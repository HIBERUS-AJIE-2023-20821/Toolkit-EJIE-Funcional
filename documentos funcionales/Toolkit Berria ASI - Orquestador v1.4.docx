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34EF0" w:rsidR="00CA2305" w:rsidP="1D50CD2C" w:rsidRDefault="00CA2305" w14:paraId="1D58AC09" w14:textId="77777777">
      <w:pPr>
        <w:pStyle w:val="Asuntodeportada"/>
        <w:rPr>
          <w:rFonts w:cs="Arial"/>
          <w:lang w:val="es-ES"/>
        </w:rPr>
      </w:pPr>
    </w:p>
    <w:p w:rsidRPr="00B95078" w:rsidR="00CA2305" w:rsidP="00CA2305" w:rsidRDefault="00CA2305" w14:paraId="6DCCA930" w14:textId="77777777">
      <w:pPr>
        <w:pStyle w:val="Ttulodeportada"/>
        <w:jc w:val="left"/>
        <w:rPr>
          <w:rFonts w:ascii="Arial" w:hAnsi="Arial" w:cs="Arial"/>
          <w:lang w:val="es-ES"/>
        </w:rPr>
      </w:pPr>
    </w:p>
    <w:p w:rsidRPr="00B95078" w:rsidR="00CA2305" w:rsidP="00CA2305" w:rsidRDefault="00CA2305" w14:paraId="5F83810F" w14:textId="77777777">
      <w:pPr>
        <w:pStyle w:val="Ttulodeportada"/>
        <w:jc w:val="left"/>
        <w:rPr>
          <w:rFonts w:ascii="Arial" w:hAnsi="Arial" w:cs="Arial"/>
          <w:lang w:val="es-ES"/>
        </w:rPr>
      </w:pPr>
    </w:p>
    <w:p w:rsidRPr="00B95078" w:rsidR="00CA2305" w:rsidP="00CA2305" w:rsidRDefault="00CA2305" w14:paraId="52FB0892" w14:textId="77777777">
      <w:pPr>
        <w:pStyle w:val="Ttulodeportada"/>
        <w:ind w:left="1418"/>
        <w:jc w:val="left"/>
        <w:rPr>
          <w:rFonts w:ascii="Arial" w:hAnsi="Arial" w:cs="Arial"/>
          <w:lang w:val="es-ES"/>
        </w:rPr>
      </w:pPr>
      <w:r w:rsidRPr="00B95078">
        <w:rPr>
          <w:rFonts w:ascii="Arial" w:hAnsi="Arial" w:cs="Arial"/>
          <w:lang w:val="es-ES"/>
        </w:rPr>
        <w:t>Análisis del Sistema de Información</w:t>
      </w:r>
    </w:p>
    <w:p w:rsidRPr="00B95078" w:rsidR="00CA2305" w:rsidP="00CA2305" w:rsidRDefault="00CA2305" w14:paraId="0384A701" w14:textId="4968161C">
      <w:pPr>
        <w:pStyle w:val="Asuntodeportada"/>
        <w:ind w:left="1418"/>
        <w:rPr>
          <w:rFonts w:cs="Arial"/>
          <w:lang w:val="es-ES"/>
        </w:rPr>
      </w:pPr>
      <w:r w:rsidRPr="00B95078">
        <w:rPr>
          <w:rFonts w:cs="Arial"/>
          <w:lang w:val="es-ES"/>
        </w:rPr>
        <w:t>Versión 1.</w:t>
      </w:r>
      <w:r w:rsidR="003E1BCF">
        <w:rPr>
          <w:rFonts w:cs="Arial"/>
          <w:lang w:val="es-ES"/>
        </w:rPr>
        <w:t>4</w:t>
      </w:r>
    </w:p>
    <w:p w:rsidRPr="00B95078" w:rsidR="00CA2305" w:rsidP="00CA2305" w:rsidRDefault="00333D0A" w14:paraId="13077C4D" w14:textId="64255911">
      <w:pPr>
        <w:pStyle w:val="portada"/>
        <w:ind w:left="1418"/>
        <w:rPr>
          <w:lang w:val="es-ES"/>
        </w:rPr>
      </w:pPr>
      <w:r>
        <w:rPr>
          <w:lang w:val="es-ES"/>
        </w:rPr>
        <w:t xml:space="preserve">Enero </w:t>
      </w:r>
      <w:r w:rsidR="003E1BCF">
        <w:rPr>
          <w:lang w:val="es-ES"/>
        </w:rPr>
        <w:t>de</w:t>
      </w:r>
      <w:r w:rsidRPr="00B95078" w:rsidR="00CA2305">
        <w:rPr>
          <w:lang w:val="es-ES"/>
        </w:rPr>
        <w:t xml:space="preserve"> 202</w:t>
      </w:r>
      <w:r>
        <w:rPr>
          <w:lang w:val="es-ES"/>
        </w:rPr>
        <w:t>6</w:t>
      </w:r>
    </w:p>
    <w:p w:rsidRPr="00B95078" w:rsidR="00CA2305" w:rsidP="00CA2305" w:rsidRDefault="00CA2305" w14:paraId="21384C86" w14:textId="77777777">
      <w:pPr>
        <w:pStyle w:val="portada"/>
        <w:ind w:left="1418"/>
        <w:rPr>
          <w:lang w:val="es-ES"/>
        </w:rPr>
      </w:pPr>
    </w:p>
    <w:p w:rsidRPr="00B95078" w:rsidR="00CA2305" w:rsidP="4FAC8878" w:rsidRDefault="00CA2305" w14:paraId="07DC6D27" w14:textId="4297FFF2">
      <w:pPr>
        <w:pStyle w:val="Ttulodeportada"/>
        <w:ind w:left="1418"/>
        <w:jc w:val="left"/>
        <w:rPr>
          <w:rFonts w:ascii="Arial" w:hAnsi="Arial" w:cs="Arial"/>
          <w:b w:val="0"/>
          <w:sz w:val="40"/>
          <w:szCs w:val="40"/>
          <w:lang w:val="es-ES"/>
        </w:rPr>
      </w:pPr>
      <w:r w:rsidRPr="00B95078">
        <w:rPr>
          <w:rFonts w:ascii="Arial" w:hAnsi="Arial" w:cs="Arial"/>
          <w:sz w:val="40"/>
          <w:szCs w:val="40"/>
          <w:lang w:val="es-ES"/>
        </w:rPr>
        <w:t xml:space="preserve">Toolkit </w:t>
      </w:r>
      <w:r w:rsidRPr="00B95078" w:rsidR="004A531F">
        <w:rPr>
          <w:rFonts w:ascii="Arial" w:hAnsi="Arial" w:cs="Arial"/>
          <w:sz w:val="40"/>
          <w:szCs w:val="40"/>
          <w:lang w:val="es-ES"/>
        </w:rPr>
        <w:t xml:space="preserve">– </w:t>
      </w:r>
      <w:r w:rsidRPr="00B95078" w:rsidR="00D20DD1">
        <w:rPr>
          <w:rFonts w:ascii="Arial" w:hAnsi="Arial" w:cs="Arial"/>
          <w:sz w:val="40"/>
          <w:szCs w:val="40"/>
          <w:lang w:val="es-ES"/>
        </w:rPr>
        <w:t>Orquestador</w:t>
      </w:r>
    </w:p>
    <w:p w:rsidRPr="00B95078" w:rsidR="00CA2305" w:rsidP="00CA2305" w:rsidRDefault="00CA2305" w14:paraId="2E5414AF" w14:textId="77777777">
      <w:pPr>
        <w:pStyle w:val="Declaracin"/>
        <w:spacing w:after="240"/>
      </w:pPr>
      <w:r w:rsidRPr="00B95078">
        <w:t>Este documento es propiedad de Eusko Jaurlaritzen Informatika Elkartea – Sociedad Informática del Gobierno Vasco, S.A. (EJIE) y su contenido es CONFIDENCIAL. Este documento no puede ser reproducido, en su totalidad o parcialmente, ni mostrado a otros, ni utilizado para otros propósitos que los que han originado su entrega, sin el previo permiso escrito de EJIE. En el caso de ser entregado en virtud de un contrato, su utilización estará limitada a lo expresamente autorizado en dicho contrato. EJIE no podrá ser considerada responsable de eventuales errores u omisiones en la edición del documento.</w:t>
      </w:r>
    </w:p>
    <w:p w:rsidRPr="00B95078" w:rsidR="00CA2305" w:rsidP="00CA2305" w:rsidRDefault="00CA2305" w14:paraId="6AAA5B28" w14:textId="77777777">
      <w:pPr>
        <w:pStyle w:val="Declaracin"/>
        <w:pageBreakBefore w:val="0"/>
        <w:spacing w:before="120" w:after="120"/>
      </w:pPr>
      <w:r w:rsidRPr="00B95078">
        <w:t xml:space="preserve">La plantilla utilizada para generar este documento </w:t>
      </w:r>
      <w:r w:rsidRPr="00B95078">
        <w:fldChar w:fldCharType="begin"/>
      </w:r>
      <w:r w:rsidRPr="00B95078">
        <w:instrText xml:space="preserve"> DOCVARIABLE  Plantilla  \* MERGEFORMAT </w:instrText>
      </w:r>
      <w:r w:rsidRPr="00B95078">
        <w:fldChar w:fldCharType="end"/>
      </w:r>
      <w:r w:rsidRPr="00B95078">
        <w:t xml:space="preserve">está licenciada bajo licencia </w:t>
      </w:r>
      <w:r w:rsidRPr="00B95078">
        <w:rPr>
          <w:noProof/>
        </w:rPr>
        <w:drawing>
          <wp:inline distT="0" distB="0" distL="0" distR="0" wp14:anchorId="3142D919" wp14:editId="6C8F52B8">
            <wp:extent cx="838200" cy="295275"/>
            <wp:effectExtent l="0" t="0" r="0" b="0"/>
            <wp:docPr id="3" name="Imagen 3" descr="CC">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2">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inline>
        </w:drawing>
      </w:r>
    </w:p>
    <w:p w:rsidRPr="00B9737F" w:rsidR="00CA2305" w:rsidP="00CA2305" w:rsidRDefault="00CA2305" w14:paraId="247808B7" w14:textId="77777777">
      <w:pPr>
        <w:pStyle w:val="Declaracin"/>
        <w:pageBreakBefore w:val="0"/>
        <w:spacing w:before="120"/>
        <w:rPr>
          <w:lang w:val="en-US"/>
        </w:rPr>
      </w:pPr>
      <w:hyperlink w:history="1" r:id="rId13">
        <w:r w:rsidRPr="00B9737F">
          <w:rPr>
            <w:rStyle w:val="Hipervnculo"/>
            <w:color w:val="0000FF"/>
            <w:lang w:val="en-US"/>
          </w:rPr>
          <w:t>ARINbide</w:t>
        </w:r>
      </w:hyperlink>
      <w:r w:rsidRPr="00B9737F">
        <w:rPr>
          <w:lang w:val="en-US"/>
        </w:rPr>
        <w:t xml:space="preserve"> by </w:t>
      </w:r>
      <w:hyperlink w:history="1" r:id="rId14">
        <w:r w:rsidRPr="00B9737F">
          <w:rPr>
            <w:rStyle w:val="Hipervnculo"/>
            <w:color w:val="0000FF"/>
            <w:lang w:val="en-US"/>
          </w:rPr>
          <w:t>EJIE</w:t>
        </w:r>
      </w:hyperlink>
      <w:r w:rsidRPr="00B9737F">
        <w:rPr>
          <w:lang w:val="en-US"/>
        </w:rPr>
        <w:t xml:space="preserve"> is licensed under a </w:t>
      </w:r>
      <w:hyperlink w:history="1" r:id="rId15">
        <w:r w:rsidRPr="00B9737F">
          <w:rPr>
            <w:rStyle w:val="Hipervnculo"/>
            <w:color w:val="0000FF"/>
            <w:lang w:val="en-US"/>
          </w:rPr>
          <w:t>Creative Commons Reconocimiento-NoComercial-CompartirIgual 3.0 Unported License</w:t>
        </w:r>
      </w:hyperlink>
      <w:r w:rsidRPr="00B9737F">
        <w:rPr>
          <w:lang w:val="en-US"/>
        </w:rPr>
        <w:t>.</w:t>
      </w:r>
    </w:p>
    <w:tbl>
      <w:tblPr>
        <w:tblW w:w="96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900"/>
        <w:gridCol w:w="1275"/>
        <w:gridCol w:w="4454"/>
        <w:gridCol w:w="1489"/>
        <w:gridCol w:w="1489"/>
      </w:tblGrid>
      <w:tr w:rsidRPr="00B95078" w:rsidR="00CA2305" w:rsidTr="7E3A3161" w14:paraId="02F2D543" w14:textId="77777777">
        <w:trPr>
          <w:cantSplit/>
          <w:tblHeader/>
        </w:trPr>
        <w:tc>
          <w:tcPr>
            <w:tcW w:w="900" w:type="dxa"/>
            <w:shd w:val="clear" w:color="auto" w:fill="98D6D6"/>
          </w:tcPr>
          <w:p w:rsidRPr="00B95078" w:rsidR="00CA2305" w:rsidRDefault="00CA2305" w14:paraId="2BF31FA3" w14:textId="77777777">
            <w:pPr>
              <w:pStyle w:val="Cabeceradetabla"/>
              <w:rPr>
                <w:rFonts w:ascii="Arial" w:hAnsi="Arial" w:cs="Arial"/>
                <w:lang w:val="es-ES"/>
              </w:rPr>
            </w:pPr>
            <w:r w:rsidRPr="00B95078">
              <w:rPr>
                <w:rFonts w:ascii="Arial" w:hAnsi="Arial" w:cs="Arial"/>
                <w:lang w:val="es-ES"/>
              </w:rPr>
              <w:t>Versión</w:t>
            </w:r>
          </w:p>
        </w:tc>
        <w:tc>
          <w:tcPr>
            <w:tcW w:w="1275" w:type="dxa"/>
            <w:shd w:val="clear" w:color="auto" w:fill="98D6D6"/>
          </w:tcPr>
          <w:p w:rsidRPr="00B95078" w:rsidR="00CA2305" w:rsidRDefault="00CA2305" w14:paraId="29116ACF" w14:textId="77777777">
            <w:pPr>
              <w:pStyle w:val="Cabeceradetabla"/>
              <w:rPr>
                <w:rFonts w:ascii="Arial" w:hAnsi="Arial" w:cs="Arial"/>
                <w:lang w:val="es-ES"/>
              </w:rPr>
            </w:pPr>
            <w:r w:rsidRPr="00B95078">
              <w:rPr>
                <w:rFonts w:ascii="Arial" w:hAnsi="Arial" w:cs="Arial"/>
                <w:lang w:val="es-ES"/>
              </w:rPr>
              <w:t>Fecha</w:t>
            </w:r>
          </w:p>
        </w:tc>
        <w:tc>
          <w:tcPr>
            <w:tcW w:w="4454" w:type="dxa"/>
            <w:shd w:val="clear" w:color="auto" w:fill="98D6D6"/>
          </w:tcPr>
          <w:p w:rsidRPr="00B95078" w:rsidR="00CA2305" w:rsidRDefault="00CA2305" w14:paraId="1C3B62B0" w14:textId="77777777">
            <w:pPr>
              <w:pStyle w:val="Cabeceradetabla"/>
              <w:rPr>
                <w:rFonts w:ascii="Arial" w:hAnsi="Arial" w:cs="Arial"/>
                <w:lang w:val="es-ES"/>
              </w:rPr>
            </w:pPr>
            <w:r w:rsidRPr="00B95078">
              <w:rPr>
                <w:rFonts w:ascii="Arial" w:hAnsi="Arial" w:cs="Arial"/>
                <w:lang w:val="es-ES"/>
              </w:rPr>
              <w:t>Resumen de cambios</w:t>
            </w:r>
          </w:p>
        </w:tc>
        <w:tc>
          <w:tcPr>
            <w:tcW w:w="1489" w:type="dxa"/>
            <w:shd w:val="clear" w:color="auto" w:fill="98D6D6"/>
          </w:tcPr>
          <w:p w:rsidRPr="00B95078" w:rsidR="00CA2305" w:rsidRDefault="00CA2305" w14:paraId="2D45CB76" w14:textId="77777777">
            <w:pPr>
              <w:pStyle w:val="Cabeceradetabla"/>
              <w:rPr>
                <w:rFonts w:ascii="Arial" w:hAnsi="Arial" w:cs="Arial"/>
                <w:lang w:val="es-ES"/>
              </w:rPr>
            </w:pPr>
            <w:r w:rsidRPr="00B95078">
              <w:rPr>
                <w:rFonts w:ascii="Arial" w:hAnsi="Arial" w:cs="Arial"/>
                <w:lang w:val="es-ES"/>
              </w:rPr>
              <w:t>Elaborado por:</w:t>
            </w:r>
          </w:p>
        </w:tc>
        <w:tc>
          <w:tcPr>
            <w:tcW w:w="1489" w:type="dxa"/>
            <w:shd w:val="clear" w:color="auto" w:fill="98D6D6"/>
          </w:tcPr>
          <w:p w:rsidRPr="00B95078" w:rsidR="00CA2305" w:rsidRDefault="00CA2305" w14:paraId="699B3951" w14:textId="77777777">
            <w:pPr>
              <w:pStyle w:val="Cabeceradetabla"/>
              <w:rPr>
                <w:rFonts w:ascii="Arial" w:hAnsi="Arial" w:cs="Arial"/>
                <w:lang w:val="es-ES"/>
              </w:rPr>
            </w:pPr>
            <w:r w:rsidRPr="00B95078">
              <w:rPr>
                <w:rFonts w:ascii="Arial" w:hAnsi="Arial" w:cs="Arial"/>
                <w:lang w:val="es-ES"/>
              </w:rPr>
              <w:t>Aprobado por:</w:t>
            </w:r>
          </w:p>
        </w:tc>
      </w:tr>
      <w:tr w:rsidRPr="00B95078" w:rsidR="00CA2305" w:rsidTr="7E3A3161" w14:paraId="6F106744" w14:textId="77777777">
        <w:tc>
          <w:tcPr>
            <w:tcW w:w="900" w:type="dxa"/>
          </w:tcPr>
          <w:p w:rsidRPr="00B95078" w:rsidR="00CA2305" w:rsidRDefault="00CA2305" w14:paraId="38EC0FFB" w14:textId="77777777">
            <w:pPr>
              <w:pStyle w:val="Tabla"/>
              <w:rPr>
                <w:rFonts w:ascii="Arial" w:hAnsi="Arial" w:cs="Arial"/>
                <w:lang w:val="es-ES"/>
              </w:rPr>
            </w:pPr>
            <w:r w:rsidRPr="00B95078">
              <w:rPr>
                <w:rFonts w:ascii="Arial" w:hAnsi="Arial" w:cs="Arial"/>
                <w:lang w:val="es-ES"/>
              </w:rPr>
              <w:t>1.0</w:t>
            </w:r>
          </w:p>
        </w:tc>
        <w:tc>
          <w:tcPr>
            <w:tcW w:w="1275" w:type="dxa"/>
          </w:tcPr>
          <w:p w:rsidRPr="00B95078" w:rsidR="00CA2305" w:rsidRDefault="00D20DD1" w14:paraId="532DE335" w14:textId="3A48B8E8">
            <w:pPr>
              <w:pStyle w:val="Tabla"/>
              <w:rPr>
                <w:rFonts w:ascii="Arial" w:hAnsi="Arial" w:cs="Arial"/>
                <w:lang w:val="es-ES"/>
              </w:rPr>
            </w:pPr>
            <w:r w:rsidRPr="00B95078">
              <w:rPr>
                <w:rFonts w:ascii="Arial" w:hAnsi="Arial" w:cs="Arial"/>
                <w:lang w:val="es-ES"/>
              </w:rPr>
              <w:t>07</w:t>
            </w:r>
            <w:r w:rsidRPr="00B95078" w:rsidR="00CA2305">
              <w:rPr>
                <w:rFonts w:ascii="Arial" w:hAnsi="Arial" w:cs="Arial"/>
                <w:lang w:val="es-ES"/>
              </w:rPr>
              <w:t>/0</w:t>
            </w:r>
            <w:r w:rsidRPr="00B95078" w:rsidR="00C936A9">
              <w:rPr>
                <w:rFonts w:ascii="Arial" w:hAnsi="Arial" w:cs="Arial"/>
                <w:lang w:val="es-ES"/>
              </w:rPr>
              <w:t>5</w:t>
            </w:r>
            <w:r w:rsidRPr="00B95078" w:rsidR="00CA2305">
              <w:rPr>
                <w:rFonts w:ascii="Arial" w:hAnsi="Arial" w:cs="Arial"/>
                <w:lang w:val="es-ES"/>
              </w:rPr>
              <w:t>/2024</w:t>
            </w:r>
          </w:p>
        </w:tc>
        <w:tc>
          <w:tcPr>
            <w:tcW w:w="4454" w:type="dxa"/>
          </w:tcPr>
          <w:p w:rsidRPr="00B95078" w:rsidR="00CA2305" w:rsidRDefault="00CA2305" w14:paraId="22723CA0" w14:textId="77777777">
            <w:pPr>
              <w:pStyle w:val="Tabla"/>
              <w:rPr>
                <w:rFonts w:ascii="Arial" w:hAnsi="Arial" w:cs="Arial"/>
                <w:lang w:val="es-ES"/>
              </w:rPr>
            </w:pPr>
            <w:r w:rsidRPr="00B95078">
              <w:rPr>
                <w:rFonts w:ascii="Arial" w:hAnsi="Arial" w:cs="Arial"/>
                <w:lang w:val="es-ES"/>
              </w:rPr>
              <w:t>Primera versión</w:t>
            </w:r>
          </w:p>
        </w:tc>
        <w:tc>
          <w:tcPr>
            <w:tcW w:w="1489" w:type="dxa"/>
          </w:tcPr>
          <w:p w:rsidRPr="00B95078" w:rsidR="00CA2305" w:rsidRDefault="00CA2305" w14:paraId="138C8DD6" w14:textId="6FFFD47E">
            <w:pPr>
              <w:pStyle w:val="Tabla"/>
              <w:rPr>
                <w:rFonts w:ascii="Arial" w:hAnsi="Arial" w:cs="Arial"/>
                <w:lang w:val="es-ES"/>
              </w:rPr>
            </w:pPr>
            <w:r w:rsidRPr="00B95078">
              <w:rPr>
                <w:rFonts w:ascii="Arial" w:hAnsi="Arial" w:cs="Arial"/>
                <w:lang w:val="es-ES"/>
              </w:rPr>
              <w:t>Javier López-Tello Ruiz</w:t>
            </w:r>
          </w:p>
        </w:tc>
        <w:tc>
          <w:tcPr>
            <w:tcW w:w="1489" w:type="dxa"/>
          </w:tcPr>
          <w:p w:rsidRPr="00B95078" w:rsidR="00CA2305" w:rsidRDefault="00CA2305" w14:paraId="1229F7B4" w14:textId="77777777">
            <w:pPr>
              <w:pStyle w:val="Tabla"/>
              <w:rPr>
                <w:rFonts w:ascii="Arial" w:hAnsi="Arial" w:cs="Arial"/>
                <w:lang w:val="es-ES"/>
              </w:rPr>
            </w:pPr>
          </w:p>
        </w:tc>
      </w:tr>
      <w:tr w:rsidRPr="00B95078" w:rsidR="00B0693B" w:rsidTr="7E3A3161" w14:paraId="01742848" w14:textId="77777777">
        <w:tc>
          <w:tcPr>
            <w:tcW w:w="900" w:type="dxa"/>
          </w:tcPr>
          <w:p w:rsidRPr="00B95078" w:rsidR="00B0693B" w:rsidP="00B0693B" w:rsidRDefault="00B0693B" w14:paraId="6FF69604" w14:textId="37DB5ED9">
            <w:pPr>
              <w:pStyle w:val="Tabla"/>
              <w:rPr>
                <w:rFonts w:ascii="Arial" w:hAnsi="Arial" w:cs="Arial"/>
                <w:lang w:val="es-ES"/>
              </w:rPr>
            </w:pPr>
            <w:r w:rsidRPr="00B95078">
              <w:rPr>
                <w:rFonts w:ascii="Arial" w:hAnsi="Arial" w:cs="Arial"/>
                <w:lang w:val="es-ES"/>
              </w:rPr>
              <w:t>1.</w:t>
            </w:r>
            <w:r w:rsidRPr="00B95078" w:rsidR="000542B3">
              <w:rPr>
                <w:rFonts w:ascii="Arial" w:hAnsi="Arial" w:cs="Arial"/>
                <w:lang w:val="es-ES"/>
              </w:rPr>
              <w:t>1</w:t>
            </w:r>
          </w:p>
        </w:tc>
        <w:tc>
          <w:tcPr>
            <w:tcW w:w="1275" w:type="dxa"/>
          </w:tcPr>
          <w:p w:rsidRPr="00B95078" w:rsidR="00B0693B" w:rsidP="00B0693B" w:rsidRDefault="00B0693B" w14:paraId="61E612C9" w14:textId="0F995E29">
            <w:pPr>
              <w:pStyle w:val="Tabla"/>
              <w:rPr>
                <w:rFonts w:ascii="Arial" w:hAnsi="Arial" w:cs="Arial"/>
                <w:lang w:val="es-ES"/>
              </w:rPr>
            </w:pPr>
            <w:r w:rsidRPr="00B95078">
              <w:rPr>
                <w:rFonts w:ascii="Arial" w:hAnsi="Arial" w:cs="Arial"/>
                <w:lang w:val="es-ES"/>
              </w:rPr>
              <w:t>27/06/2024</w:t>
            </w:r>
          </w:p>
        </w:tc>
        <w:tc>
          <w:tcPr>
            <w:tcW w:w="4454" w:type="dxa"/>
          </w:tcPr>
          <w:p w:rsidRPr="00B95078" w:rsidR="00B0693B" w:rsidP="00B0693B" w:rsidRDefault="000542B3" w14:paraId="526B8242" w14:textId="003EF66A">
            <w:pPr>
              <w:pStyle w:val="Tabla"/>
              <w:rPr>
                <w:rFonts w:ascii="Arial" w:hAnsi="Arial" w:cs="Arial"/>
                <w:lang w:val="es-ES"/>
              </w:rPr>
            </w:pPr>
            <w:r w:rsidRPr="00B95078">
              <w:rPr>
                <w:rFonts w:ascii="Arial" w:hAnsi="Arial" w:cs="Arial"/>
                <w:lang w:val="es-ES"/>
              </w:rPr>
              <w:t>S</w:t>
            </w:r>
            <w:r w:rsidRPr="00B95078" w:rsidR="00A22223">
              <w:rPr>
                <w:rFonts w:ascii="Arial" w:hAnsi="Arial" w:cs="Arial"/>
                <w:lang w:val="es-ES"/>
              </w:rPr>
              <w:t>e</w:t>
            </w:r>
            <w:r w:rsidRPr="00B95078">
              <w:rPr>
                <w:rFonts w:ascii="Arial" w:hAnsi="Arial" w:cs="Arial"/>
                <w:lang w:val="es-ES"/>
              </w:rPr>
              <w:t xml:space="preserve"> añaden los comentarios por parte de EJIE</w:t>
            </w:r>
          </w:p>
        </w:tc>
        <w:tc>
          <w:tcPr>
            <w:tcW w:w="1489" w:type="dxa"/>
          </w:tcPr>
          <w:p w:rsidRPr="00B95078" w:rsidR="00B0693B" w:rsidP="00B0693B" w:rsidRDefault="00B0693B" w14:paraId="017104A2" w14:textId="6195719A">
            <w:pPr>
              <w:pStyle w:val="Tabla"/>
              <w:rPr>
                <w:rFonts w:ascii="Arial" w:hAnsi="Arial" w:cs="Arial"/>
                <w:lang w:val="es-ES"/>
              </w:rPr>
            </w:pPr>
            <w:r w:rsidRPr="00B95078">
              <w:rPr>
                <w:rFonts w:ascii="Arial" w:hAnsi="Arial" w:cs="Arial"/>
                <w:lang w:val="es-ES"/>
              </w:rPr>
              <w:t>Javier López-Tello Ruiz</w:t>
            </w:r>
          </w:p>
        </w:tc>
        <w:tc>
          <w:tcPr>
            <w:tcW w:w="1489" w:type="dxa"/>
          </w:tcPr>
          <w:p w:rsidRPr="00B95078" w:rsidR="00B0693B" w:rsidP="00B0693B" w:rsidRDefault="00B0693B" w14:paraId="67CB687B" w14:textId="77777777">
            <w:pPr>
              <w:pStyle w:val="Tabla"/>
              <w:rPr>
                <w:rFonts w:ascii="Arial" w:hAnsi="Arial" w:cs="Arial"/>
                <w:lang w:val="es-ES"/>
              </w:rPr>
            </w:pPr>
          </w:p>
        </w:tc>
      </w:tr>
      <w:tr w:rsidRPr="00B95078" w:rsidR="005A59BB" w:rsidTr="7E3A3161" w14:paraId="7CD3939D" w14:textId="77777777">
        <w:tc>
          <w:tcPr>
            <w:tcW w:w="900" w:type="dxa"/>
          </w:tcPr>
          <w:p w:rsidRPr="00B95078" w:rsidR="005A59BB" w:rsidP="00B0693B" w:rsidRDefault="005A59BB" w14:paraId="49986D02" w14:textId="61A73DD9">
            <w:pPr>
              <w:pStyle w:val="Tabla"/>
              <w:rPr>
                <w:rFonts w:ascii="Arial" w:hAnsi="Arial" w:cs="Arial"/>
                <w:lang w:val="es-ES"/>
              </w:rPr>
            </w:pPr>
            <w:r w:rsidRPr="00B95078">
              <w:rPr>
                <w:rFonts w:ascii="Arial" w:hAnsi="Arial" w:cs="Arial"/>
                <w:lang w:val="es-ES"/>
              </w:rPr>
              <w:t>1.2</w:t>
            </w:r>
          </w:p>
        </w:tc>
        <w:tc>
          <w:tcPr>
            <w:tcW w:w="1275" w:type="dxa"/>
          </w:tcPr>
          <w:p w:rsidRPr="00B95078" w:rsidR="005A59BB" w:rsidP="00B0693B" w:rsidRDefault="4FC6887B" w14:paraId="779AB410" w14:textId="49637761">
            <w:pPr>
              <w:pStyle w:val="Tabla"/>
              <w:rPr>
                <w:rFonts w:ascii="Arial" w:hAnsi="Arial" w:cs="Arial"/>
                <w:lang w:val="es-ES"/>
              </w:rPr>
            </w:pPr>
            <w:r w:rsidRPr="00B95078">
              <w:rPr>
                <w:rFonts w:ascii="Arial" w:hAnsi="Arial" w:cs="Arial"/>
                <w:lang w:val="es-ES"/>
              </w:rPr>
              <w:t>Jun</w:t>
            </w:r>
            <w:r w:rsidRPr="00B95078" w:rsidR="00D51C9D">
              <w:rPr>
                <w:rFonts w:ascii="Arial" w:hAnsi="Arial" w:cs="Arial"/>
                <w:lang w:val="es-ES"/>
              </w:rPr>
              <w:t>-2025</w:t>
            </w:r>
          </w:p>
        </w:tc>
        <w:tc>
          <w:tcPr>
            <w:tcW w:w="4454" w:type="dxa"/>
          </w:tcPr>
          <w:p w:rsidRPr="00B95078" w:rsidR="00D51C9D" w:rsidP="00D51C9D" w:rsidRDefault="00D51C9D" w14:paraId="1F862B60" w14:textId="77777777">
            <w:pPr>
              <w:pStyle w:val="Tabla"/>
              <w:numPr>
                <w:ilvl w:val="0"/>
                <w:numId w:val="30"/>
              </w:numPr>
              <w:rPr>
                <w:rFonts w:ascii="Arial" w:hAnsi="Arial" w:cs="Arial"/>
                <w:lang w:val="es-ES"/>
              </w:rPr>
            </w:pPr>
            <w:r w:rsidRPr="00B95078">
              <w:rPr>
                <w:rFonts w:ascii="Arial" w:hAnsi="Arial" w:cs="Arial"/>
                <w:lang w:val="es-ES"/>
              </w:rPr>
              <w:t>Presentación de Logos</w:t>
            </w:r>
          </w:p>
          <w:p w:rsidRPr="00B95078" w:rsidR="009433D8" w:rsidP="00D51C9D" w:rsidRDefault="009433D8" w14:paraId="567CBAA9" w14:textId="5CEE5FD4">
            <w:pPr>
              <w:pStyle w:val="Tabla"/>
              <w:numPr>
                <w:ilvl w:val="0"/>
                <w:numId w:val="30"/>
              </w:numPr>
              <w:rPr>
                <w:rFonts w:ascii="Arial" w:hAnsi="Arial" w:cs="Arial"/>
                <w:lang w:val="es-ES"/>
              </w:rPr>
            </w:pPr>
            <w:r w:rsidRPr="00B95078">
              <w:rPr>
                <w:rFonts w:ascii="Arial" w:hAnsi="Arial" w:cs="Arial"/>
                <w:lang w:val="es-ES"/>
              </w:rPr>
              <w:t>Documentos y Declaraciones responsables condicionadas</w:t>
            </w:r>
          </w:p>
          <w:p w:rsidRPr="00B95078" w:rsidR="00876445" w:rsidP="00D51C9D" w:rsidRDefault="00876445" w14:paraId="3273019E" w14:textId="5FD966D2">
            <w:pPr>
              <w:pStyle w:val="Tabla"/>
              <w:numPr>
                <w:ilvl w:val="0"/>
                <w:numId w:val="30"/>
              </w:numPr>
              <w:rPr>
                <w:rFonts w:ascii="Arial" w:hAnsi="Arial" w:cs="Arial"/>
                <w:lang w:val="es-ES"/>
              </w:rPr>
            </w:pPr>
            <w:r w:rsidRPr="00B95078">
              <w:rPr>
                <w:rFonts w:ascii="Arial" w:hAnsi="Arial" w:cs="Arial"/>
                <w:lang w:val="es-ES"/>
              </w:rPr>
              <w:t>Otras acciones telemáticas</w:t>
            </w:r>
          </w:p>
          <w:p w:rsidRPr="00B95078" w:rsidR="00E84703" w:rsidP="00D51C9D" w:rsidRDefault="00E84703" w14:paraId="6B2BA09F" w14:textId="15FCC799">
            <w:pPr>
              <w:pStyle w:val="Tabla"/>
              <w:numPr>
                <w:ilvl w:val="0"/>
                <w:numId w:val="30"/>
              </w:numPr>
              <w:rPr>
                <w:rFonts w:ascii="Arial" w:hAnsi="Arial" w:cs="Arial"/>
                <w:lang w:val="es-ES"/>
              </w:rPr>
            </w:pPr>
            <w:r w:rsidRPr="00B95078">
              <w:rPr>
                <w:rFonts w:ascii="Arial" w:hAnsi="Arial" w:cs="Arial"/>
                <w:lang w:val="es-ES"/>
              </w:rPr>
              <w:t>Subsanaciones</w:t>
            </w:r>
          </w:p>
          <w:p w:rsidRPr="00B95078" w:rsidR="009433D8" w:rsidP="00D51C9D" w:rsidRDefault="007E3FE1" w14:paraId="4F8AF6A8" w14:textId="7BE17C80">
            <w:pPr>
              <w:pStyle w:val="Tabla"/>
              <w:numPr>
                <w:ilvl w:val="0"/>
                <w:numId w:val="30"/>
              </w:numPr>
              <w:rPr>
                <w:rFonts w:ascii="Arial" w:hAnsi="Arial" w:cs="Arial"/>
                <w:lang w:val="es-ES"/>
              </w:rPr>
            </w:pPr>
            <w:r w:rsidRPr="00B95078">
              <w:rPr>
                <w:rFonts w:ascii="Arial" w:hAnsi="Arial" w:cs="Arial"/>
                <w:lang w:val="es-ES"/>
              </w:rPr>
              <w:t>Presencial Ciudadanía</w:t>
            </w:r>
            <w:r w:rsidRPr="00B95078" w:rsidR="002C68D2">
              <w:rPr>
                <w:rFonts w:ascii="Arial" w:hAnsi="Arial" w:cs="Arial"/>
                <w:lang w:val="es-ES"/>
              </w:rPr>
              <w:t xml:space="preserve"> </w:t>
            </w:r>
          </w:p>
          <w:p w:rsidRPr="00B95078" w:rsidR="007E3FE1" w:rsidP="00D51C9D" w:rsidRDefault="007E3FE1" w14:paraId="7CC7319D" w14:textId="0597F569">
            <w:pPr>
              <w:pStyle w:val="Tabla"/>
              <w:numPr>
                <w:ilvl w:val="0"/>
                <w:numId w:val="30"/>
              </w:numPr>
              <w:rPr>
                <w:rFonts w:ascii="Arial" w:hAnsi="Arial" w:cs="Arial"/>
                <w:lang w:val="es-ES"/>
              </w:rPr>
            </w:pPr>
            <w:r w:rsidRPr="00B95078">
              <w:rPr>
                <w:rFonts w:ascii="Arial" w:hAnsi="Arial" w:cs="Arial"/>
                <w:lang w:val="es-ES"/>
              </w:rPr>
              <w:t>Presencial tramitador</w:t>
            </w:r>
          </w:p>
          <w:p w:rsidRPr="00B95078" w:rsidR="009F1656" w:rsidP="00D51C9D" w:rsidRDefault="000E15DB" w14:paraId="1C0354D9" w14:textId="385D41E3">
            <w:pPr>
              <w:pStyle w:val="Tabla"/>
              <w:numPr>
                <w:ilvl w:val="0"/>
                <w:numId w:val="30"/>
              </w:numPr>
              <w:rPr>
                <w:rFonts w:ascii="Arial" w:hAnsi="Arial" w:cs="Arial"/>
                <w:lang w:val="es-ES"/>
              </w:rPr>
            </w:pPr>
            <w:r w:rsidRPr="00B95078">
              <w:rPr>
                <w:rFonts w:ascii="Arial" w:hAnsi="Arial" w:cs="Arial"/>
                <w:lang w:val="es-ES"/>
              </w:rPr>
              <w:t>Firma y Metadatos de documentos</w:t>
            </w:r>
          </w:p>
          <w:p w:rsidRPr="00B95078" w:rsidR="006F35DA" w:rsidP="006F35DA" w:rsidRDefault="009D4B73" w14:paraId="16C8876B" w14:textId="4DE6DD1F">
            <w:pPr>
              <w:pStyle w:val="Tabla"/>
              <w:numPr>
                <w:ilvl w:val="0"/>
                <w:numId w:val="30"/>
              </w:numPr>
              <w:rPr>
                <w:rFonts w:ascii="Arial" w:hAnsi="Arial" w:cs="Arial"/>
                <w:lang w:val="es-ES"/>
              </w:rPr>
            </w:pPr>
            <w:r w:rsidRPr="00B95078">
              <w:rPr>
                <w:rFonts w:ascii="Arial" w:hAnsi="Arial" w:cs="Arial"/>
                <w:lang w:val="es-ES"/>
              </w:rPr>
              <w:t>Reutilización</w:t>
            </w:r>
            <w:r w:rsidRPr="00B95078" w:rsidR="006F35DA">
              <w:rPr>
                <w:rFonts w:ascii="Arial" w:hAnsi="Arial" w:cs="Arial"/>
                <w:lang w:val="es-ES"/>
              </w:rPr>
              <w:t xml:space="preserve"> de la Dirección Postal del paso 1 en el paso 2</w:t>
            </w:r>
          </w:p>
          <w:p w:rsidRPr="00B95078" w:rsidR="008B12C0" w:rsidP="00A50384" w:rsidRDefault="00E53286" w14:paraId="5C15F44A" w14:textId="7C3FAD6D">
            <w:pPr>
              <w:pStyle w:val="Tabla"/>
              <w:numPr>
                <w:ilvl w:val="0"/>
                <w:numId w:val="30"/>
              </w:numPr>
              <w:rPr>
                <w:rFonts w:ascii="Arial" w:hAnsi="Arial" w:cs="Arial"/>
                <w:lang w:val="es-ES"/>
              </w:rPr>
            </w:pPr>
            <w:r w:rsidRPr="00B95078">
              <w:rPr>
                <w:rFonts w:ascii="Arial" w:hAnsi="Arial" w:cs="Arial"/>
                <w:lang w:val="es-ES"/>
              </w:rPr>
              <w:t>Multiinteresado y Multifirma</w:t>
            </w:r>
          </w:p>
          <w:p w:rsidRPr="00B95078" w:rsidR="00DE3A4F" w:rsidP="00DE3A4F" w:rsidRDefault="00DE3A4F" w14:paraId="221964D4" w14:textId="576865A6">
            <w:pPr>
              <w:pStyle w:val="Tabla"/>
              <w:numPr>
                <w:ilvl w:val="0"/>
                <w:numId w:val="30"/>
              </w:numPr>
              <w:rPr>
                <w:rFonts w:ascii="Arial" w:hAnsi="Arial" w:cs="Arial"/>
                <w:lang w:val="es-ES"/>
              </w:rPr>
            </w:pPr>
            <w:r w:rsidRPr="00B95078">
              <w:rPr>
                <w:rFonts w:ascii="Arial" w:hAnsi="Arial" w:cs="Arial"/>
                <w:lang w:val="es-ES"/>
              </w:rPr>
              <w:t>Capítulos derivados de la reunificación de documentos: Borradores, plantillas</w:t>
            </w:r>
          </w:p>
          <w:p w:rsidRPr="00B95078" w:rsidR="008A7D15" w:rsidP="00DE3A4F" w:rsidRDefault="008A7D15" w14:paraId="04FAB32A" w14:textId="433DED9C">
            <w:pPr>
              <w:pStyle w:val="Tabla"/>
              <w:ind w:left="720"/>
              <w:rPr>
                <w:rFonts w:ascii="Arial" w:hAnsi="Arial" w:cs="Arial"/>
                <w:lang w:val="es-ES"/>
              </w:rPr>
            </w:pPr>
          </w:p>
        </w:tc>
        <w:tc>
          <w:tcPr>
            <w:tcW w:w="1489" w:type="dxa"/>
          </w:tcPr>
          <w:p w:rsidRPr="00B95078" w:rsidR="005A59BB" w:rsidP="00B0693B" w:rsidRDefault="00D51C9D" w14:paraId="20B814B9" w14:textId="2E09255F">
            <w:pPr>
              <w:pStyle w:val="Tabla"/>
              <w:rPr>
                <w:rFonts w:ascii="Arial" w:hAnsi="Arial" w:cs="Arial"/>
                <w:lang w:val="es-ES"/>
              </w:rPr>
            </w:pPr>
            <w:r w:rsidRPr="00B95078">
              <w:rPr>
                <w:rFonts w:ascii="Arial" w:hAnsi="Arial" w:cs="Arial"/>
                <w:lang w:val="es-ES"/>
              </w:rPr>
              <w:t>Javier López-Tello Ruiz</w:t>
            </w:r>
          </w:p>
        </w:tc>
        <w:tc>
          <w:tcPr>
            <w:tcW w:w="1489" w:type="dxa"/>
          </w:tcPr>
          <w:p w:rsidRPr="00B95078" w:rsidR="005A59BB" w:rsidP="00B0693B" w:rsidRDefault="005A59BB" w14:paraId="50FFB51A" w14:textId="77777777">
            <w:pPr>
              <w:pStyle w:val="Tabla"/>
              <w:rPr>
                <w:rFonts w:ascii="Arial" w:hAnsi="Arial" w:cs="Arial"/>
                <w:lang w:val="es-ES"/>
              </w:rPr>
            </w:pPr>
          </w:p>
        </w:tc>
      </w:tr>
      <w:tr w:rsidRPr="00B95078" w:rsidR="005A59BB" w:rsidTr="7E3A3161" w14:paraId="4B889200" w14:textId="77777777">
        <w:tc>
          <w:tcPr>
            <w:tcW w:w="900" w:type="dxa"/>
          </w:tcPr>
          <w:p w:rsidRPr="00B95078" w:rsidR="005A59BB" w:rsidP="00B0693B" w:rsidRDefault="008C3450" w14:paraId="1B2D517B" w14:textId="6AB15DEA">
            <w:pPr>
              <w:pStyle w:val="Tabla"/>
              <w:rPr>
                <w:rFonts w:ascii="Arial" w:hAnsi="Arial" w:cs="Arial"/>
                <w:lang w:val="es-ES"/>
              </w:rPr>
            </w:pPr>
            <w:r w:rsidRPr="00B95078">
              <w:rPr>
                <w:rFonts w:ascii="Arial" w:hAnsi="Arial" w:cs="Arial"/>
                <w:lang w:val="es-ES"/>
              </w:rPr>
              <w:t>1.3</w:t>
            </w:r>
          </w:p>
        </w:tc>
        <w:tc>
          <w:tcPr>
            <w:tcW w:w="1275" w:type="dxa"/>
          </w:tcPr>
          <w:p w:rsidRPr="00B95078" w:rsidR="005A59BB" w:rsidP="00B0693B" w:rsidRDefault="00F112C3" w14:paraId="349B9468" w14:textId="535ADD8C">
            <w:pPr>
              <w:pStyle w:val="Tabla"/>
              <w:rPr>
                <w:rFonts w:ascii="Arial" w:hAnsi="Arial" w:cs="Arial"/>
                <w:lang w:val="es-ES"/>
              </w:rPr>
            </w:pPr>
            <w:r>
              <w:rPr>
                <w:rFonts w:ascii="Arial" w:hAnsi="Arial" w:cs="Arial"/>
                <w:lang w:val="es-ES"/>
              </w:rPr>
              <w:t>Oct</w:t>
            </w:r>
            <w:r w:rsidRPr="00B95078" w:rsidR="008C3450">
              <w:rPr>
                <w:rFonts w:ascii="Arial" w:hAnsi="Arial" w:cs="Arial"/>
                <w:lang w:val="es-ES"/>
              </w:rPr>
              <w:t>-2025</w:t>
            </w:r>
          </w:p>
        </w:tc>
        <w:tc>
          <w:tcPr>
            <w:tcW w:w="4454" w:type="dxa"/>
          </w:tcPr>
          <w:p w:rsidRPr="00B95078" w:rsidR="00BB7224" w:rsidP="001C56FD" w:rsidRDefault="00BB7224" w14:paraId="60D81442" w14:textId="70C1A6DE">
            <w:pPr>
              <w:pStyle w:val="Tabla"/>
              <w:numPr>
                <w:ilvl w:val="0"/>
                <w:numId w:val="30"/>
              </w:numPr>
              <w:rPr>
                <w:rFonts w:ascii="Arial" w:hAnsi="Arial" w:cs="Arial"/>
                <w:lang w:val="es-ES"/>
              </w:rPr>
            </w:pPr>
            <w:r w:rsidRPr="00B95078">
              <w:rPr>
                <w:rFonts w:ascii="Arial" w:hAnsi="Arial" w:cs="Arial"/>
                <w:lang w:val="es-ES"/>
              </w:rPr>
              <w:t>Prerrellenado de solicitud</w:t>
            </w:r>
          </w:p>
          <w:p w:rsidRPr="00B95078" w:rsidR="005A59BB" w:rsidP="001C56FD" w:rsidRDefault="00777E4E" w14:paraId="3C832256" w14:textId="77777777">
            <w:pPr>
              <w:pStyle w:val="Tabla"/>
              <w:numPr>
                <w:ilvl w:val="0"/>
                <w:numId w:val="30"/>
              </w:numPr>
              <w:rPr>
                <w:rFonts w:ascii="Arial" w:hAnsi="Arial" w:cs="Arial"/>
                <w:lang w:val="es-ES"/>
              </w:rPr>
            </w:pPr>
            <w:r w:rsidRPr="00B95078">
              <w:rPr>
                <w:rFonts w:ascii="Arial" w:hAnsi="Arial" w:cs="Arial"/>
                <w:lang w:val="es-ES"/>
              </w:rPr>
              <w:t>Funcionalidades en el proceso de adjuntar documentos</w:t>
            </w:r>
          </w:p>
          <w:p w:rsidRPr="00B95078" w:rsidR="00BB7224" w:rsidP="00BE1A31" w:rsidRDefault="008D4F0E" w14:paraId="17790748" w14:textId="41DA6EA2">
            <w:pPr>
              <w:pStyle w:val="Tabla"/>
              <w:numPr>
                <w:ilvl w:val="0"/>
                <w:numId w:val="30"/>
              </w:numPr>
              <w:rPr>
                <w:rFonts w:ascii="Arial" w:hAnsi="Arial" w:cs="Arial"/>
                <w:lang w:val="es-ES"/>
              </w:rPr>
            </w:pPr>
            <w:r w:rsidRPr="00B95078">
              <w:rPr>
                <w:rFonts w:ascii="Arial" w:hAnsi="Arial" w:cs="Arial"/>
                <w:lang w:val="es-ES"/>
              </w:rPr>
              <w:t>Solicitudes anónimas</w:t>
            </w:r>
          </w:p>
          <w:p w:rsidRPr="00B95078" w:rsidR="008D4F0E" w:rsidP="009D4B73" w:rsidRDefault="008D4F0E" w14:paraId="4F992083" w14:textId="77777777">
            <w:pPr>
              <w:pStyle w:val="Tabla"/>
              <w:rPr>
                <w:rFonts w:ascii="Arial" w:hAnsi="Arial" w:cs="Arial"/>
                <w:lang w:val="es-ES"/>
              </w:rPr>
            </w:pPr>
          </w:p>
        </w:tc>
        <w:tc>
          <w:tcPr>
            <w:tcW w:w="1489" w:type="dxa"/>
          </w:tcPr>
          <w:p w:rsidRPr="00B95078" w:rsidR="005A59BB" w:rsidP="00B0693B" w:rsidRDefault="008C3450" w14:paraId="40812D69" w14:textId="7B6EDD50">
            <w:pPr>
              <w:pStyle w:val="Tabla"/>
              <w:rPr>
                <w:rFonts w:ascii="Arial" w:hAnsi="Arial" w:cs="Arial"/>
                <w:lang w:val="es-ES"/>
              </w:rPr>
            </w:pPr>
            <w:r w:rsidRPr="00B95078">
              <w:rPr>
                <w:rFonts w:ascii="Arial" w:hAnsi="Arial" w:cs="Arial"/>
                <w:lang w:val="es-ES"/>
              </w:rPr>
              <w:t>Antonio Gallego</w:t>
            </w:r>
          </w:p>
        </w:tc>
        <w:tc>
          <w:tcPr>
            <w:tcW w:w="1489" w:type="dxa"/>
          </w:tcPr>
          <w:p w:rsidRPr="00B95078" w:rsidR="005A59BB" w:rsidP="00B0693B" w:rsidRDefault="005A59BB" w14:paraId="36B7FD98" w14:textId="77777777">
            <w:pPr>
              <w:pStyle w:val="Tabla"/>
              <w:rPr>
                <w:rFonts w:ascii="Arial" w:hAnsi="Arial" w:cs="Arial"/>
                <w:lang w:val="es-ES"/>
              </w:rPr>
            </w:pPr>
          </w:p>
        </w:tc>
      </w:tr>
      <w:tr w:rsidRPr="00B95078" w:rsidR="008C3450" w:rsidTr="7E3A3161" w14:paraId="04B60BCD" w14:textId="77777777">
        <w:tc>
          <w:tcPr>
            <w:tcW w:w="900" w:type="dxa"/>
          </w:tcPr>
          <w:p w:rsidRPr="00B95078" w:rsidR="008C3450" w:rsidP="00B0693B" w:rsidRDefault="003E1BCF" w14:paraId="270B0D7F" w14:textId="69B5D497">
            <w:pPr>
              <w:pStyle w:val="Tabla"/>
              <w:rPr>
                <w:rFonts w:ascii="Arial" w:hAnsi="Arial" w:cs="Arial"/>
                <w:lang w:val="es-ES"/>
              </w:rPr>
            </w:pPr>
            <w:r>
              <w:rPr>
                <w:rFonts w:ascii="Arial" w:hAnsi="Arial" w:cs="Arial"/>
                <w:lang w:val="es-ES"/>
              </w:rPr>
              <w:t>1.4</w:t>
            </w:r>
          </w:p>
        </w:tc>
        <w:tc>
          <w:tcPr>
            <w:tcW w:w="1275" w:type="dxa"/>
          </w:tcPr>
          <w:p w:rsidRPr="00B95078" w:rsidR="008C3450" w:rsidP="00B0693B" w:rsidRDefault="003E1BCF" w14:paraId="6E1178E2" w14:textId="12E5A532">
            <w:pPr>
              <w:pStyle w:val="Tabla"/>
              <w:rPr>
                <w:rFonts w:ascii="Arial" w:hAnsi="Arial" w:cs="Arial"/>
                <w:lang w:val="es-ES"/>
              </w:rPr>
            </w:pPr>
            <w:r>
              <w:rPr>
                <w:rFonts w:ascii="Arial" w:hAnsi="Arial" w:cs="Arial"/>
                <w:lang w:val="es-ES"/>
              </w:rPr>
              <w:t>Nov-2025</w:t>
            </w:r>
          </w:p>
        </w:tc>
        <w:tc>
          <w:tcPr>
            <w:tcW w:w="4454" w:type="dxa"/>
          </w:tcPr>
          <w:p w:rsidRPr="00B95078" w:rsidR="008C3450" w:rsidP="0061407C" w:rsidRDefault="1561B171" w14:paraId="32C700FB" w14:textId="488F2B45">
            <w:pPr>
              <w:pStyle w:val="Tabla"/>
              <w:numPr>
                <w:ilvl w:val="0"/>
                <w:numId w:val="30"/>
              </w:numPr>
              <w:rPr>
                <w:rFonts w:ascii="Arial" w:hAnsi="Arial" w:cs="Arial"/>
                <w:lang w:val="es-ES"/>
              </w:rPr>
            </w:pPr>
            <w:r w:rsidRPr="7E3A3161">
              <w:rPr>
                <w:rFonts w:ascii="Arial" w:hAnsi="Arial" w:cs="Arial"/>
                <w:lang w:val="es-ES"/>
              </w:rPr>
              <w:t>Unificación de revisiones EJIE – hiberus</w:t>
            </w:r>
          </w:p>
          <w:p w:rsidRPr="00B95078" w:rsidR="008C3450" w:rsidP="0061407C" w:rsidRDefault="1561B171" w14:paraId="21A7263C" w14:textId="22D2A051">
            <w:pPr>
              <w:pStyle w:val="Tabla"/>
              <w:numPr>
                <w:ilvl w:val="0"/>
                <w:numId w:val="30"/>
              </w:numPr>
              <w:rPr>
                <w:rFonts w:ascii="Arial" w:hAnsi="Arial" w:cs="Arial"/>
                <w:lang w:val="es-ES"/>
              </w:rPr>
            </w:pPr>
            <w:r w:rsidRPr="7E3A3161">
              <w:rPr>
                <w:rFonts w:ascii="Arial" w:hAnsi="Arial" w:cs="Arial"/>
                <w:lang w:val="es-ES"/>
              </w:rPr>
              <w:t>Definición funcional de solicitudes presenciales de ciudadano/tramitador</w:t>
            </w:r>
          </w:p>
          <w:p w:rsidRPr="00B95078" w:rsidR="008C3450" w:rsidP="0061407C" w:rsidRDefault="1561B171" w14:paraId="2F575556" w14:textId="76C7CB28">
            <w:pPr>
              <w:pStyle w:val="Tabla"/>
              <w:numPr>
                <w:ilvl w:val="0"/>
                <w:numId w:val="30"/>
              </w:numPr>
              <w:rPr>
                <w:rFonts w:ascii="Arial" w:hAnsi="Arial" w:cs="Arial"/>
                <w:lang w:val="es-ES"/>
              </w:rPr>
            </w:pPr>
            <w:r w:rsidRPr="7E3A3161">
              <w:rPr>
                <w:rFonts w:ascii="Arial" w:hAnsi="Arial" w:cs="Arial"/>
                <w:lang w:val="es-ES"/>
              </w:rPr>
              <w:t>Aportación de “Otros Documentos”</w:t>
            </w:r>
          </w:p>
        </w:tc>
        <w:tc>
          <w:tcPr>
            <w:tcW w:w="1489" w:type="dxa"/>
          </w:tcPr>
          <w:p w:rsidRPr="00B95078" w:rsidR="008C3450" w:rsidP="00B0693B" w:rsidRDefault="1561B171" w14:paraId="447198FC" w14:textId="05306B1B">
            <w:pPr>
              <w:pStyle w:val="Tabla"/>
              <w:rPr>
                <w:rFonts w:ascii="Arial" w:hAnsi="Arial" w:cs="Arial"/>
                <w:lang w:val="es-ES"/>
              </w:rPr>
            </w:pPr>
            <w:r w:rsidRPr="7E3A3161">
              <w:rPr>
                <w:rFonts w:ascii="Arial" w:hAnsi="Arial" w:cs="Arial"/>
                <w:lang w:val="es-ES"/>
              </w:rPr>
              <w:t>Antonio Gallego</w:t>
            </w:r>
          </w:p>
        </w:tc>
        <w:tc>
          <w:tcPr>
            <w:tcW w:w="1489" w:type="dxa"/>
          </w:tcPr>
          <w:p w:rsidRPr="00B95078" w:rsidR="008C3450" w:rsidP="00B0693B" w:rsidRDefault="008C3450" w14:paraId="5506E618" w14:textId="77777777">
            <w:pPr>
              <w:pStyle w:val="Tabla"/>
              <w:rPr>
                <w:rFonts w:ascii="Arial" w:hAnsi="Arial" w:cs="Arial"/>
                <w:lang w:val="es-ES"/>
              </w:rPr>
            </w:pPr>
          </w:p>
        </w:tc>
      </w:tr>
      <w:tr w:rsidRPr="00B95078" w:rsidR="00293291" w:rsidTr="7E3A3161" w14:paraId="50A5950A" w14:textId="77777777">
        <w:tc>
          <w:tcPr>
            <w:tcW w:w="900" w:type="dxa"/>
          </w:tcPr>
          <w:p w:rsidR="00293291" w:rsidP="00B0693B" w:rsidRDefault="00293291" w14:paraId="725712D2" w14:textId="137DC42C">
            <w:pPr>
              <w:pStyle w:val="Tabla"/>
              <w:rPr>
                <w:rFonts w:ascii="Arial" w:hAnsi="Arial" w:cs="Arial"/>
                <w:lang w:val="es-ES"/>
              </w:rPr>
            </w:pPr>
            <w:r>
              <w:rPr>
                <w:rFonts w:ascii="Arial" w:hAnsi="Arial" w:cs="Arial"/>
                <w:lang w:val="es-ES"/>
              </w:rPr>
              <w:t>1.5</w:t>
            </w:r>
          </w:p>
        </w:tc>
        <w:tc>
          <w:tcPr>
            <w:tcW w:w="1275" w:type="dxa"/>
          </w:tcPr>
          <w:p w:rsidR="00293291" w:rsidP="00B0693B" w:rsidRDefault="00293291" w14:paraId="1179F6BB" w14:textId="5581CBAF">
            <w:pPr>
              <w:pStyle w:val="Tabla"/>
              <w:rPr>
                <w:rFonts w:ascii="Arial" w:hAnsi="Arial" w:cs="Arial"/>
                <w:lang w:val="es-ES"/>
              </w:rPr>
            </w:pPr>
            <w:r>
              <w:rPr>
                <w:rFonts w:ascii="Arial" w:hAnsi="Arial" w:cs="Arial"/>
                <w:lang w:val="es-ES"/>
              </w:rPr>
              <w:t>Ene-2026</w:t>
            </w:r>
          </w:p>
        </w:tc>
        <w:tc>
          <w:tcPr>
            <w:tcW w:w="4454" w:type="dxa"/>
          </w:tcPr>
          <w:p w:rsidR="00293291" w:rsidP="00293291" w:rsidRDefault="00293291" w14:paraId="5D3533D0" w14:textId="77777777">
            <w:pPr>
              <w:pStyle w:val="Tabla"/>
              <w:numPr>
                <w:ilvl w:val="0"/>
                <w:numId w:val="30"/>
              </w:numPr>
              <w:rPr>
                <w:rFonts w:ascii="Arial" w:hAnsi="Arial" w:cs="Arial"/>
                <w:lang w:val="es-ES"/>
              </w:rPr>
            </w:pPr>
            <w:r>
              <w:rPr>
                <w:rFonts w:ascii="Arial" w:hAnsi="Arial" w:cs="Arial"/>
                <w:lang w:val="es-ES"/>
              </w:rPr>
              <w:t>Pasos del orquestador y configuración dinámica de pasos a mostrar</w:t>
            </w:r>
          </w:p>
          <w:p w:rsidRPr="7E3A3161" w:rsidR="00293291" w:rsidP="00293291" w:rsidRDefault="00293291" w14:paraId="0EFB21E7" w14:textId="119DE76C">
            <w:pPr>
              <w:pStyle w:val="Tabla"/>
              <w:numPr>
                <w:ilvl w:val="0"/>
                <w:numId w:val="30"/>
              </w:numPr>
              <w:rPr>
                <w:rFonts w:ascii="Arial" w:hAnsi="Arial" w:cs="Arial"/>
                <w:lang w:val="es-ES"/>
              </w:rPr>
            </w:pPr>
            <w:r>
              <w:rPr>
                <w:rFonts w:ascii="Arial" w:hAnsi="Arial" w:cs="Arial"/>
                <w:lang w:val="es-ES"/>
              </w:rPr>
              <w:t>Corrección de revisiones</w:t>
            </w:r>
          </w:p>
        </w:tc>
        <w:tc>
          <w:tcPr>
            <w:tcW w:w="1489" w:type="dxa"/>
          </w:tcPr>
          <w:p w:rsidRPr="7E3A3161" w:rsidR="00293291" w:rsidP="00B0693B" w:rsidRDefault="00293291" w14:paraId="535056B6" w14:textId="4A273804">
            <w:pPr>
              <w:pStyle w:val="Tabla"/>
              <w:rPr>
                <w:rFonts w:ascii="Arial" w:hAnsi="Arial" w:cs="Arial"/>
                <w:lang w:val="es-ES"/>
              </w:rPr>
            </w:pPr>
            <w:r>
              <w:rPr>
                <w:rFonts w:ascii="Arial" w:hAnsi="Arial" w:cs="Arial"/>
                <w:lang w:val="es-ES"/>
              </w:rPr>
              <w:t>Antonio Gallego</w:t>
            </w:r>
          </w:p>
        </w:tc>
        <w:tc>
          <w:tcPr>
            <w:tcW w:w="1489" w:type="dxa"/>
          </w:tcPr>
          <w:p w:rsidRPr="00B95078" w:rsidR="00293291" w:rsidP="00B0693B" w:rsidRDefault="00293291" w14:paraId="4C1B5C02" w14:textId="77777777">
            <w:pPr>
              <w:pStyle w:val="Tabla"/>
              <w:rPr>
                <w:rFonts w:ascii="Arial" w:hAnsi="Arial" w:cs="Arial"/>
                <w:lang w:val="es-ES"/>
              </w:rPr>
            </w:pPr>
          </w:p>
        </w:tc>
      </w:tr>
    </w:tbl>
    <w:p w:rsidRPr="00B95078" w:rsidR="00FC3F6B" w:rsidP="3DA0BCB3" w:rsidRDefault="00FC3F6B" w14:paraId="7A2D52B0" w14:textId="40FE95E6">
      <w:pPr>
        <w:pStyle w:val="TDC4"/>
        <w:tabs>
          <w:tab w:val="left" w:pos="1395"/>
          <w:tab w:val="right" w:leader="dot" w:pos="10080"/>
        </w:tabs>
        <w:rPr>
          <w:rFonts w:cs="Arial" w:eastAsiaTheme="minorEastAsia"/>
          <w:noProof/>
          <w:kern w:val="2"/>
          <w:sz w:val="22"/>
          <w:szCs w:val="22"/>
          <w14:ligatures w14:val="standardContextual"/>
        </w:rPr>
      </w:pPr>
    </w:p>
    <w:p w:rsidRPr="00B95078" w:rsidR="4D1E40CF" w:rsidP="4D1E40CF" w:rsidRDefault="4D1E40CF" w14:paraId="771A6FDC" w14:textId="37CA23B2">
      <w:pPr>
        <w:pStyle w:val="TDC3"/>
        <w:tabs>
          <w:tab w:val="left" w:pos="990"/>
          <w:tab w:val="right" w:leader="dot" w:pos="10080"/>
        </w:tabs>
        <w:rPr>
          <w:rFonts w:cs="Arial"/>
        </w:rPr>
      </w:pPr>
    </w:p>
    <w:p w:rsidRPr="00B95078" w:rsidR="00CA2305" w:rsidP="44122156" w:rsidRDefault="00CA2305" w14:paraId="35D1DD29" w14:textId="53A3F56C">
      <w:pPr>
        <w:rPr>
          <w:rFonts w:cs="Arial"/>
        </w:rPr>
      </w:pPr>
    </w:p>
    <w:p w:rsidRPr="00B95078" w:rsidR="00CA2305" w:rsidP="3DA0BCB3" w:rsidRDefault="4CC3E919" w14:paraId="2063A6B5" w14:textId="7AE5792C">
      <w:pPr>
        <w:pStyle w:val="ndice"/>
        <w:rPr>
          <w:rFonts w:ascii="Arial" w:hAnsi="Arial" w:cs="Arial"/>
          <w:lang w:val="es-ES"/>
        </w:rPr>
      </w:pPr>
      <w:r w:rsidRPr="00B95078">
        <w:rPr>
          <w:rFonts w:ascii="Arial" w:hAnsi="Arial" w:cs="Arial"/>
          <w:lang w:val="es-ES"/>
        </w:rPr>
        <w:t>Contenido</w:t>
      </w:r>
    </w:p>
    <w:p w:rsidRPr="00B95078" w:rsidR="00CA2305" w:rsidP="3DA0BCB3" w:rsidRDefault="00CA2305" w14:paraId="14D54DB3" w14:textId="2770E09F">
      <w:pPr>
        <w:rPr>
          <w:rFonts w:cs="Arial"/>
        </w:rPr>
      </w:pPr>
    </w:p>
    <w:sdt>
      <w:sdtPr>
        <w:rPr>
          <w:rFonts w:ascii="Arial" w:hAnsi="Arial" w:eastAsia="Times New Roman" w:cs="Times New Roman"/>
          <w:color w:val="auto"/>
          <w:sz w:val="20"/>
          <w:szCs w:val="24"/>
        </w:rPr>
        <w:id w:val="-1390346747"/>
        <w:docPartObj>
          <w:docPartGallery w:val="Table of Contents"/>
          <w:docPartUnique/>
        </w:docPartObj>
      </w:sdtPr>
      <w:sdtEndPr>
        <w:rPr>
          <w:rFonts w:ascii="Arial" w:hAnsi="Arial" w:eastAsia="Times New Roman" w:cs="Times New Roman"/>
          <w:b w:val="1"/>
          <w:bCs w:val="1"/>
          <w:color w:val="auto"/>
          <w:sz w:val="20"/>
          <w:szCs w:val="20"/>
        </w:rPr>
      </w:sdtEndPr>
      <w:sdtContent>
        <w:p w:rsidRPr="00B95078" w:rsidR="00690C24" w:rsidRDefault="00690C24" w14:paraId="5A993228" w14:textId="2C29B1A3">
          <w:pPr>
            <w:pStyle w:val="TtuloTDC"/>
          </w:pPr>
          <w:r w:rsidRPr="00B95078">
            <w:t>Contenido</w:t>
          </w:r>
        </w:p>
        <w:p w:rsidR="00B85442" w:rsidRDefault="00690C24" w14:paraId="52BC2C1C" w14:textId="5E5FD1C8">
          <w:pPr>
            <w:pStyle w:val="TDC1"/>
            <w:tabs>
              <w:tab w:val="left" w:pos="442"/>
              <w:tab w:val="right" w:leader="dot" w:pos="9791"/>
            </w:tabs>
            <w:rPr>
              <w:rFonts w:asciiTheme="minorHAnsi" w:hAnsiTheme="minorHAnsi" w:eastAsiaTheme="minorEastAsia" w:cstheme="minorBidi"/>
              <w:b w:val="0"/>
              <w:bCs w:val="0"/>
              <w:noProof/>
              <w:kern w:val="2"/>
              <w:sz w:val="24"/>
              <w14:ligatures w14:val="standardContextual"/>
            </w:rPr>
          </w:pPr>
          <w:r w:rsidRPr="00B95078">
            <w:fldChar w:fldCharType="begin"/>
          </w:r>
          <w:r w:rsidRPr="00B95078">
            <w:instrText xml:space="preserve"> TOC \o "1-3" \h \z \u </w:instrText>
          </w:r>
          <w:r w:rsidRPr="00B95078">
            <w:fldChar w:fldCharType="separate"/>
          </w:r>
          <w:hyperlink w:history="1" w:anchor="_Toc213765504">
            <w:r w:rsidRPr="00F977C3" w:rsidR="00B85442">
              <w:rPr>
                <w:rStyle w:val="Hipervnculo"/>
                <w:noProof/>
              </w:rPr>
              <w:t>1</w:t>
            </w:r>
            <w:r w:rsidR="00B85442">
              <w:rPr>
                <w:rFonts w:asciiTheme="minorHAnsi" w:hAnsiTheme="minorHAnsi" w:eastAsiaTheme="minorEastAsia" w:cstheme="minorBidi"/>
                <w:b w:val="0"/>
                <w:bCs w:val="0"/>
                <w:noProof/>
                <w:kern w:val="2"/>
                <w:sz w:val="24"/>
                <w14:ligatures w14:val="standardContextual"/>
              </w:rPr>
              <w:tab/>
            </w:r>
            <w:r w:rsidRPr="00F977C3" w:rsidR="00B85442">
              <w:rPr>
                <w:rStyle w:val="Hipervnculo"/>
                <w:noProof/>
              </w:rPr>
              <w:t>Introducción</w:t>
            </w:r>
            <w:r w:rsidR="00B85442">
              <w:rPr>
                <w:noProof/>
                <w:webHidden/>
              </w:rPr>
              <w:tab/>
            </w:r>
            <w:r w:rsidR="00B85442">
              <w:rPr>
                <w:noProof/>
                <w:webHidden/>
              </w:rPr>
              <w:fldChar w:fldCharType="begin"/>
            </w:r>
            <w:r w:rsidR="00B85442">
              <w:rPr>
                <w:noProof/>
                <w:webHidden/>
              </w:rPr>
              <w:instrText xml:space="preserve"> PAGEREF _Toc213765504 \h </w:instrText>
            </w:r>
            <w:r w:rsidR="00B85442">
              <w:rPr>
                <w:noProof/>
                <w:webHidden/>
              </w:rPr>
            </w:r>
            <w:r w:rsidR="00B85442">
              <w:rPr>
                <w:noProof/>
                <w:webHidden/>
              </w:rPr>
              <w:fldChar w:fldCharType="separate"/>
            </w:r>
            <w:r w:rsidR="00B85442">
              <w:rPr>
                <w:noProof/>
                <w:webHidden/>
              </w:rPr>
              <w:t>5</w:t>
            </w:r>
            <w:r w:rsidR="00B85442">
              <w:rPr>
                <w:noProof/>
                <w:webHidden/>
              </w:rPr>
              <w:fldChar w:fldCharType="end"/>
            </w:r>
          </w:hyperlink>
        </w:p>
        <w:p w:rsidR="00B85442" w:rsidRDefault="00B85442" w14:paraId="17F5065E" w14:textId="1448A98C">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05">
            <w:r w:rsidRPr="00F977C3">
              <w:rPr>
                <w:rStyle w:val="Hipervnculo"/>
                <w:noProof/>
                <w:lang w:val="es-ES_tradnl"/>
              </w:rPr>
              <w:t>1.1</w:t>
            </w:r>
            <w:r>
              <w:rPr>
                <w:rFonts w:asciiTheme="minorHAnsi" w:hAnsiTheme="minorHAnsi" w:eastAsiaTheme="minorEastAsia" w:cstheme="minorBidi"/>
                <w:noProof/>
                <w:kern w:val="2"/>
                <w:sz w:val="24"/>
                <w14:ligatures w14:val="standardContextual"/>
              </w:rPr>
              <w:tab/>
            </w:r>
            <w:r w:rsidRPr="00F977C3">
              <w:rPr>
                <w:rStyle w:val="Hipervnculo"/>
                <w:noProof/>
              </w:rPr>
              <w:t>Objetivo</w:t>
            </w:r>
            <w:r>
              <w:rPr>
                <w:noProof/>
                <w:webHidden/>
              </w:rPr>
              <w:tab/>
            </w:r>
            <w:r>
              <w:rPr>
                <w:noProof/>
                <w:webHidden/>
              </w:rPr>
              <w:fldChar w:fldCharType="begin"/>
            </w:r>
            <w:r>
              <w:rPr>
                <w:noProof/>
                <w:webHidden/>
              </w:rPr>
              <w:instrText xml:space="preserve"> PAGEREF _Toc213765505 \h </w:instrText>
            </w:r>
            <w:r>
              <w:rPr>
                <w:noProof/>
                <w:webHidden/>
              </w:rPr>
            </w:r>
            <w:r>
              <w:rPr>
                <w:noProof/>
                <w:webHidden/>
              </w:rPr>
              <w:fldChar w:fldCharType="separate"/>
            </w:r>
            <w:r>
              <w:rPr>
                <w:noProof/>
                <w:webHidden/>
              </w:rPr>
              <w:t>5</w:t>
            </w:r>
            <w:r>
              <w:rPr>
                <w:noProof/>
                <w:webHidden/>
              </w:rPr>
              <w:fldChar w:fldCharType="end"/>
            </w:r>
          </w:hyperlink>
        </w:p>
        <w:p w:rsidR="00B85442" w:rsidRDefault="00B85442" w14:paraId="2E01EF9C" w14:textId="1F351954">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06">
            <w:r w:rsidRPr="00F977C3">
              <w:rPr>
                <w:rStyle w:val="Hipervnculo"/>
                <w:noProof/>
                <w:lang w:val="es-ES_tradnl"/>
              </w:rPr>
              <w:t>1.2</w:t>
            </w:r>
            <w:r>
              <w:rPr>
                <w:rFonts w:asciiTheme="minorHAnsi" w:hAnsiTheme="minorHAnsi" w:eastAsiaTheme="minorEastAsia" w:cstheme="minorBidi"/>
                <w:noProof/>
                <w:kern w:val="2"/>
                <w:sz w:val="24"/>
                <w14:ligatures w14:val="standardContextual"/>
              </w:rPr>
              <w:tab/>
            </w:r>
            <w:r w:rsidRPr="00F977C3">
              <w:rPr>
                <w:rStyle w:val="Hipervnculo"/>
                <w:noProof/>
              </w:rPr>
              <w:t>Alcance</w:t>
            </w:r>
            <w:r>
              <w:rPr>
                <w:noProof/>
                <w:webHidden/>
              </w:rPr>
              <w:tab/>
            </w:r>
            <w:r>
              <w:rPr>
                <w:noProof/>
                <w:webHidden/>
              </w:rPr>
              <w:fldChar w:fldCharType="begin"/>
            </w:r>
            <w:r>
              <w:rPr>
                <w:noProof/>
                <w:webHidden/>
              </w:rPr>
              <w:instrText xml:space="preserve"> PAGEREF _Toc213765506 \h </w:instrText>
            </w:r>
            <w:r>
              <w:rPr>
                <w:noProof/>
                <w:webHidden/>
              </w:rPr>
            </w:r>
            <w:r>
              <w:rPr>
                <w:noProof/>
                <w:webHidden/>
              </w:rPr>
              <w:fldChar w:fldCharType="separate"/>
            </w:r>
            <w:r>
              <w:rPr>
                <w:noProof/>
                <w:webHidden/>
              </w:rPr>
              <w:t>6</w:t>
            </w:r>
            <w:r>
              <w:rPr>
                <w:noProof/>
                <w:webHidden/>
              </w:rPr>
              <w:fldChar w:fldCharType="end"/>
            </w:r>
          </w:hyperlink>
        </w:p>
        <w:p w:rsidR="00B85442" w:rsidRDefault="00B85442" w14:paraId="1B51F4A3" w14:textId="14321057">
          <w:pPr>
            <w:pStyle w:val="TDC1"/>
            <w:tabs>
              <w:tab w:val="left" w:pos="442"/>
              <w:tab w:val="right" w:leader="dot" w:pos="9791"/>
            </w:tabs>
            <w:rPr>
              <w:rFonts w:asciiTheme="minorHAnsi" w:hAnsiTheme="minorHAnsi" w:eastAsiaTheme="minorEastAsia" w:cstheme="minorBidi"/>
              <w:b w:val="0"/>
              <w:bCs w:val="0"/>
              <w:noProof/>
              <w:kern w:val="2"/>
              <w:sz w:val="24"/>
              <w14:ligatures w14:val="standardContextual"/>
            </w:rPr>
          </w:pPr>
          <w:hyperlink w:history="1" w:anchor="_Toc213765507">
            <w:r w:rsidRPr="00F977C3">
              <w:rPr>
                <w:rStyle w:val="Hipervnculo"/>
                <w:noProof/>
              </w:rPr>
              <w:t>2</w:t>
            </w:r>
            <w:r>
              <w:rPr>
                <w:rFonts w:asciiTheme="minorHAnsi" w:hAnsiTheme="minorHAnsi" w:eastAsiaTheme="minorEastAsia" w:cstheme="minorBidi"/>
                <w:b w:val="0"/>
                <w:bCs w:val="0"/>
                <w:noProof/>
                <w:kern w:val="2"/>
                <w:sz w:val="24"/>
                <w14:ligatures w14:val="standardContextual"/>
              </w:rPr>
              <w:tab/>
            </w:r>
            <w:r w:rsidRPr="00F977C3">
              <w:rPr>
                <w:rStyle w:val="Hipervnculo"/>
                <w:noProof/>
              </w:rPr>
              <w:t>Glosario</w:t>
            </w:r>
            <w:r>
              <w:rPr>
                <w:noProof/>
                <w:webHidden/>
              </w:rPr>
              <w:tab/>
            </w:r>
            <w:r>
              <w:rPr>
                <w:noProof/>
                <w:webHidden/>
              </w:rPr>
              <w:fldChar w:fldCharType="begin"/>
            </w:r>
            <w:r>
              <w:rPr>
                <w:noProof/>
                <w:webHidden/>
              </w:rPr>
              <w:instrText xml:space="preserve"> PAGEREF _Toc213765507 \h </w:instrText>
            </w:r>
            <w:r>
              <w:rPr>
                <w:noProof/>
                <w:webHidden/>
              </w:rPr>
            </w:r>
            <w:r>
              <w:rPr>
                <w:noProof/>
                <w:webHidden/>
              </w:rPr>
              <w:fldChar w:fldCharType="separate"/>
            </w:r>
            <w:r>
              <w:rPr>
                <w:noProof/>
                <w:webHidden/>
              </w:rPr>
              <w:t>7</w:t>
            </w:r>
            <w:r>
              <w:rPr>
                <w:noProof/>
                <w:webHidden/>
              </w:rPr>
              <w:fldChar w:fldCharType="end"/>
            </w:r>
          </w:hyperlink>
        </w:p>
        <w:p w:rsidR="00B85442" w:rsidRDefault="00B85442" w14:paraId="3222D733" w14:textId="056B3DC1">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08">
            <w:r w:rsidRPr="00F977C3">
              <w:rPr>
                <w:rStyle w:val="Hipervnculo"/>
                <w:noProof/>
                <w:lang w:val="es-ES_tradnl"/>
              </w:rPr>
              <w:t>2.1</w:t>
            </w:r>
            <w:r>
              <w:rPr>
                <w:rFonts w:asciiTheme="minorHAnsi" w:hAnsiTheme="minorHAnsi" w:eastAsiaTheme="minorEastAsia" w:cstheme="minorBidi"/>
                <w:noProof/>
                <w:kern w:val="2"/>
                <w:sz w:val="24"/>
                <w14:ligatures w14:val="standardContextual"/>
              </w:rPr>
              <w:tab/>
            </w:r>
            <w:r w:rsidRPr="00F977C3">
              <w:rPr>
                <w:rStyle w:val="Hipervnculo"/>
                <w:noProof/>
              </w:rPr>
              <w:t>Glosario de términos</w:t>
            </w:r>
            <w:r>
              <w:rPr>
                <w:noProof/>
                <w:webHidden/>
              </w:rPr>
              <w:tab/>
            </w:r>
            <w:r>
              <w:rPr>
                <w:noProof/>
                <w:webHidden/>
              </w:rPr>
              <w:fldChar w:fldCharType="begin"/>
            </w:r>
            <w:r>
              <w:rPr>
                <w:noProof/>
                <w:webHidden/>
              </w:rPr>
              <w:instrText xml:space="preserve"> PAGEREF _Toc213765508 \h </w:instrText>
            </w:r>
            <w:r>
              <w:rPr>
                <w:noProof/>
                <w:webHidden/>
              </w:rPr>
            </w:r>
            <w:r>
              <w:rPr>
                <w:noProof/>
                <w:webHidden/>
              </w:rPr>
              <w:fldChar w:fldCharType="separate"/>
            </w:r>
            <w:r>
              <w:rPr>
                <w:noProof/>
                <w:webHidden/>
              </w:rPr>
              <w:t>7</w:t>
            </w:r>
            <w:r>
              <w:rPr>
                <w:noProof/>
                <w:webHidden/>
              </w:rPr>
              <w:fldChar w:fldCharType="end"/>
            </w:r>
          </w:hyperlink>
        </w:p>
        <w:p w:rsidR="00B85442" w:rsidRDefault="00B85442" w14:paraId="7DA68C07" w14:textId="1803CFED">
          <w:pPr>
            <w:pStyle w:val="TDC1"/>
            <w:tabs>
              <w:tab w:val="left" w:pos="442"/>
              <w:tab w:val="right" w:leader="dot" w:pos="9791"/>
            </w:tabs>
            <w:rPr>
              <w:rFonts w:asciiTheme="minorHAnsi" w:hAnsiTheme="minorHAnsi" w:eastAsiaTheme="minorEastAsia" w:cstheme="minorBidi"/>
              <w:b w:val="0"/>
              <w:bCs w:val="0"/>
              <w:noProof/>
              <w:kern w:val="2"/>
              <w:sz w:val="24"/>
              <w14:ligatures w14:val="standardContextual"/>
            </w:rPr>
          </w:pPr>
          <w:hyperlink w:history="1" w:anchor="_Toc213765509">
            <w:r w:rsidRPr="00F977C3">
              <w:rPr>
                <w:rStyle w:val="Hipervnculo"/>
                <w:noProof/>
              </w:rPr>
              <w:t>3</w:t>
            </w:r>
            <w:r>
              <w:rPr>
                <w:rFonts w:asciiTheme="minorHAnsi" w:hAnsiTheme="minorHAnsi" w:eastAsiaTheme="minorEastAsia" w:cstheme="minorBidi"/>
                <w:b w:val="0"/>
                <w:bCs w:val="0"/>
                <w:noProof/>
                <w:kern w:val="2"/>
                <w:sz w:val="24"/>
                <w14:ligatures w14:val="standardContextual"/>
              </w:rPr>
              <w:tab/>
            </w:r>
            <w:r w:rsidRPr="00F977C3">
              <w:rPr>
                <w:rStyle w:val="Hipervnculo"/>
                <w:noProof/>
              </w:rPr>
              <w:t>Orquestador</w:t>
            </w:r>
            <w:r>
              <w:rPr>
                <w:noProof/>
                <w:webHidden/>
              </w:rPr>
              <w:tab/>
            </w:r>
            <w:r>
              <w:rPr>
                <w:noProof/>
                <w:webHidden/>
              </w:rPr>
              <w:fldChar w:fldCharType="begin"/>
            </w:r>
            <w:r>
              <w:rPr>
                <w:noProof/>
                <w:webHidden/>
              </w:rPr>
              <w:instrText xml:space="preserve"> PAGEREF _Toc213765509 \h </w:instrText>
            </w:r>
            <w:r>
              <w:rPr>
                <w:noProof/>
                <w:webHidden/>
              </w:rPr>
            </w:r>
            <w:r>
              <w:rPr>
                <w:noProof/>
                <w:webHidden/>
              </w:rPr>
              <w:fldChar w:fldCharType="separate"/>
            </w:r>
            <w:r>
              <w:rPr>
                <w:noProof/>
                <w:webHidden/>
              </w:rPr>
              <w:t>8</w:t>
            </w:r>
            <w:r>
              <w:rPr>
                <w:noProof/>
                <w:webHidden/>
              </w:rPr>
              <w:fldChar w:fldCharType="end"/>
            </w:r>
          </w:hyperlink>
        </w:p>
        <w:p w:rsidR="00B85442" w:rsidRDefault="00B85442" w14:paraId="7956D3D6" w14:textId="40A9CF2D">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10">
            <w:r w:rsidRPr="00F977C3">
              <w:rPr>
                <w:rStyle w:val="Hipervnculo"/>
                <w:noProof/>
                <w:lang w:val="es-ES_tradnl"/>
              </w:rPr>
              <w:t>3.1</w:t>
            </w:r>
            <w:r>
              <w:rPr>
                <w:rFonts w:asciiTheme="minorHAnsi" w:hAnsiTheme="minorHAnsi" w:eastAsiaTheme="minorEastAsia" w:cstheme="minorBidi"/>
                <w:noProof/>
                <w:kern w:val="2"/>
                <w:sz w:val="24"/>
                <w14:ligatures w14:val="standardContextual"/>
              </w:rPr>
              <w:tab/>
            </w:r>
            <w:r w:rsidRPr="00F977C3">
              <w:rPr>
                <w:rStyle w:val="Hipervnculo"/>
                <w:noProof/>
              </w:rPr>
              <w:t>Elementos generales de composición</w:t>
            </w:r>
            <w:r>
              <w:rPr>
                <w:noProof/>
                <w:webHidden/>
              </w:rPr>
              <w:tab/>
            </w:r>
            <w:r>
              <w:rPr>
                <w:noProof/>
                <w:webHidden/>
              </w:rPr>
              <w:fldChar w:fldCharType="begin"/>
            </w:r>
            <w:r>
              <w:rPr>
                <w:noProof/>
                <w:webHidden/>
              </w:rPr>
              <w:instrText xml:space="preserve"> PAGEREF _Toc213765510 \h </w:instrText>
            </w:r>
            <w:r>
              <w:rPr>
                <w:noProof/>
                <w:webHidden/>
              </w:rPr>
            </w:r>
            <w:r>
              <w:rPr>
                <w:noProof/>
                <w:webHidden/>
              </w:rPr>
              <w:fldChar w:fldCharType="separate"/>
            </w:r>
            <w:r>
              <w:rPr>
                <w:noProof/>
                <w:webHidden/>
              </w:rPr>
              <w:t>9</w:t>
            </w:r>
            <w:r>
              <w:rPr>
                <w:noProof/>
                <w:webHidden/>
              </w:rPr>
              <w:fldChar w:fldCharType="end"/>
            </w:r>
          </w:hyperlink>
        </w:p>
        <w:p w:rsidR="00B85442" w:rsidRDefault="00B85442" w14:paraId="1309BD25" w14:textId="6E83FB20">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11">
            <w:r w:rsidRPr="00F977C3">
              <w:rPr>
                <w:rStyle w:val="Hipervnculo"/>
                <w:noProof/>
              </w:rPr>
              <w:t>3.1.1</w:t>
            </w:r>
            <w:r>
              <w:rPr>
                <w:rFonts w:asciiTheme="minorHAnsi" w:hAnsiTheme="minorHAnsi" w:eastAsiaTheme="minorEastAsia" w:cstheme="minorBidi"/>
                <w:noProof/>
                <w:kern w:val="2"/>
                <w:sz w:val="24"/>
                <w14:ligatures w14:val="standardContextual"/>
              </w:rPr>
              <w:tab/>
            </w:r>
            <w:r w:rsidRPr="00F977C3">
              <w:rPr>
                <w:rStyle w:val="Hipervnculo"/>
                <w:noProof/>
              </w:rPr>
              <w:t>Header y Footer</w:t>
            </w:r>
            <w:r>
              <w:rPr>
                <w:noProof/>
                <w:webHidden/>
              </w:rPr>
              <w:tab/>
            </w:r>
            <w:r>
              <w:rPr>
                <w:noProof/>
                <w:webHidden/>
              </w:rPr>
              <w:fldChar w:fldCharType="begin"/>
            </w:r>
            <w:r>
              <w:rPr>
                <w:noProof/>
                <w:webHidden/>
              </w:rPr>
              <w:instrText xml:space="preserve"> PAGEREF _Toc213765511 \h </w:instrText>
            </w:r>
            <w:r>
              <w:rPr>
                <w:noProof/>
                <w:webHidden/>
              </w:rPr>
            </w:r>
            <w:r>
              <w:rPr>
                <w:noProof/>
                <w:webHidden/>
              </w:rPr>
              <w:fldChar w:fldCharType="separate"/>
            </w:r>
            <w:r>
              <w:rPr>
                <w:noProof/>
                <w:webHidden/>
              </w:rPr>
              <w:t>9</w:t>
            </w:r>
            <w:r>
              <w:rPr>
                <w:noProof/>
                <w:webHidden/>
              </w:rPr>
              <w:fldChar w:fldCharType="end"/>
            </w:r>
          </w:hyperlink>
        </w:p>
        <w:p w:rsidR="00B85442" w:rsidRDefault="00B85442" w14:paraId="77A9E66A" w14:textId="0B089E91">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12">
            <w:r w:rsidRPr="00F977C3">
              <w:rPr>
                <w:rStyle w:val="Hipervnculo"/>
                <w:noProof/>
              </w:rPr>
              <w:t>3.1.2</w:t>
            </w:r>
            <w:r>
              <w:rPr>
                <w:rFonts w:asciiTheme="minorHAnsi" w:hAnsiTheme="minorHAnsi" w:eastAsiaTheme="minorEastAsia" w:cstheme="minorBidi"/>
                <w:noProof/>
                <w:kern w:val="2"/>
                <w:sz w:val="24"/>
                <w14:ligatures w14:val="standardContextual"/>
              </w:rPr>
              <w:tab/>
            </w:r>
            <w:r w:rsidRPr="00F977C3">
              <w:rPr>
                <w:rStyle w:val="Hipervnculo"/>
                <w:noProof/>
              </w:rPr>
              <w:t>Stepper</w:t>
            </w:r>
            <w:r>
              <w:rPr>
                <w:noProof/>
                <w:webHidden/>
              </w:rPr>
              <w:tab/>
            </w:r>
            <w:r>
              <w:rPr>
                <w:noProof/>
                <w:webHidden/>
              </w:rPr>
              <w:fldChar w:fldCharType="begin"/>
            </w:r>
            <w:r>
              <w:rPr>
                <w:noProof/>
                <w:webHidden/>
              </w:rPr>
              <w:instrText xml:space="preserve"> PAGEREF _Toc213765512 \h </w:instrText>
            </w:r>
            <w:r>
              <w:rPr>
                <w:noProof/>
                <w:webHidden/>
              </w:rPr>
            </w:r>
            <w:r>
              <w:rPr>
                <w:noProof/>
                <w:webHidden/>
              </w:rPr>
              <w:fldChar w:fldCharType="separate"/>
            </w:r>
            <w:r>
              <w:rPr>
                <w:noProof/>
                <w:webHidden/>
              </w:rPr>
              <w:t>9</w:t>
            </w:r>
            <w:r>
              <w:rPr>
                <w:noProof/>
                <w:webHidden/>
              </w:rPr>
              <w:fldChar w:fldCharType="end"/>
            </w:r>
          </w:hyperlink>
        </w:p>
        <w:p w:rsidR="00B85442" w:rsidRDefault="00B85442" w14:paraId="4BF976A1" w14:textId="7A80D747">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13">
            <w:r w:rsidRPr="00F977C3">
              <w:rPr>
                <w:rStyle w:val="Hipervnculo"/>
                <w:noProof/>
              </w:rPr>
              <w:t>3.1.3</w:t>
            </w:r>
            <w:r>
              <w:rPr>
                <w:rFonts w:asciiTheme="minorHAnsi" w:hAnsiTheme="minorHAnsi" w:eastAsiaTheme="minorEastAsia" w:cstheme="minorBidi"/>
                <w:noProof/>
                <w:kern w:val="2"/>
                <w:sz w:val="24"/>
                <w14:ligatures w14:val="standardContextual"/>
              </w:rPr>
              <w:tab/>
            </w:r>
            <w:r w:rsidRPr="00F977C3">
              <w:rPr>
                <w:rStyle w:val="Hipervnculo"/>
                <w:noProof/>
              </w:rPr>
              <w:t>Logos</w:t>
            </w:r>
            <w:r>
              <w:rPr>
                <w:noProof/>
                <w:webHidden/>
              </w:rPr>
              <w:tab/>
            </w:r>
            <w:r>
              <w:rPr>
                <w:noProof/>
                <w:webHidden/>
              </w:rPr>
              <w:fldChar w:fldCharType="begin"/>
            </w:r>
            <w:r>
              <w:rPr>
                <w:noProof/>
                <w:webHidden/>
              </w:rPr>
              <w:instrText xml:space="preserve"> PAGEREF _Toc213765513 \h </w:instrText>
            </w:r>
            <w:r>
              <w:rPr>
                <w:noProof/>
                <w:webHidden/>
              </w:rPr>
            </w:r>
            <w:r>
              <w:rPr>
                <w:noProof/>
                <w:webHidden/>
              </w:rPr>
              <w:fldChar w:fldCharType="separate"/>
            </w:r>
            <w:r>
              <w:rPr>
                <w:noProof/>
                <w:webHidden/>
              </w:rPr>
              <w:t>10</w:t>
            </w:r>
            <w:r>
              <w:rPr>
                <w:noProof/>
                <w:webHidden/>
              </w:rPr>
              <w:fldChar w:fldCharType="end"/>
            </w:r>
          </w:hyperlink>
        </w:p>
        <w:p w:rsidR="00B85442" w:rsidRDefault="00B85442" w14:paraId="3C48DDB9" w14:textId="2AE4F990">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14">
            <w:r w:rsidRPr="00F977C3">
              <w:rPr>
                <w:rStyle w:val="Hipervnculo"/>
                <w:noProof/>
              </w:rPr>
              <w:t>3.1.4</w:t>
            </w:r>
            <w:r>
              <w:rPr>
                <w:rFonts w:asciiTheme="minorHAnsi" w:hAnsiTheme="minorHAnsi" w:eastAsiaTheme="minorEastAsia" w:cstheme="minorBidi"/>
                <w:noProof/>
                <w:kern w:val="2"/>
                <w:sz w:val="24"/>
                <w14:ligatures w14:val="standardContextual"/>
              </w:rPr>
              <w:tab/>
            </w:r>
            <w:r w:rsidRPr="00F977C3">
              <w:rPr>
                <w:rStyle w:val="Hipervnculo"/>
                <w:noProof/>
              </w:rPr>
              <w:t>Borradores</w:t>
            </w:r>
            <w:r>
              <w:rPr>
                <w:noProof/>
                <w:webHidden/>
              </w:rPr>
              <w:tab/>
            </w:r>
            <w:r>
              <w:rPr>
                <w:noProof/>
                <w:webHidden/>
              </w:rPr>
              <w:fldChar w:fldCharType="begin"/>
            </w:r>
            <w:r>
              <w:rPr>
                <w:noProof/>
                <w:webHidden/>
              </w:rPr>
              <w:instrText xml:space="preserve"> PAGEREF _Toc213765514 \h </w:instrText>
            </w:r>
            <w:r>
              <w:rPr>
                <w:noProof/>
                <w:webHidden/>
              </w:rPr>
            </w:r>
            <w:r>
              <w:rPr>
                <w:noProof/>
                <w:webHidden/>
              </w:rPr>
              <w:fldChar w:fldCharType="separate"/>
            </w:r>
            <w:r>
              <w:rPr>
                <w:noProof/>
                <w:webHidden/>
              </w:rPr>
              <w:t>11</w:t>
            </w:r>
            <w:r>
              <w:rPr>
                <w:noProof/>
                <w:webHidden/>
              </w:rPr>
              <w:fldChar w:fldCharType="end"/>
            </w:r>
          </w:hyperlink>
        </w:p>
        <w:p w:rsidR="00B85442" w:rsidRDefault="00B85442" w14:paraId="526ED6E0" w14:textId="0FB0ECF1">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15">
            <w:r w:rsidRPr="00F977C3">
              <w:rPr>
                <w:rStyle w:val="Hipervnculo"/>
                <w:noProof/>
              </w:rPr>
              <w:t>3.1.5</w:t>
            </w:r>
            <w:r>
              <w:rPr>
                <w:rFonts w:asciiTheme="minorHAnsi" w:hAnsiTheme="minorHAnsi" w:eastAsiaTheme="minorEastAsia" w:cstheme="minorBidi"/>
                <w:noProof/>
                <w:kern w:val="2"/>
                <w:sz w:val="24"/>
                <w14:ligatures w14:val="standardContextual"/>
              </w:rPr>
              <w:tab/>
            </w:r>
            <w:r w:rsidRPr="00F977C3">
              <w:rPr>
                <w:rStyle w:val="Hipervnculo"/>
                <w:noProof/>
              </w:rPr>
              <w:t>Plantillas</w:t>
            </w:r>
            <w:r>
              <w:rPr>
                <w:noProof/>
                <w:webHidden/>
              </w:rPr>
              <w:tab/>
            </w:r>
            <w:r>
              <w:rPr>
                <w:noProof/>
                <w:webHidden/>
              </w:rPr>
              <w:fldChar w:fldCharType="begin"/>
            </w:r>
            <w:r>
              <w:rPr>
                <w:noProof/>
                <w:webHidden/>
              </w:rPr>
              <w:instrText xml:space="preserve"> PAGEREF _Toc213765515 \h </w:instrText>
            </w:r>
            <w:r>
              <w:rPr>
                <w:noProof/>
                <w:webHidden/>
              </w:rPr>
            </w:r>
            <w:r>
              <w:rPr>
                <w:noProof/>
                <w:webHidden/>
              </w:rPr>
              <w:fldChar w:fldCharType="separate"/>
            </w:r>
            <w:r>
              <w:rPr>
                <w:noProof/>
                <w:webHidden/>
              </w:rPr>
              <w:t>15</w:t>
            </w:r>
            <w:r>
              <w:rPr>
                <w:noProof/>
                <w:webHidden/>
              </w:rPr>
              <w:fldChar w:fldCharType="end"/>
            </w:r>
          </w:hyperlink>
        </w:p>
        <w:p w:rsidR="00B85442" w:rsidRDefault="00B85442" w14:paraId="013632F5" w14:textId="42844E38">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16">
            <w:r w:rsidRPr="00F977C3">
              <w:rPr>
                <w:rStyle w:val="Hipervnculo"/>
                <w:noProof/>
                <w:lang w:val="es-ES_tradnl"/>
              </w:rPr>
              <w:t>3.2</w:t>
            </w:r>
            <w:r>
              <w:rPr>
                <w:rFonts w:asciiTheme="minorHAnsi" w:hAnsiTheme="minorHAnsi" w:eastAsiaTheme="minorEastAsia" w:cstheme="minorBidi"/>
                <w:noProof/>
                <w:kern w:val="2"/>
                <w:sz w:val="24"/>
                <w14:ligatures w14:val="standardContextual"/>
              </w:rPr>
              <w:tab/>
            </w:r>
            <w:r w:rsidRPr="00F977C3">
              <w:rPr>
                <w:rStyle w:val="Hipervnculo"/>
                <w:noProof/>
              </w:rPr>
              <w:t xml:space="preserve">Inicio de solicitud: </w:t>
            </w:r>
            <w:r w:rsidRPr="00F977C3">
              <w:rPr>
                <w:rStyle w:val="Hipervnculo"/>
                <w:noProof/>
                <w:highlight w:val="yellow"/>
              </w:rPr>
              <w:t>autenticación</w:t>
            </w:r>
            <w:r w:rsidRPr="00F977C3">
              <w:rPr>
                <w:rStyle w:val="Hipervnculo"/>
                <w:noProof/>
              </w:rPr>
              <w:t xml:space="preserve"> electrónica</w:t>
            </w:r>
            <w:r>
              <w:rPr>
                <w:noProof/>
                <w:webHidden/>
              </w:rPr>
              <w:tab/>
            </w:r>
            <w:r>
              <w:rPr>
                <w:noProof/>
                <w:webHidden/>
              </w:rPr>
              <w:fldChar w:fldCharType="begin"/>
            </w:r>
            <w:r>
              <w:rPr>
                <w:noProof/>
                <w:webHidden/>
              </w:rPr>
              <w:instrText xml:space="preserve"> PAGEREF _Toc213765516 \h </w:instrText>
            </w:r>
            <w:r>
              <w:rPr>
                <w:noProof/>
                <w:webHidden/>
              </w:rPr>
            </w:r>
            <w:r>
              <w:rPr>
                <w:noProof/>
                <w:webHidden/>
              </w:rPr>
              <w:fldChar w:fldCharType="separate"/>
            </w:r>
            <w:r>
              <w:rPr>
                <w:noProof/>
                <w:webHidden/>
              </w:rPr>
              <w:t>20</w:t>
            </w:r>
            <w:r>
              <w:rPr>
                <w:noProof/>
                <w:webHidden/>
              </w:rPr>
              <w:fldChar w:fldCharType="end"/>
            </w:r>
          </w:hyperlink>
        </w:p>
        <w:p w:rsidR="00B85442" w:rsidRDefault="00B85442" w14:paraId="174DA3D8" w14:textId="3217C504">
          <w:pPr>
            <w:pStyle w:val="TDC1"/>
            <w:tabs>
              <w:tab w:val="left" w:pos="442"/>
              <w:tab w:val="right" w:leader="dot" w:pos="9791"/>
            </w:tabs>
            <w:rPr>
              <w:rFonts w:asciiTheme="minorHAnsi" w:hAnsiTheme="minorHAnsi" w:eastAsiaTheme="minorEastAsia" w:cstheme="minorBidi"/>
              <w:b w:val="0"/>
              <w:bCs w:val="0"/>
              <w:noProof/>
              <w:kern w:val="2"/>
              <w:sz w:val="24"/>
              <w14:ligatures w14:val="standardContextual"/>
            </w:rPr>
          </w:pPr>
          <w:hyperlink w:history="1" w:anchor="_Toc213765517">
            <w:r w:rsidRPr="00F977C3">
              <w:rPr>
                <w:rStyle w:val="Hipervnculo"/>
                <w:noProof/>
              </w:rPr>
              <w:t>4</w:t>
            </w:r>
            <w:r>
              <w:rPr>
                <w:rFonts w:asciiTheme="minorHAnsi" w:hAnsiTheme="minorHAnsi" w:eastAsiaTheme="minorEastAsia" w:cstheme="minorBidi"/>
                <w:b w:val="0"/>
                <w:bCs w:val="0"/>
                <w:noProof/>
                <w:kern w:val="2"/>
                <w:sz w:val="24"/>
                <w14:ligatures w14:val="standardContextual"/>
              </w:rPr>
              <w:tab/>
            </w:r>
            <w:r w:rsidRPr="00F977C3">
              <w:rPr>
                <w:rStyle w:val="Hipervnculo"/>
                <w:noProof/>
              </w:rPr>
              <w:t>Pasos del Orquestador</w:t>
            </w:r>
            <w:r>
              <w:rPr>
                <w:noProof/>
                <w:webHidden/>
              </w:rPr>
              <w:tab/>
            </w:r>
            <w:r>
              <w:rPr>
                <w:noProof/>
                <w:webHidden/>
              </w:rPr>
              <w:fldChar w:fldCharType="begin"/>
            </w:r>
            <w:r>
              <w:rPr>
                <w:noProof/>
                <w:webHidden/>
              </w:rPr>
              <w:instrText xml:space="preserve"> PAGEREF _Toc213765517 \h </w:instrText>
            </w:r>
            <w:r>
              <w:rPr>
                <w:noProof/>
                <w:webHidden/>
              </w:rPr>
            </w:r>
            <w:r>
              <w:rPr>
                <w:noProof/>
                <w:webHidden/>
              </w:rPr>
              <w:fldChar w:fldCharType="separate"/>
            </w:r>
            <w:r>
              <w:rPr>
                <w:noProof/>
                <w:webHidden/>
              </w:rPr>
              <w:t>22</w:t>
            </w:r>
            <w:r>
              <w:rPr>
                <w:noProof/>
                <w:webHidden/>
              </w:rPr>
              <w:fldChar w:fldCharType="end"/>
            </w:r>
          </w:hyperlink>
        </w:p>
        <w:p w:rsidR="00B85442" w:rsidRDefault="00B85442" w14:paraId="189349D9" w14:textId="477881D4">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18">
            <w:r w:rsidRPr="00F977C3">
              <w:rPr>
                <w:rStyle w:val="Hipervnculo"/>
                <w:noProof/>
                <w:lang w:val="es-ES_tradnl"/>
              </w:rPr>
              <w:t>4.1</w:t>
            </w:r>
            <w:r>
              <w:rPr>
                <w:rFonts w:asciiTheme="minorHAnsi" w:hAnsiTheme="minorHAnsi" w:eastAsiaTheme="minorEastAsia" w:cstheme="minorBidi"/>
                <w:noProof/>
                <w:kern w:val="2"/>
                <w:sz w:val="24"/>
                <w14:ligatures w14:val="standardContextual"/>
              </w:rPr>
              <w:tab/>
            </w:r>
            <w:r w:rsidRPr="00F977C3">
              <w:rPr>
                <w:rStyle w:val="Hipervnculo"/>
                <w:noProof/>
              </w:rPr>
              <w:t>Paso 0 – LOPD (información general)</w:t>
            </w:r>
            <w:r>
              <w:rPr>
                <w:noProof/>
                <w:webHidden/>
              </w:rPr>
              <w:tab/>
            </w:r>
            <w:r>
              <w:rPr>
                <w:noProof/>
                <w:webHidden/>
              </w:rPr>
              <w:fldChar w:fldCharType="begin"/>
            </w:r>
            <w:r>
              <w:rPr>
                <w:noProof/>
                <w:webHidden/>
              </w:rPr>
              <w:instrText xml:space="preserve"> PAGEREF _Toc213765518 \h </w:instrText>
            </w:r>
            <w:r>
              <w:rPr>
                <w:noProof/>
                <w:webHidden/>
              </w:rPr>
            </w:r>
            <w:r>
              <w:rPr>
                <w:noProof/>
                <w:webHidden/>
              </w:rPr>
              <w:fldChar w:fldCharType="separate"/>
            </w:r>
            <w:r>
              <w:rPr>
                <w:noProof/>
                <w:webHidden/>
              </w:rPr>
              <w:t>22</w:t>
            </w:r>
            <w:r>
              <w:rPr>
                <w:noProof/>
                <w:webHidden/>
              </w:rPr>
              <w:fldChar w:fldCharType="end"/>
            </w:r>
          </w:hyperlink>
        </w:p>
        <w:p w:rsidR="00B85442" w:rsidRDefault="00B85442" w14:paraId="6584C789" w14:textId="6BC0089A">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19">
            <w:r w:rsidRPr="00F977C3">
              <w:rPr>
                <w:rStyle w:val="Hipervnculo"/>
                <w:noProof/>
                <w:lang w:val="es-ES_tradnl"/>
              </w:rPr>
              <w:t>4.2</w:t>
            </w:r>
            <w:r>
              <w:rPr>
                <w:rFonts w:asciiTheme="minorHAnsi" w:hAnsiTheme="minorHAnsi" w:eastAsiaTheme="minorEastAsia" w:cstheme="minorBidi"/>
                <w:noProof/>
                <w:kern w:val="2"/>
                <w:sz w:val="24"/>
                <w14:ligatures w14:val="standardContextual"/>
              </w:rPr>
              <w:tab/>
            </w:r>
            <w:r w:rsidRPr="00F977C3">
              <w:rPr>
                <w:rStyle w:val="Hipervnculo"/>
                <w:noProof/>
              </w:rPr>
              <w:t>Paso 1: Identificación</w:t>
            </w:r>
            <w:r>
              <w:rPr>
                <w:noProof/>
                <w:webHidden/>
              </w:rPr>
              <w:tab/>
            </w:r>
            <w:r>
              <w:rPr>
                <w:noProof/>
                <w:webHidden/>
              </w:rPr>
              <w:fldChar w:fldCharType="begin"/>
            </w:r>
            <w:r>
              <w:rPr>
                <w:noProof/>
                <w:webHidden/>
              </w:rPr>
              <w:instrText xml:space="preserve"> PAGEREF _Toc213765519 \h </w:instrText>
            </w:r>
            <w:r>
              <w:rPr>
                <w:noProof/>
                <w:webHidden/>
              </w:rPr>
            </w:r>
            <w:r>
              <w:rPr>
                <w:noProof/>
                <w:webHidden/>
              </w:rPr>
              <w:fldChar w:fldCharType="separate"/>
            </w:r>
            <w:r>
              <w:rPr>
                <w:noProof/>
                <w:webHidden/>
              </w:rPr>
              <w:t>23</w:t>
            </w:r>
            <w:r>
              <w:rPr>
                <w:noProof/>
                <w:webHidden/>
              </w:rPr>
              <w:fldChar w:fldCharType="end"/>
            </w:r>
          </w:hyperlink>
        </w:p>
        <w:p w:rsidR="00B85442" w:rsidRDefault="00B85442" w14:paraId="31E7AFB8" w14:textId="27616BBF">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20">
            <w:r w:rsidRPr="00F977C3">
              <w:rPr>
                <w:rStyle w:val="Hipervnculo"/>
                <w:noProof/>
              </w:rPr>
              <w:t>4.2.1</w:t>
            </w:r>
            <w:r>
              <w:rPr>
                <w:rFonts w:asciiTheme="minorHAnsi" w:hAnsiTheme="minorHAnsi" w:eastAsiaTheme="minorEastAsia" w:cstheme="minorBidi"/>
                <w:noProof/>
                <w:kern w:val="2"/>
                <w:sz w:val="24"/>
                <w14:ligatures w14:val="standardContextual"/>
              </w:rPr>
              <w:tab/>
            </w:r>
            <w:r w:rsidRPr="00F977C3">
              <w:rPr>
                <w:rStyle w:val="Hipervnculo"/>
                <w:noProof/>
              </w:rPr>
              <w:t>Tramitar para mí</w:t>
            </w:r>
            <w:r>
              <w:rPr>
                <w:noProof/>
                <w:webHidden/>
              </w:rPr>
              <w:tab/>
            </w:r>
            <w:r>
              <w:rPr>
                <w:noProof/>
                <w:webHidden/>
              </w:rPr>
              <w:fldChar w:fldCharType="begin"/>
            </w:r>
            <w:r>
              <w:rPr>
                <w:noProof/>
                <w:webHidden/>
              </w:rPr>
              <w:instrText xml:space="preserve"> PAGEREF _Toc213765520 \h </w:instrText>
            </w:r>
            <w:r>
              <w:rPr>
                <w:noProof/>
                <w:webHidden/>
              </w:rPr>
            </w:r>
            <w:r>
              <w:rPr>
                <w:noProof/>
                <w:webHidden/>
              </w:rPr>
              <w:fldChar w:fldCharType="separate"/>
            </w:r>
            <w:r>
              <w:rPr>
                <w:noProof/>
                <w:webHidden/>
              </w:rPr>
              <w:t>27</w:t>
            </w:r>
            <w:r>
              <w:rPr>
                <w:noProof/>
                <w:webHidden/>
              </w:rPr>
              <w:fldChar w:fldCharType="end"/>
            </w:r>
          </w:hyperlink>
        </w:p>
        <w:p w:rsidR="00B85442" w:rsidRDefault="00B85442" w14:paraId="204CF904" w14:textId="4B39F608">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21">
            <w:r w:rsidRPr="00F977C3">
              <w:rPr>
                <w:rStyle w:val="Hipervnculo"/>
                <w:noProof/>
              </w:rPr>
              <w:t>4.2.2</w:t>
            </w:r>
            <w:r>
              <w:rPr>
                <w:rFonts w:asciiTheme="minorHAnsi" w:hAnsiTheme="minorHAnsi" w:eastAsiaTheme="minorEastAsia" w:cstheme="minorBidi"/>
                <w:noProof/>
                <w:kern w:val="2"/>
                <w:sz w:val="24"/>
                <w14:ligatures w14:val="standardContextual"/>
              </w:rPr>
              <w:tab/>
            </w:r>
            <w:r w:rsidRPr="00F977C3">
              <w:rPr>
                <w:rStyle w:val="Hipervnculo"/>
                <w:noProof/>
              </w:rPr>
              <w:t>Tramitar para otra persona o empresa</w:t>
            </w:r>
            <w:r>
              <w:rPr>
                <w:noProof/>
                <w:webHidden/>
              </w:rPr>
              <w:tab/>
            </w:r>
            <w:r>
              <w:rPr>
                <w:noProof/>
                <w:webHidden/>
              </w:rPr>
              <w:fldChar w:fldCharType="begin"/>
            </w:r>
            <w:r>
              <w:rPr>
                <w:noProof/>
                <w:webHidden/>
              </w:rPr>
              <w:instrText xml:space="preserve"> PAGEREF _Toc213765521 \h </w:instrText>
            </w:r>
            <w:r>
              <w:rPr>
                <w:noProof/>
                <w:webHidden/>
              </w:rPr>
            </w:r>
            <w:r>
              <w:rPr>
                <w:noProof/>
                <w:webHidden/>
              </w:rPr>
              <w:fldChar w:fldCharType="separate"/>
            </w:r>
            <w:r>
              <w:rPr>
                <w:noProof/>
                <w:webHidden/>
              </w:rPr>
              <w:t>34</w:t>
            </w:r>
            <w:r>
              <w:rPr>
                <w:noProof/>
                <w:webHidden/>
              </w:rPr>
              <w:fldChar w:fldCharType="end"/>
            </w:r>
          </w:hyperlink>
        </w:p>
        <w:p w:rsidR="00B85442" w:rsidRDefault="00B85442" w14:paraId="43F9D9C2" w14:textId="682F29F2">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22">
            <w:r w:rsidRPr="00F977C3">
              <w:rPr>
                <w:rStyle w:val="Hipervnculo"/>
                <w:noProof/>
              </w:rPr>
              <w:t>4.2.3</w:t>
            </w:r>
            <w:r>
              <w:rPr>
                <w:rFonts w:asciiTheme="minorHAnsi" w:hAnsiTheme="minorHAnsi" w:eastAsiaTheme="minorEastAsia" w:cstheme="minorBidi"/>
                <w:noProof/>
                <w:kern w:val="2"/>
                <w:sz w:val="24"/>
                <w14:ligatures w14:val="standardContextual"/>
              </w:rPr>
              <w:tab/>
            </w:r>
            <w:r w:rsidRPr="00F977C3">
              <w:rPr>
                <w:rStyle w:val="Hipervnculo"/>
                <w:noProof/>
              </w:rPr>
              <w:t>Paso 1 - Funcionario Habilitado (FH)</w:t>
            </w:r>
            <w:r>
              <w:rPr>
                <w:noProof/>
                <w:webHidden/>
              </w:rPr>
              <w:tab/>
            </w:r>
            <w:r>
              <w:rPr>
                <w:noProof/>
                <w:webHidden/>
              </w:rPr>
              <w:fldChar w:fldCharType="begin"/>
            </w:r>
            <w:r>
              <w:rPr>
                <w:noProof/>
                <w:webHidden/>
              </w:rPr>
              <w:instrText xml:space="preserve"> PAGEREF _Toc213765522 \h </w:instrText>
            </w:r>
            <w:r>
              <w:rPr>
                <w:noProof/>
                <w:webHidden/>
              </w:rPr>
            </w:r>
            <w:r>
              <w:rPr>
                <w:noProof/>
                <w:webHidden/>
              </w:rPr>
              <w:fldChar w:fldCharType="separate"/>
            </w:r>
            <w:r>
              <w:rPr>
                <w:noProof/>
                <w:webHidden/>
              </w:rPr>
              <w:t>42</w:t>
            </w:r>
            <w:r>
              <w:rPr>
                <w:noProof/>
                <w:webHidden/>
              </w:rPr>
              <w:fldChar w:fldCharType="end"/>
            </w:r>
          </w:hyperlink>
        </w:p>
        <w:p w:rsidR="00B85442" w:rsidRDefault="00B85442" w14:paraId="6323B001" w14:textId="015E1572">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23">
            <w:r w:rsidRPr="00F977C3">
              <w:rPr>
                <w:rStyle w:val="Hipervnculo"/>
                <w:noProof/>
              </w:rPr>
              <w:t>4.2.4</w:t>
            </w:r>
            <w:r>
              <w:rPr>
                <w:rFonts w:asciiTheme="minorHAnsi" w:hAnsiTheme="minorHAnsi" w:eastAsiaTheme="minorEastAsia" w:cstheme="minorBidi"/>
                <w:noProof/>
                <w:kern w:val="2"/>
                <w:sz w:val="24"/>
                <w14:ligatures w14:val="standardContextual"/>
              </w:rPr>
              <w:tab/>
            </w:r>
            <w:r w:rsidRPr="00F977C3">
              <w:rPr>
                <w:rStyle w:val="Hipervnculo"/>
                <w:noProof/>
              </w:rPr>
              <w:t>Perfil Profesional</w:t>
            </w:r>
            <w:r>
              <w:rPr>
                <w:noProof/>
                <w:webHidden/>
              </w:rPr>
              <w:tab/>
            </w:r>
            <w:r>
              <w:rPr>
                <w:noProof/>
                <w:webHidden/>
              </w:rPr>
              <w:fldChar w:fldCharType="begin"/>
            </w:r>
            <w:r>
              <w:rPr>
                <w:noProof/>
                <w:webHidden/>
              </w:rPr>
              <w:instrText xml:space="preserve"> PAGEREF _Toc213765523 \h </w:instrText>
            </w:r>
            <w:r>
              <w:rPr>
                <w:noProof/>
                <w:webHidden/>
              </w:rPr>
            </w:r>
            <w:r>
              <w:rPr>
                <w:noProof/>
                <w:webHidden/>
              </w:rPr>
              <w:fldChar w:fldCharType="separate"/>
            </w:r>
            <w:r>
              <w:rPr>
                <w:noProof/>
                <w:webHidden/>
              </w:rPr>
              <w:t>45</w:t>
            </w:r>
            <w:r>
              <w:rPr>
                <w:noProof/>
                <w:webHidden/>
              </w:rPr>
              <w:fldChar w:fldCharType="end"/>
            </w:r>
          </w:hyperlink>
        </w:p>
        <w:p w:rsidR="00B85442" w:rsidRDefault="00B85442" w14:paraId="6B240FF8" w14:textId="1363A944">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24">
            <w:r w:rsidRPr="00F977C3">
              <w:rPr>
                <w:rStyle w:val="Hipervnculo"/>
                <w:noProof/>
                <w:lang w:val="es-ES_tradnl"/>
              </w:rPr>
              <w:t>4.3</w:t>
            </w:r>
            <w:r>
              <w:rPr>
                <w:rFonts w:asciiTheme="minorHAnsi" w:hAnsiTheme="minorHAnsi" w:eastAsiaTheme="minorEastAsia" w:cstheme="minorBidi"/>
                <w:noProof/>
                <w:kern w:val="2"/>
                <w:sz w:val="24"/>
                <w14:ligatures w14:val="standardContextual"/>
              </w:rPr>
              <w:tab/>
            </w:r>
            <w:r w:rsidRPr="00F977C3">
              <w:rPr>
                <w:rStyle w:val="Hipervnculo"/>
                <w:noProof/>
              </w:rPr>
              <w:t>Paso 2: Datos Específicos</w:t>
            </w:r>
            <w:r>
              <w:rPr>
                <w:noProof/>
                <w:webHidden/>
              </w:rPr>
              <w:tab/>
            </w:r>
            <w:r>
              <w:rPr>
                <w:noProof/>
                <w:webHidden/>
              </w:rPr>
              <w:fldChar w:fldCharType="begin"/>
            </w:r>
            <w:r>
              <w:rPr>
                <w:noProof/>
                <w:webHidden/>
              </w:rPr>
              <w:instrText xml:space="preserve"> PAGEREF _Toc213765524 \h </w:instrText>
            </w:r>
            <w:r>
              <w:rPr>
                <w:noProof/>
                <w:webHidden/>
              </w:rPr>
            </w:r>
            <w:r>
              <w:rPr>
                <w:noProof/>
                <w:webHidden/>
              </w:rPr>
              <w:fldChar w:fldCharType="separate"/>
            </w:r>
            <w:r>
              <w:rPr>
                <w:noProof/>
                <w:webHidden/>
              </w:rPr>
              <w:t>48</w:t>
            </w:r>
            <w:r>
              <w:rPr>
                <w:noProof/>
                <w:webHidden/>
              </w:rPr>
              <w:fldChar w:fldCharType="end"/>
            </w:r>
          </w:hyperlink>
        </w:p>
        <w:p w:rsidR="00B85442" w:rsidRDefault="00B85442" w14:paraId="618595BA" w14:textId="3AB8DD09">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25">
            <w:r w:rsidRPr="00F977C3">
              <w:rPr>
                <w:rStyle w:val="Hipervnculo"/>
                <w:noProof/>
              </w:rPr>
              <w:t>4.3.1</w:t>
            </w:r>
            <w:r>
              <w:rPr>
                <w:rFonts w:asciiTheme="minorHAnsi" w:hAnsiTheme="minorHAnsi" w:eastAsiaTheme="minorEastAsia" w:cstheme="minorBidi"/>
                <w:noProof/>
                <w:kern w:val="2"/>
                <w:sz w:val="24"/>
                <w14:ligatures w14:val="standardContextual"/>
              </w:rPr>
              <w:tab/>
            </w:r>
            <w:r w:rsidRPr="00F977C3">
              <w:rPr>
                <w:rStyle w:val="Hipervnculo"/>
                <w:noProof/>
              </w:rPr>
              <w:t>Utilización de la Dirección Postal de Notificación</w:t>
            </w:r>
            <w:r>
              <w:rPr>
                <w:noProof/>
                <w:webHidden/>
              </w:rPr>
              <w:tab/>
            </w:r>
            <w:r>
              <w:rPr>
                <w:noProof/>
                <w:webHidden/>
              </w:rPr>
              <w:fldChar w:fldCharType="begin"/>
            </w:r>
            <w:r>
              <w:rPr>
                <w:noProof/>
                <w:webHidden/>
              </w:rPr>
              <w:instrText xml:space="preserve"> PAGEREF _Toc213765525 \h </w:instrText>
            </w:r>
            <w:r>
              <w:rPr>
                <w:noProof/>
                <w:webHidden/>
              </w:rPr>
            </w:r>
            <w:r>
              <w:rPr>
                <w:noProof/>
                <w:webHidden/>
              </w:rPr>
              <w:fldChar w:fldCharType="separate"/>
            </w:r>
            <w:r>
              <w:rPr>
                <w:noProof/>
                <w:webHidden/>
              </w:rPr>
              <w:t>48</w:t>
            </w:r>
            <w:r>
              <w:rPr>
                <w:noProof/>
                <w:webHidden/>
              </w:rPr>
              <w:fldChar w:fldCharType="end"/>
            </w:r>
          </w:hyperlink>
        </w:p>
        <w:p w:rsidR="00B85442" w:rsidRDefault="00B85442" w14:paraId="5CCDEB7E" w14:textId="04FA45C3">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26">
            <w:r w:rsidRPr="00F977C3">
              <w:rPr>
                <w:rStyle w:val="Hipervnculo"/>
                <w:noProof/>
              </w:rPr>
              <w:t>4.3.2</w:t>
            </w:r>
            <w:r>
              <w:rPr>
                <w:rFonts w:asciiTheme="minorHAnsi" w:hAnsiTheme="minorHAnsi" w:eastAsiaTheme="minorEastAsia" w:cstheme="minorBidi"/>
                <w:noProof/>
                <w:kern w:val="2"/>
                <w:sz w:val="24"/>
                <w14:ligatures w14:val="standardContextual"/>
              </w:rPr>
              <w:tab/>
            </w:r>
            <w:r w:rsidRPr="00F977C3">
              <w:rPr>
                <w:rStyle w:val="Hipervnculo"/>
                <w:noProof/>
              </w:rPr>
              <w:t>Prerrellenado de la solicitud</w:t>
            </w:r>
            <w:r>
              <w:rPr>
                <w:noProof/>
                <w:webHidden/>
              </w:rPr>
              <w:tab/>
            </w:r>
            <w:r>
              <w:rPr>
                <w:noProof/>
                <w:webHidden/>
              </w:rPr>
              <w:fldChar w:fldCharType="begin"/>
            </w:r>
            <w:r>
              <w:rPr>
                <w:noProof/>
                <w:webHidden/>
              </w:rPr>
              <w:instrText xml:space="preserve"> PAGEREF _Toc213765526 \h </w:instrText>
            </w:r>
            <w:r>
              <w:rPr>
                <w:noProof/>
                <w:webHidden/>
              </w:rPr>
            </w:r>
            <w:r>
              <w:rPr>
                <w:noProof/>
                <w:webHidden/>
              </w:rPr>
              <w:fldChar w:fldCharType="separate"/>
            </w:r>
            <w:r>
              <w:rPr>
                <w:noProof/>
                <w:webHidden/>
              </w:rPr>
              <w:t>48</w:t>
            </w:r>
            <w:r>
              <w:rPr>
                <w:noProof/>
                <w:webHidden/>
              </w:rPr>
              <w:fldChar w:fldCharType="end"/>
            </w:r>
          </w:hyperlink>
        </w:p>
        <w:p w:rsidR="00B85442" w:rsidRDefault="00B85442" w14:paraId="62D02254" w14:textId="588DF7F6">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27">
            <w:r w:rsidRPr="00F977C3">
              <w:rPr>
                <w:rStyle w:val="Hipervnculo"/>
                <w:noProof/>
                <w:lang w:val="es-ES_tradnl"/>
              </w:rPr>
              <w:t>4.4</w:t>
            </w:r>
            <w:r>
              <w:rPr>
                <w:rFonts w:asciiTheme="minorHAnsi" w:hAnsiTheme="minorHAnsi" w:eastAsiaTheme="minorEastAsia" w:cstheme="minorBidi"/>
                <w:noProof/>
                <w:kern w:val="2"/>
                <w:sz w:val="24"/>
                <w14:ligatures w14:val="standardContextual"/>
              </w:rPr>
              <w:tab/>
            </w:r>
            <w:r w:rsidRPr="00F977C3">
              <w:rPr>
                <w:rStyle w:val="Hipervnculo"/>
                <w:noProof/>
              </w:rPr>
              <w:t>Paso 3: Autorizaciones</w:t>
            </w:r>
            <w:r>
              <w:rPr>
                <w:noProof/>
                <w:webHidden/>
              </w:rPr>
              <w:tab/>
            </w:r>
            <w:r>
              <w:rPr>
                <w:noProof/>
                <w:webHidden/>
              </w:rPr>
              <w:fldChar w:fldCharType="begin"/>
            </w:r>
            <w:r>
              <w:rPr>
                <w:noProof/>
                <w:webHidden/>
              </w:rPr>
              <w:instrText xml:space="preserve"> PAGEREF _Toc213765527 \h </w:instrText>
            </w:r>
            <w:r>
              <w:rPr>
                <w:noProof/>
                <w:webHidden/>
              </w:rPr>
            </w:r>
            <w:r>
              <w:rPr>
                <w:noProof/>
                <w:webHidden/>
              </w:rPr>
              <w:fldChar w:fldCharType="separate"/>
            </w:r>
            <w:r>
              <w:rPr>
                <w:noProof/>
                <w:webHidden/>
              </w:rPr>
              <w:t>49</w:t>
            </w:r>
            <w:r>
              <w:rPr>
                <w:noProof/>
                <w:webHidden/>
              </w:rPr>
              <w:fldChar w:fldCharType="end"/>
            </w:r>
          </w:hyperlink>
        </w:p>
        <w:p w:rsidR="00B85442" w:rsidRDefault="00B85442" w14:paraId="65C1DD62" w14:textId="7FD7CDA0">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28">
            <w:r w:rsidRPr="00F977C3">
              <w:rPr>
                <w:rStyle w:val="Hipervnculo"/>
                <w:noProof/>
              </w:rPr>
              <w:t>4.4.1</w:t>
            </w:r>
            <w:r>
              <w:rPr>
                <w:rFonts w:asciiTheme="minorHAnsi" w:hAnsiTheme="minorHAnsi" w:eastAsiaTheme="minorEastAsia" w:cstheme="minorBidi"/>
                <w:noProof/>
                <w:kern w:val="2"/>
                <w:sz w:val="24"/>
                <w14:ligatures w14:val="standardContextual"/>
              </w:rPr>
              <w:tab/>
            </w:r>
            <w:r w:rsidRPr="00F977C3">
              <w:rPr>
                <w:rStyle w:val="Hipervnculo"/>
                <w:noProof/>
              </w:rPr>
              <w:t>Autorizaciones Condicionadas</w:t>
            </w:r>
            <w:r>
              <w:rPr>
                <w:noProof/>
                <w:webHidden/>
              </w:rPr>
              <w:tab/>
            </w:r>
            <w:r>
              <w:rPr>
                <w:noProof/>
                <w:webHidden/>
              </w:rPr>
              <w:fldChar w:fldCharType="begin"/>
            </w:r>
            <w:r>
              <w:rPr>
                <w:noProof/>
                <w:webHidden/>
              </w:rPr>
              <w:instrText xml:space="preserve"> PAGEREF _Toc213765528 \h </w:instrText>
            </w:r>
            <w:r>
              <w:rPr>
                <w:noProof/>
                <w:webHidden/>
              </w:rPr>
            </w:r>
            <w:r>
              <w:rPr>
                <w:noProof/>
                <w:webHidden/>
              </w:rPr>
              <w:fldChar w:fldCharType="separate"/>
            </w:r>
            <w:r>
              <w:rPr>
                <w:noProof/>
                <w:webHidden/>
              </w:rPr>
              <w:t>52</w:t>
            </w:r>
            <w:r>
              <w:rPr>
                <w:noProof/>
                <w:webHidden/>
              </w:rPr>
              <w:fldChar w:fldCharType="end"/>
            </w:r>
          </w:hyperlink>
        </w:p>
        <w:p w:rsidR="00B85442" w:rsidRDefault="00B85442" w14:paraId="5956F5E1" w14:textId="1A61AFC8">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29">
            <w:r w:rsidRPr="00F977C3">
              <w:rPr>
                <w:rStyle w:val="Hipervnculo"/>
                <w:noProof/>
                <w:lang w:val="es-ES_tradnl"/>
              </w:rPr>
              <w:t>4.5</w:t>
            </w:r>
            <w:r>
              <w:rPr>
                <w:rFonts w:asciiTheme="minorHAnsi" w:hAnsiTheme="minorHAnsi" w:eastAsiaTheme="minorEastAsia" w:cstheme="minorBidi"/>
                <w:noProof/>
                <w:kern w:val="2"/>
                <w:sz w:val="24"/>
                <w14:ligatures w14:val="standardContextual"/>
              </w:rPr>
              <w:tab/>
            </w:r>
            <w:r w:rsidRPr="00F977C3">
              <w:rPr>
                <w:rStyle w:val="Hipervnculo"/>
                <w:noProof/>
              </w:rPr>
              <w:t>Paso 4: Documentación</w:t>
            </w:r>
            <w:r>
              <w:rPr>
                <w:noProof/>
                <w:webHidden/>
              </w:rPr>
              <w:tab/>
            </w:r>
            <w:r>
              <w:rPr>
                <w:noProof/>
                <w:webHidden/>
              </w:rPr>
              <w:fldChar w:fldCharType="begin"/>
            </w:r>
            <w:r>
              <w:rPr>
                <w:noProof/>
                <w:webHidden/>
              </w:rPr>
              <w:instrText xml:space="preserve"> PAGEREF _Toc213765529 \h </w:instrText>
            </w:r>
            <w:r>
              <w:rPr>
                <w:noProof/>
                <w:webHidden/>
              </w:rPr>
            </w:r>
            <w:r>
              <w:rPr>
                <w:noProof/>
                <w:webHidden/>
              </w:rPr>
              <w:fldChar w:fldCharType="separate"/>
            </w:r>
            <w:r>
              <w:rPr>
                <w:noProof/>
                <w:webHidden/>
              </w:rPr>
              <w:t>53</w:t>
            </w:r>
            <w:r>
              <w:rPr>
                <w:noProof/>
                <w:webHidden/>
              </w:rPr>
              <w:fldChar w:fldCharType="end"/>
            </w:r>
          </w:hyperlink>
        </w:p>
        <w:p w:rsidR="00B85442" w:rsidRDefault="00B85442" w14:paraId="7823AD8C" w14:textId="38724552">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30">
            <w:r w:rsidRPr="00F977C3">
              <w:rPr>
                <w:rStyle w:val="Hipervnculo"/>
                <w:noProof/>
              </w:rPr>
              <w:t>4.5.1</w:t>
            </w:r>
            <w:r>
              <w:rPr>
                <w:rFonts w:asciiTheme="minorHAnsi" w:hAnsiTheme="minorHAnsi" w:eastAsiaTheme="minorEastAsia" w:cstheme="minorBidi"/>
                <w:noProof/>
                <w:kern w:val="2"/>
                <w:sz w:val="24"/>
                <w14:ligatures w14:val="standardContextual"/>
              </w:rPr>
              <w:tab/>
            </w:r>
            <w:r w:rsidRPr="00F977C3">
              <w:rPr>
                <w:rStyle w:val="Hipervnculo"/>
                <w:noProof/>
              </w:rPr>
              <w:t>Mostrar/Ocultar el paso de Documentos</w:t>
            </w:r>
            <w:r>
              <w:rPr>
                <w:noProof/>
                <w:webHidden/>
              </w:rPr>
              <w:tab/>
            </w:r>
            <w:r>
              <w:rPr>
                <w:noProof/>
                <w:webHidden/>
              </w:rPr>
              <w:fldChar w:fldCharType="begin"/>
            </w:r>
            <w:r>
              <w:rPr>
                <w:noProof/>
                <w:webHidden/>
              </w:rPr>
              <w:instrText xml:space="preserve"> PAGEREF _Toc213765530 \h </w:instrText>
            </w:r>
            <w:r>
              <w:rPr>
                <w:noProof/>
                <w:webHidden/>
              </w:rPr>
            </w:r>
            <w:r>
              <w:rPr>
                <w:noProof/>
                <w:webHidden/>
              </w:rPr>
              <w:fldChar w:fldCharType="separate"/>
            </w:r>
            <w:r>
              <w:rPr>
                <w:noProof/>
                <w:webHidden/>
              </w:rPr>
              <w:t>56</w:t>
            </w:r>
            <w:r>
              <w:rPr>
                <w:noProof/>
                <w:webHidden/>
              </w:rPr>
              <w:fldChar w:fldCharType="end"/>
            </w:r>
          </w:hyperlink>
        </w:p>
        <w:p w:rsidR="00B85442" w:rsidRDefault="00B85442" w14:paraId="0BC5DAE2" w14:textId="58303583">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32">
            <w:r w:rsidRPr="00F977C3">
              <w:rPr>
                <w:rStyle w:val="Hipervnculo"/>
                <w:noProof/>
              </w:rPr>
              <w:t>4.5.2</w:t>
            </w:r>
            <w:r>
              <w:rPr>
                <w:rFonts w:asciiTheme="minorHAnsi" w:hAnsiTheme="minorHAnsi" w:eastAsiaTheme="minorEastAsia" w:cstheme="minorBidi"/>
                <w:noProof/>
                <w:kern w:val="2"/>
                <w:sz w:val="24"/>
                <w14:ligatures w14:val="standardContextual"/>
              </w:rPr>
              <w:tab/>
            </w:r>
            <w:r w:rsidRPr="00F977C3">
              <w:rPr>
                <w:rStyle w:val="Hipervnculo"/>
                <w:noProof/>
              </w:rPr>
              <w:t>Bloque “Otra documentación”</w:t>
            </w:r>
            <w:r>
              <w:rPr>
                <w:noProof/>
                <w:webHidden/>
              </w:rPr>
              <w:tab/>
            </w:r>
            <w:r>
              <w:rPr>
                <w:noProof/>
                <w:webHidden/>
              </w:rPr>
              <w:fldChar w:fldCharType="begin"/>
            </w:r>
            <w:r>
              <w:rPr>
                <w:noProof/>
                <w:webHidden/>
              </w:rPr>
              <w:instrText xml:space="preserve"> PAGEREF _Toc213765532 \h </w:instrText>
            </w:r>
            <w:r>
              <w:rPr>
                <w:noProof/>
                <w:webHidden/>
              </w:rPr>
            </w:r>
            <w:r>
              <w:rPr>
                <w:noProof/>
                <w:webHidden/>
              </w:rPr>
              <w:fldChar w:fldCharType="separate"/>
            </w:r>
            <w:r>
              <w:rPr>
                <w:noProof/>
                <w:webHidden/>
              </w:rPr>
              <w:t>56</w:t>
            </w:r>
            <w:r>
              <w:rPr>
                <w:noProof/>
                <w:webHidden/>
              </w:rPr>
              <w:fldChar w:fldCharType="end"/>
            </w:r>
          </w:hyperlink>
        </w:p>
        <w:p w:rsidR="00B85442" w:rsidRDefault="00B85442" w14:paraId="406ACFDE" w14:textId="2ABE9BC3">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33">
            <w:r w:rsidRPr="00F977C3">
              <w:rPr>
                <w:rStyle w:val="Hipervnculo"/>
                <w:noProof/>
              </w:rPr>
              <w:t>4.5.3</w:t>
            </w:r>
            <w:r>
              <w:rPr>
                <w:rFonts w:asciiTheme="minorHAnsi" w:hAnsiTheme="minorHAnsi" w:eastAsiaTheme="minorEastAsia" w:cstheme="minorBidi"/>
                <w:noProof/>
                <w:kern w:val="2"/>
                <w:sz w:val="24"/>
                <w14:ligatures w14:val="standardContextual"/>
              </w:rPr>
              <w:tab/>
            </w:r>
            <w:r w:rsidRPr="00F977C3">
              <w:rPr>
                <w:rStyle w:val="Hipervnculo"/>
                <w:noProof/>
              </w:rPr>
              <w:t>Documentos condicionados</w:t>
            </w:r>
            <w:r>
              <w:rPr>
                <w:noProof/>
                <w:webHidden/>
              </w:rPr>
              <w:tab/>
            </w:r>
            <w:r>
              <w:rPr>
                <w:noProof/>
                <w:webHidden/>
              </w:rPr>
              <w:fldChar w:fldCharType="begin"/>
            </w:r>
            <w:r>
              <w:rPr>
                <w:noProof/>
                <w:webHidden/>
              </w:rPr>
              <w:instrText xml:space="preserve"> PAGEREF _Toc213765533 \h </w:instrText>
            </w:r>
            <w:r>
              <w:rPr>
                <w:noProof/>
                <w:webHidden/>
              </w:rPr>
            </w:r>
            <w:r>
              <w:rPr>
                <w:noProof/>
                <w:webHidden/>
              </w:rPr>
              <w:fldChar w:fldCharType="separate"/>
            </w:r>
            <w:r>
              <w:rPr>
                <w:noProof/>
                <w:webHidden/>
              </w:rPr>
              <w:t>56</w:t>
            </w:r>
            <w:r>
              <w:rPr>
                <w:noProof/>
                <w:webHidden/>
              </w:rPr>
              <w:fldChar w:fldCharType="end"/>
            </w:r>
          </w:hyperlink>
        </w:p>
        <w:p w:rsidR="00B85442" w:rsidRDefault="00B85442" w14:paraId="5CB5413A" w14:textId="20723897">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34">
            <w:r w:rsidRPr="00F977C3">
              <w:rPr>
                <w:rStyle w:val="Hipervnculo"/>
                <w:noProof/>
              </w:rPr>
              <w:t>4.5.4</w:t>
            </w:r>
            <w:r>
              <w:rPr>
                <w:rFonts w:asciiTheme="minorHAnsi" w:hAnsiTheme="minorHAnsi" w:eastAsiaTheme="minorEastAsia" w:cstheme="minorBidi"/>
                <w:noProof/>
                <w:kern w:val="2"/>
                <w:sz w:val="24"/>
                <w14:ligatures w14:val="standardContextual"/>
              </w:rPr>
              <w:tab/>
            </w:r>
            <w:r w:rsidRPr="00F977C3">
              <w:rPr>
                <w:rStyle w:val="Hipervnculo"/>
                <w:noProof/>
              </w:rPr>
              <w:t>Documentación adicional procedente del tipo de tramitación</w:t>
            </w:r>
            <w:r>
              <w:rPr>
                <w:noProof/>
                <w:webHidden/>
              </w:rPr>
              <w:tab/>
            </w:r>
            <w:r>
              <w:rPr>
                <w:noProof/>
                <w:webHidden/>
              </w:rPr>
              <w:fldChar w:fldCharType="begin"/>
            </w:r>
            <w:r>
              <w:rPr>
                <w:noProof/>
                <w:webHidden/>
              </w:rPr>
              <w:instrText xml:space="preserve"> PAGEREF _Toc213765534 \h </w:instrText>
            </w:r>
            <w:r>
              <w:rPr>
                <w:noProof/>
                <w:webHidden/>
              </w:rPr>
            </w:r>
            <w:r>
              <w:rPr>
                <w:noProof/>
                <w:webHidden/>
              </w:rPr>
              <w:fldChar w:fldCharType="separate"/>
            </w:r>
            <w:r>
              <w:rPr>
                <w:noProof/>
                <w:webHidden/>
              </w:rPr>
              <w:t>57</w:t>
            </w:r>
            <w:r>
              <w:rPr>
                <w:noProof/>
                <w:webHidden/>
              </w:rPr>
              <w:fldChar w:fldCharType="end"/>
            </w:r>
          </w:hyperlink>
        </w:p>
        <w:p w:rsidR="00B85442" w:rsidRDefault="00B85442" w14:paraId="30943626" w14:textId="4CE56E19">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35">
            <w:r w:rsidRPr="00F977C3">
              <w:rPr>
                <w:rStyle w:val="Hipervnculo"/>
                <w:noProof/>
              </w:rPr>
              <w:t>4.5.5</w:t>
            </w:r>
            <w:r>
              <w:rPr>
                <w:rFonts w:asciiTheme="minorHAnsi" w:hAnsiTheme="minorHAnsi" w:eastAsiaTheme="minorEastAsia" w:cstheme="minorBidi"/>
                <w:noProof/>
                <w:kern w:val="2"/>
                <w:sz w:val="24"/>
                <w14:ligatures w14:val="standardContextual"/>
              </w:rPr>
              <w:tab/>
            </w:r>
            <w:r w:rsidRPr="00F977C3">
              <w:rPr>
                <w:rStyle w:val="Hipervnculo"/>
                <w:noProof/>
              </w:rPr>
              <w:t>Formas de adjuntar documentos</w:t>
            </w:r>
            <w:r>
              <w:rPr>
                <w:noProof/>
                <w:webHidden/>
              </w:rPr>
              <w:tab/>
            </w:r>
            <w:r>
              <w:rPr>
                <w:noProof/>
                <w:webHidden/>
              </w:rPr>
              <w:fldChar w:fldCharType="begin"/>
            </w:r>
            <w:r>
              <w:rPr>
                <w:noProof/>
                <w:webHidden/>
              </w:rPr>
              <w:instrText xml:space="preserve"> PAGEREF _Toc213765535 \h </w:instrText>
            </w:r>
            <w:r>
              <w:rPr>
                <w:noProof/>
                <w:webHidden/>
              </w:rPr>
            </w:r>
            <w:r>
              <w:rPr>
                <w:noProof/>
                <w:webHidden/>
              </w:rPr>
              <w:fldChar w:fldCharType="separate"/>
            </w:r>
            <w:r>
              <w:rPr>
                <w:noProof/>
                <w:webHidden/>
              </w:rPr>
              <w:t>58</w:t>
            </w:r>
            <w:r>
              <w:rPr>
                <w:noProof/>
                <w:webHidden/>
              </w:rPr>
              <w:fldChar w:fldCharType="end"/>
            </w:r>
          </w:hyperlink>
        </w:p>
        <w:p w:rsidR="00B85442" w:rsidRDefault="00B85442" w14:paraId="40EE0EBF" w14:textId="3D2BEDDF">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36">
            <w:r w:rsidRPr="00F977C3">
              <w:rPr>
                <w:rStyle w:val="Hipervnculo"/>
                <w:rFonts w:eastAsia="Arial"/>
                <w:noProof/>
              </w:rPr>
              <w:t>4.5.6</w:t>
            </w:r>
            <w:r>
              <w:rPr>
                <w:rFonts w:asciiTheme="minorHAnsi" w:hAnsiTheme="minorHAnsi" w:eastAsiaTheme="minorEastAsia" w:cstheme="minorBidi"/>
                <w:noProof/>
                <w:kern w:val="2"/>
                <w:sz w:val="24"/>
                <w14:ligatures w14:val="standardContextual"/>
              </w:rPr>
              <w:tab/>
            </w:r>
            <w:r w:rsidRPr="00F977C3">
              <w:rPr>
                <w:rStyle w:val="Hipervnculo"/>
                <w:rFonts w:eastAsia="Arial"/>
                <w:noProof/>
              </w:rPr>
              <w:t>Guardado de Documentos</w:t>
            </w:r>
            <w:r>
              <w:rPr>
                <w:noProof/>
                <w:webHidden/>
              </w:rPr>
              <w:tab/>
            </w:r>
            <w:r>
              <w:rPr>
                <w:noProof/>
                <w:webHidden/>
              </w:rPr>
              <w:fldChar w:fldCharType="begin"/>
            </w:r>
            <w:r>
              <w:rPr>
                <w:noProof/>
                <w:webHidden/>
              </w:rPr>
              <w:instrText xml:space="preserve"> PAGEREF _Toc213765536 \h </w:instrText>
            </w:r>
            <w:r>
              <w:rPr>
                <w:noProof/>
                <w:webHidden/>
              </w:rPr>
            </w:r>
            <w:r>
              <w:rPr>
                <w:noProof/>
                <w:webHidden/>
              </w:rPr>
              <w:fldChar w:fldCharType="separate"/>
            </w:r>
            <w:r>
              <w:rPr>
                <w:noProof/>
                <w:webHidden/>
              </w:rPr>
              <w:t>67</w:t>
            </w:r>
            <w:r>
              <w:rPr>
                <w:noProof/>
                <w:webHidden/>
              </w:rPr>
              <w:fldChar w:fldCharType="end"/>
            </w:r>
          </w:hyperlink>
        </w:p>
        <w:p w:rsidR="00B85442" w:rsidRDefault="00B85442" w14:paraId="07B87F0C" w14:textId="1E4E6B1E">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37">
            <w:r w:rsidRPr="00F977C3">
              <w:rPr>
                <w:rStyle w:val="Hipervnculo"/>
                <w:noProof/>
                <w:lang w:val="es-ES_tradnl"/>
              </w:rPr>
              <w:t>4.6</w:t>
            </w:r>
            <w:r>
              <w:rPr>
                <w:rFonts w:asciiTheme="minorHAnsi" w:hAnsiTheme="minorHAnsi" w:eastAsiaTheme="minorEastAsia" w:cstheme="minorBidi"/>
                <w:noProof/>
                <w:kern w:val="2"/>
                <w:sz w:val="24"/>
                <w14:ligatures w14:val="standardContextual"/>
              </w:rPr>
              <w:tab/>
            </w:r>
            <w:r w:rsidRPr="00F977C3">
              <w:rPr>
                <w:rStyle w:val="Hipervnculo"/>
                <w:noProof/>
              </w:rPr>
              <w:t>Paso 5: Declaraciones Responsables</w:t>
            </w:r>
            <w:r>
              <w:rPr>
                <w:noProof/>
                <w:webHidden/>
              </w:rPr>
              <w:tab/>
            </w:r>
            <w:r>
              <w:rPr>
                <w:noProof/>
                <w:webHidden/>
              </w:rPr>
              <w:fldChar w:fldCharType="begin"/>
            </w:r>
            <w:r>
              <w:rPr>
                <w:noProof/>
                <w:webHidden/>
              </w:rPr>
              <w:instrText xml:space="preserve"> PAGEREF _Toc213765537 \h </w:instrText>
            </w:r>
            <w:r>
              <w:rPr>
                <w:noProof/>
                <w:webHidden/>
              </w:rPr>
            </w:r>
            <w:r>
              <w:rPr>
                <w:noProof/>
                <w:webHidden/>
              </w:rPr>
              <w:fldChar w:fldCharType="separate"/>
            </w:r>
            <w:r>
              <w:rPr>
                <w:noProof/>
                <w:webHidden/>
              </w:rPr>
              <w:t>68</w:t>
            </w:r>
            <w:r>
              <w:rPr>
                <w:noProof/>
                <w:webHidden/>
              </w:rPr>
              <w:fldChar w:fldCharType="end"/>
            </w:r>
          </w:hyperlink>
        </w:p>
        <w:p w:rsidR="00B85442" w:rsidRDefault="00B85442" w14:paraId="4BEE91AD" w14:textId="02EA2677">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38">
            <w:r w:rsidRPr="00F977C3">
              <w:rPr>
                <w:rStyle w:val="Hipervnculo"/>
                <w:noProof/>
              </w:rPr>
              <w:t>4.6.1</w:t>
            </w:r>
            <w:r>
              <w:rPr>
                <w:rFonts w:asciiTheme="minorHAnsi" w:hAnsiTheme="minorHAnsi" w:eastAsiaTheme="minorEastAsia" w:cstheme="minorBidi"/>
                <w:noProof/>
                <w:kern w:val="2"/>
                <w:sz w:val="24"/>
                <w14:ligatures w14:val="standardContextual"/>
              </w:rPr>
              <w:tab/>
            </w:r>
            <w:r w:rsidRPr="00F977C3">
              <w:rPr>
                <w:rStyle w:val="Hipervnculo"/>
                <w:noProof/>
              </w:rPr>
              <w:t>Declaraciones responsables condicionadas</w:t>
            </w:r>
            <w:r>
              <w:rPr>
                <w:noProof/>
                <w:webHidden/>
              </w:rPr>
              <w:tab/>
            </w:r>
            <w:r>
              <w:rPr>
                <w:noProof/>
                <w:webHidden/>
              </w:rPr>
              <w:fldChar w:fldCharType="begin"/>
            </w:r>
            <w:r>
              <w:rPr>
                <w:noProof/>
                <w:webHidden/>
              </w:rPr>
              <w:instrText xml:space="preserve"> PAGEREF _Toc213765538 \h </w:instrText>
            </w:r>
            <w:r>
              <w:rPr>
                <w:noProof/>
                <w:webHidden/>
              </w:rPr>
            </w:r>
            <w:r>
              <w:rPr>
                <w:noProof/>
                <w:webHidden/>
              </w:rPr>
              <w:fldChar w:fldCharType="separate"/>
            </w:r>
            <w:r>
              <w:rPr>
                <w:noProof/>
                <w:webHidden/>
              </w:rPr>
              <w:t>69</w:t>
            </w:r>
            <w:r>
              <w:rPr>
                <w:noProof/>
                <w:webHidden/>
              </w:rPr>
              <w:fldChar w:fldCharType="end"/>
            </w:r>
          </w:hyperlink>
        </w:p>
        <w:p w:rsidR="00B85442" w:rsidRDefault="00B85442" w14:paraId="1A577B08" w14:textId="7FBCAAC5">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39">
            <w:r w:rsidRPr="00F977C3">
              <w:rPr>
                <w:rStyle w:val="Hipervnculo"/>
                <w:noProof/>
                <w:lang w:val="es-ES_tradnl"/>
              </w:rPr>
              <w:t>4.7</w:t>
            </w:r>
            <w:r>
              <w:rPr>
                <w:rFonts w:asciiTheme="minorHAnsi" w:hAnsiTheme="minorHAnsi" w:eastAsiaTheme="minorEastAsia" w:cstheme="minorBidi"/>
                <w:noProof/>
                <w:kern w:val="2"/>
                <w:sz w:val="24"/>
                <w14:ligatures w14:val="standardContextual"/>
              </w:rPr>
              <w:tab/>
            </w:r>
            <w:r w:rsidRPr="00F977C3">
              <w:rPr>
                <w:rStyle w:val="Hipervnculo"/>
                <w:noProof/>
              </w:rPr>
              <w:t>Paso 6: Firma y envío</w:t>
            </w:r>
            <w:r>
              <w:rPr>
                <w:noProof/>
                <w:webHidden/>
              </w:rPr>
              <w:tab/>
            </w:r>
            <w:r>
              <w:rPr>
                <w:noProof/>
                <w:webHidden/>
              </w:rPr>
              <w:fldChar w:fldCharType="begin"/>
            </w:r>
            <w:r>
              <w:rPr>
                <w:noProof/>
                <w:webHidden/>
              </w:rPr>
              <w:instrText xml:space="preserve"> PAGEREF _Toc213765539 \h </w:instrText>
            </w:r>
            <w:r>
              <w:rPr>
                <w:noProof/>
                <w:webHidden/>
              </w:rPr>
            </w:r>
            <w:r>
              <w:rPr>
                <w:noProof/>
                <w:webHidden/>
              </w:rPr>
              <w:fldChar w:fldCharType="separate"/>
            </w:r>
            <w:r>
              <w:rPr>
                <w:noProof/>
                <w:webHidden/>
              </w:rPr>
              <w:t>70</w:t>
            </w:r>
            <w:r>
              <w:rPr>
                <w:noProof/>
                <w:webHidden/>
              </w:rPr>
              <w:fldChar w:fldCharType="end"/>
            </w:r>
          </w:hyperlink>
        </w:p>
        <w:p w:rsidR="00B85442" w:rsidRDefault="00B85442" w14:paraId="2917ABF0" w14:textId="3265F4AE">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40">
            <w:r w:rsidRPr="00F977C3">
              <w:rPr>
                <w:rStyle w:val="Hipervnculo"/>
                <w:noProof/>
              </w:rPr>
              <w:t>4.7.1</w:t>
            </w:r>
            <w:r>
              <w:rPr>
                <w:rFonts w:asciiTheme="minorHAnsi" w:hAnsiTheme="minorHAnsi" w:eastAsiaTheme="minorEastAsia" w:cstheme="minorBidi"/>
                <w:noProof/>
                <w:kern w:val="2"/>
                <w:sz w:val="24"/>
                <w14:ligatures w14:val="standardContextual"/>
              </w:rPr>
              <w:tab/>
            </w:r>
            <w:r w:rsidRPr="00F977C3">
              <w:rPr>
                <w:rStyle w:val="Hipervnculo"/>
                <w:noProof/>
              </w:rPr>
              <w:t>Resumen de la solicitud</w:t>
            </w:r>
            <w:r>
              <w:rPr>
                <w:noProof/>
                <w:webHidden/>
              </w:rPr>
              <w:tab/>
            </w:r>
            <w:r>
              <w:rPr>
                <w:noProof/>
                <w:webHidden/>
              </w:rPr>
              <w:fldChar w:fldCharType="begin"/>
            </w:r>
            <w:r>
              <w:rPr>
                <w:noProof/>
                <w:webHidden/>
              </w:rPr>
              <w:instrText xml:space="preserve"> PAGEREF _Toc213765540 \h </w:instrText>
            </w:r>
            <w:r>
              <w:rPr>
                <w:noProof/>
                <w:webHidden/>
              </w:rPr>
            </w:r>
            <w:r>
              <w:rPr>
                <w:noProof/>
                <w:webHidden/>
              </w:rPr>
              <w:fldChar w:fldCharType="separate"/>
            </w:r>
            <w:r>
              <w:rPr>
                <w:noProof/>
                <w:webHidden/>
              </w:rPr>
              <w:t>70</w:t>
            </w:r>
            <w:r>
              <w:rPr>
                <w:noProof/>
                <w:webHidden/>
              </w:rPr>
              <w:fldChar w:fldCharType="end"/>
            </w:r>
          </w:hyperlink>
        </w:p>
        <w:p w:rsidR="00B85442" w:rsidRDefault="00B85442" w14:paraId="0C2BDB5A" w14:textId="1F41778C">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41">
            <w:r w:rsidRPr="00F977C3">
              <w:rPr>
                <w:rStyle w:val="Hipervnculo"/>
                <w:noProof/>
              </w:rPr>
              <w:t>4.7.2</w:t>
            </w:r>
            <w:r>
              <w:rPr>
                <w:rFonts w:asciiTheme="minorHAnsi" w:hAnsiTheme="minorHAnsi" w:eastAsiaTheme="minorEastAsia" w:cstheme="minorBidi"/>
                <w:noProof/>
                <w:kern w:val="2"/>
                <w:sz w:val="24"/>
                <w14:ligatures w14:val="standardContextual"/>
              </w:rPr>
              <w:tab/>
            </w:r>
            <w:r w:rsidRPr="00F977C3">
              <w:rPr>
                <w:rStyle w:val="Hipervnculo"/>
                <w:noProof/>
              </w:rPr>
              <w:t>PDF de la solicitud</w:t>
            </w:r>
            <w:r>
              <w:rPr>
                <w:noProof/>
                <w:webHidden/>
              </w:rPr>
              <w:tab/>
            </w:r>
            <w:r>
              <w:rPr>
                <w:noProof/>
                <w:webHidden/>
              </w:rPr>
              <w:fldChar w:fldCharType="begin"/>
            </w:r>
            <w:r>
              <w:rPr>
                <w:noProof/>
                <w:webHidden/>
              </w:rPr>
              <w:instrText xml:space="preserve"> PAGEREF _Toc213765541 \h </w:instrText>
            </w:r>
            <w:r>
              <w:rPr>
                <w:noProof/>
                <w:webHidden/>
              </w:rPr>
            </w:r>
            <w:r>
              <w:rPr>
                <w:noProof/>
                <w:webHidden/>
              </w:rPr>
              <w:fldChar w:fldCharType="separate"/>
            </w:r>
            <w:r>
              <w:rPr>
                <w:noProof/>
                <w:webHidden/>
              </w:rPr>
              <w:t>71</w:t>
            </w:r>
            <w:r>
              <w:rPr>
                <w:noProof/>
                <w:webHidden/>
              </w:rPr>
              <w:fldChar w:fldCharType="end"/>
            </w:r>
          </w:hyperlink>
        </w:p>
        <w:p w:rsidR="00B85442" w:rsidRDefault="00B85442" w14:paraId="098AB1EA" w14:textId="2250CD0A">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42">
            <w:r w:rsidRPr="00F977C3">
              <w:rPr>
                <w:rStyle w:val="Hipervnculo"/>
                <w:noProof/>
              </w:rPr>
              <w:t>4.7.3</w:t>
            </w:r>
            <w:r>
              <w:rPr>
                <w:rFonts w:asciiTheme="minorHAnsi" w:hAnsiTheme="minorHAnsi" w:eastAsiaTheme="minorEastAsia" w:cstheme="minorBidi"/>
                <w:noProof/>
                <w:kern w:val="2"/>
                <w:sz w:val="24"/>
                <w14:ligatures w14:val="standardContextual"/>
              </w:rPr>
              <w:tab/>
            </w:r>
            <w:r w:rsidRPr="00F977C3">
              <w:rPr>
                <w:rStyle w:val="Hipervnculo"/>
                <w:noProof/>
              </w:rPr>
              <w:t>Envío de la solicitud</w:t>
            </w:r>
            <w:r>
              <w:rPr>
                <w:noProof/>
                <w:webHidden/>
              </w:rPr>
              <w:tab/>
            </w:r>
            <w:r>
              <w:rPr>
                <w:noProof/>
                <w:webHidden/>
              </w:rPr>
              <w:fldChar w:fldCharType="begin"/>
            </w:r>
            <w:r>
              <w:rPr>
                <w:noProof/>
                <w:webHidden/>
              </w:rPr>
              <w:instrText xml:space="preserve"> PAGEREF _Toc213765542 \h </w:instrText>
            </w:r>
            <w:r>
              <w:rPr>
                <w:noProof/>
                <w:webHidden/>
              </w:rPr>
            </w:r>
            <w:r>
              <w:rPr>
                <w:noProof/>
                <w:webHidden/>
              </w:rPr>
              <w:fldChar w:fldCharType="separate"/>
            </w:r>
            <w:r>
              <w:rPr>
                <w:noProof/>
                <w:webHidden/>
              </w:rPr>
              <w:t>73</w:t>
            </w:r>
            <w:r>
              <w:rPr>
                <w:noProof/>
                <w:webHidden/>
              </w:rPr>
              <w:fldChar w:fldCharType="end"/>
            </w:r>
          </w:hyperlink>
        </w:p>
        <w:p w:rsidR="00B85442" w:rsidRDefault="00B85442" w14:paraId="28D8038C" w14:textId="1AAEB0A4">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43">
            <w:r w:rsidRPr="00F977C3">
              <w:rPr>
                <w:rStyle w:val="Hipervnculo"/>
                <w:noProof/>
                <w:lang w:val="es-ES_tradnl"/>
              </w:rPr>
              <w:t>4.8</w:t>
            </w:r>
            <w:r>
              <w:rPr>
                <w:rFonts w:asciiTheme="minorHAnsi" w:hAnsiTheme="minorHAnsi" w:eastAsiaTheme="minorEastAsia" w:cstheme="minorBidi"/>
                <w:noProof/>
                <w:kern w:val="2"/>
                <w:sz w:val="24"/>
                <w14:ligatures w14:val="standardContextual"/>
              </w:rPr>
              <w:tab/>
            </w:r>
            <w:r w:rsidRPr="00F977C3">
              <w:rPr>
                <w:rStyle w:val="Hipervnculo"/>
                <w:noProof/>
              </w:rPr>
              <w:t>Solicitudes anónimas</w:t>
            </w:r>
            <w:r>
              <w:rPr>
                <w:noProof/>
                <w:webHidden/>
              </w:rPr>
              <w:tab/>
            </w:r>
            <w:r>
              <w:rPr>
                <w:noProof/>
                <w:webHidden/>
              </w:rPr>
              <w:fldChar w:fldCharType="begin"/>
            </w:r>
            <w:r>
              <w:rPr>
                <w:noProof/>
                <w:webHidden/>
              </w:rPr>
              <w:instrText xml:space="preserve"> PAGEREF _Toc213765543 \h </w:instrText>
            </w:r>
            <w:r>
              <w:rPr>
                <w:noProof/>
                <w:webHidden/>
              </w:rPr>
            </w:r>
            <w:r>
              <w:rPr>
                <w:noProof/>
                <w:webHidden/>
              </w:rPr>
              <w:fldChar w:fldCharType="separate"/>
            </w:r>
            <w:r>
              <w:rPr>
                <w:noProof/>
                <w:webHidden/>
              </w:rPr>
              <w:t>76</w:t>
            </w:r>
            <w:r>
              <w:rPr>
                <w:noProof/>
                <w:webHidden/>
              </w:rPr>
              <w:fldChar w:fldCharType="end"/>
            </w:r>
          </w:hyperlink>
        </w:p>
        <w:p w:rsidR="00B85442" w:rsidRDefault="00B85442" w14:paraId="020CEBC7" w14:textId="3FB6D228">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44">
            <w:r w:rsidRPr="00F977C3">
              <w:rPr>
                <w:rStyle w:val="Hipervnculo"/>
                <w:noProof/>
              </w:rPr>
              <w:t>4.8.1</w:t>
            </w:r>
            <w:r>
              <w:rPr>
                <w:rFonts w:asciiTheme="minorHAnsi" w:hAnsiTheme="minorHAnsi" w:eastAsiaTheme="minorEastAsia" w:cstheme="minorBidi"/>
                <w:noProof/>
                <w:kern w:val="2"/>
                <w:sz w:val="24"/>
                <w14:ligatures w14:val="standardContextual"/>
              </w:rPr>
              <w:tab/>
            </w:r>
            <w:r w:rsidRPr="00F977C3">
              <w:rPr>
                <w:rStyle w:val="Hipervnculo"/>
                <w:noProof/>
              </w:rPr>
              <w:t>Solicitudes anónimas con email obligatorio</w:t>
            </w:r>
            <w:r>
              <w:rPr>
                <w:noProof/>
                <w:webHidden/>
              </w:rPr>
              <w:tab/>
            </w:r>
            <w:r>
              <w:rPr>
                <w:noProof/>
                <w:webHidden/>
              </w:rPr>
              <w:fldChar w:fldCharType="begin"/>
            </w:r>
            <w:r>
              <w:rPr>
                <w:noProof/>
                <w:webHidden/>
              </w:rPr>
              <w:instrText xml:space="preserve"> PAGEREF _Toc213765544 \h </w:instrText>
            </w:r>
            <w:r>
              <w:rPr>
                <w:noProof/>
                <w:webHidden/>
              </w:rPr>
            </w:r>
            <w:r>
              <w:rPr>
                <w:noProof/>
                <w:webHidden/>
              </w:rPr>
              <w:fldChar w:fldCharType="separate"/>
            </w:r>
            <w:r>
              <w:rPr>
                <w:noProof/>
                <w:webHidden/>
              </w:rPr>
              <w:t>76</w:t>
            </w:r>
            <w:r>
              <w:rPr>
                <w:noProof/>
                <w:webHidden/>
              </w:rPr>
              <w:fldChar w:fldCharType="end"/>
            </w:r>
          </w:hyperlink>
        </w:p>
        <w:p w:rsidR="00B85442" w:rsidRDefault="00B85442" w14:paraId="44BDE392" w14:textId="6B533FC6">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45">
            <w:r w:rsidRPr="00F977C3">
              <w:rPr>
                <w:rStyle w:val="Hipervnculo"/>
                <w:noProof/>
              </w:rPr>
              <w:t>4.8.2</w:t>
            </w:r>
            <w:r>
              <w:rPr>
                <w:rFonts w:asciiTheme="minorHAnsi" w:hAnsiTheme="minorHAnsi" w:eastAsiaTheme="minorEastAsia" w:cstheme="minorBidi"/>
                <w:noProof/>
                <w:kern w:val="2"/>
                <w:sz w:val="24"/>
                <w14:ligatures w14:val="standardContextual"/>
              </w:rPr>
              <w:tab/>
            </w:r>
            <w:r w:rsidRPr="00F977C3">
              <w:rPr>
                <w:rStyle w:val="Hipervnculo"/>
                <w:noProof/>
              </w:rPr>
              <w:t>Solicitudes anónimas sin email obligatorio</w:t>
            </w:r>
            <w:r>
              <w:rPr>
                <w:noProof/>
                <w:webHidden/>
              </w:rPr>
              <w:tab/>
            </w:r>
            <w:r>
              <w:rPr>
                <w:noProof/>
                <w:webHidden/>
              </w:rPr>
              <w:fldChar w:fldCharType="begin"/>
            </w:r>
            <w:r>
              <w:rPr>
                <w:noProof/>
                <w:webHidden/>
              </w:rPr>
              <w:instrText xml:space="preserve"> PAGEREF _Toc213765545 \h </w:instrText>
            </w:r>
            <w:r>
              <w:rPr>
                <w:noProof/>
                <w:webHidden/>
              </w:rPr>
            </w:r>
            <w:r>
              <w:rPr>
                <w:noProof/>
                <w:webHidden/>
              </w:rPr>
              <w:fldChar w:fldCharType="separate"/>
            </w:r>
            <w:r>
              <w:rPr>
                <w:noProof/>
                <w:webHidden/>
              </w:rPr>
              <w:t>80</w:t>
            </w:r>
            <w:r>
              <w:rPr>
                <w:noProof/>
                <w:webHidden/>
              </w:rPr>
              <w:fldChar w:fldCharType="end"/>
            </w:r>
          </w:hyperlink>
        </w:p>
        <w:p w:rsidR="00B85442" w:rsidRDefault="00B85442" w14:paraId="43D02D4F" w14:textId="0A027CCA">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46">
            <w:r w:rsidRPr="00F977C3">
              <w:rPr>
                <w:rStyle w:val="Hipervnculo"/>
                <w:noProof/>
                <w:lang w:val="es-ES_tradnl"/>
              </w:rPr>
              <w:t>4.9</w:t>
            </w:r>
            <w:r>
              <w:rPr>
                <w:rFonts w:asciiTheme="minorHAnsi" w:hAnsiTheme="minorHAnsi" w:eastAsiaTheme="minorEastAsia" w:cstheme="minorBidi"/>
                <w:noProof/>
                <w:kern w:val="2"/>
                <w:sz w:val="24"/>
                <w14:ligatures w14:val="standardContextual"/>
              </w:rPr>
              <w:tab/>
            </w:r>
            <w:r w:rsidRPr="00F977C3">
              <w:rPr>
                <w:rStyle w:val="Hipervnculo"/>
                <w:noProof/>
              </w:rPr>
              <w:t>Otras Acciones Telemáticas</w:t>
            </w:r>
            <w:r>
              <w:rPr>
                <w:noProof/>
                <w:webHidden/>
              </w:rPr>
              <w:tab/>
            </w:r>
            <w:r>
              <w:rPr>
                <w:noProof/>
                <w:webHidden/>
              </w:rPr>
              <w:fldChar w:fldCharType="begin"/>
            </w:r>
            <w:r>
              <w:rPr>
                <w:noProof/>
                <w:webHidden/>
              </w:rPr>
              <w:instrText xml:space="preserve"> PAGEREF _Toc213765546 \h </w:instrText>
            </w:r>
            <w:r>
              <w:rPr>
                <w:noProof/>
                <w:webHidden/>
              </w:rPr>
            </w:r>
            <w:r>
              <w:rPr>
                <w:noProof/>
                <w:webHidden/>
              </w:rPr>
              <w:fldChar w:fldCharType="separate"/>
            </w:r>
            <w:r>
              <w:rPr>
                <w:noProof/>
                <w:webHidden/>
              </w:rPr>
              <w:t>81</w:t>
            </w:r>
            <w:r>
              <w:rPr>
                <w:noProof/>
                <w:webHidden/>
              </w:rPr>
              <w:fldChar w:fldCharType="end"/>
            </w:r>
          </w:hyperlink>
        </w:p>
        <w:p w:rsidR="00B85442" w:rsidRDefault="00B85442" w14:paraId="2467154E" w14:textId="10473B87">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47">
            <w:r w:rsidRPr="00F977C3">
              <w:rPr>
                <w:rStyle w:val="Hipervnculo"/>
                <w:noProof/>
              </w:rPr>
              <w:t>4.9.1</w:t>
            </w:r>
            <w:r>
              <w:rPr>
                <w:rFonts w:asciiTheme="minorHAnsi" w:hAnsiTheme="minorHAnsi" w:eastAsiaTheme="minorEastAsia" w:cstheme="minorBidi"/>
                <w:noProof/>
                <w:kern w:val="2"/>
                <w:sz w:val="24"/>
                <w14:ligatures w14:val="standardContextual"/>
              </w:rPr>
              <w:tab/>
            </w:r>
            <w:r w:rsidRPr="00F977C3">
              <w:rPr>
                <w:rStyle w:val="Hipervnculo"/>
                <w:noProof/>
              </w:rPr>
              <w:t>Aceptación, Recurso, Aportación, Alegación, Desistimiento, Renuncia y Aplazamiento, Subsanación de documentación en N instancia.</w:t>
            </w:r>
            <w:r>
              <w:rPr>
                <w:noProof/>
                <w:webHidden/>
              </w:rPr>
              <w:tab/>
            </w:r>
            <w:r>
              <w:rPr>
                <w:noProof/>
                <w:webHidden/>
              </w:rPr>
              <w:fldChar w:fldCharType="begin"/>
            </w:r>
            <w:r>
              <w:rPr>
                <w:noProof/>
                <w:webHidden/>
              </w:rPr>
              <w:instrText xml:space="preserve"> PAGEREF _Toc213765547 \h </w:instrText>
            </w:r>
            <w:r>
              <w:rPr>
                <w:noProof/>
                <w:webHidden/>
              </w:rPr>
            </w:r>
            <w:r>
              <w:rPr>
                <w:noProof/>
                <w:webHidden/>
              </w:rPr>
              <w:fldChar w:fldCharType="separate"/>
            </w:r>
            <w:r>
              <w:rPr>
                <w:noProof/>
                <w:webHidden/>
              </w:rPr>
              <w:t>81</w:t>
            </w:r>
            <w:r>
              <w:rPr>
                <w:noProof/>
                <w:webHidden/>
              </w:rPr>
              <w:fldChar w:fldCharType="end"/>
            </w:r>
          </w:hyperlink>
        </w:p>
        <w:p w:rsidR="00B85442" w:rsidRDefault="00B85442" w14:paraId="21A91081" w14:textId="3E743724">
          <w:pPr>
            <w:pStyle w:val="TDC3"/>
            <w:tabs>
              <w:tab w:val="left" w:pos="2005"/>
              <w:tab w:val="right" w:leader="dot" w:pos="9791"/>
            </w:tabs>
            <w:rPr>
              <w:rFonts w:asciiTheme="minorHAnsi" w:hAnsiTheme="minorHAnsi" w:eastAsiaTheme="minorEastAsia" w:cstheme="minorBidi"/>
              <w:noProof/>
              <w:kern w:val="2"/>
              <w:sz w:val="24"/>
              <w14:ligatures w14:val="standardContextual"/>
            </w:rPr>
          </w:pPr>
          <w:hyperlink w:history="1" w:anchor="_Toc213765548">
            <w:r w:rsidRPr="00F977C3">
              <w:rPr>
                <w:rStyle w:val="Hipervnculo"/>
                <w:noProof/>
              </w:rPr>
              <w:t>4.9.2</w:t>
            </w:r>
            <w:r>
              <w:rPr>
                <w:rFonts w:asciiTheme="minorHAnsi" w:hAnsiTheme="minorHAnsi" w:eastAsiaTheme="minorEastAsia" w:cstheme="minorBidi"/>
                <w:noProof/>
                <w:kern w:val="2"/>
                <w:sz w:val="24"/>
                <w14:ligatures w14:val="standardContextual"/>
              </w:rPr>
              <w:tab/>
            </w:r>
            <w:r w:rsidRPr="00F977C3">
              <w:rPr>
                <w:rStyle w:val="Hipervnculo"/>
                <w:noProof/>
              </w:rPr>
              <w:t>Subsanaciones</w:t>
            </w:r>
            <w:r>
              <w:rPr>
                <w:noProof/>
                <w:webHidden/>
              </w:rPr>
              <w:tab/>
            </w:r>
            <w:r>
              <w:rPr>
                <w:noProof/>
                <w:webHidden/>
              </w:rPr>
              <w:fldChar w:fldCharType="begin"/>
            </w:r>
            <w:r>
              <w:rPr>
                <w:noProof/>
                <w:webHidden/>
              </w:rPr>
              <w:instrText xml:space="preserve"> PAGEREF _Toc213765548 \h </w:instrText>
            </w:r>
            <w:r>
              <w:rPr>
                <w:noProof/>
                <w:webHidden/>
              </w:rPr>
            </w:r>
            <w:r>
              <w:rPr>
                <w:noProof/>
                <w:webHidden/>
              </w:rPr>
              <w:fldChar w:fldCharType="separate"/>
            </w:r>
            <w:r>
              <w:rPr>
                <w:noProof/>
                <w:webHidden/>
              </w:rPr>
              <w:t>85</w:t>
            </w:r>
            <w:r>
              <w:rPr>
                <w:noProof/>
                <w:webHidden/>
              </w:rPr>
              <w:fldChar w:fldCharType="end"/>
            </w:r>
          </w:hyperlink>
        </w:p>
        <w:p w:rsidR="00B85442" w:rsidRDefault="00B85442" w14:paraId="6DEADD0F" w14:textId="05D0332F">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49">
            <w:r w:rsidRPr="00F977C3">
              <w:rPr>
                <w:rStyle w:val="Hipervnculo"/>
                <w:noProof/>
                <w:lang w:val="es-ES_tradnl"/>
              </w:rPr>
              <w:t>4.10</w:t>
            </w:r>
            <w:r>
              <w:rPr>
                <w:rFonts w:asciiTheme="minorHAnsi" w:hAnsiTheme="minorHAnsi" w:eastAsiaTheme="minorEastAsia" w:cstheme="minorBidi"/>
                <w:noProof/>
                <w:kern w:val="2"/>
                <w:sz w:val="24"/>
                <w14:ligatures w14:val="standardContextual"/>
              </w:rPr>
              <w:tab/>
            </w:r>
            <w:r w:rsidRPr="00F977C3">
              <w:rPr>
                <w:rStyle w:val="Hipervnculo"/>
                <w:noProof/>
              </w:rPr>
              <w:t>Solicitudes Presenciales</w:t>
            </w:r>
            <w:r>
              <w:rPr>
                <w:noProof/>
                <w:webHidden/>
              </w:rPr>
              <w:tab/>
            </w:r>
            <w:r>
              <w:rPr>
                <w:noProof/>
                <w:webHidden/>
              </w:rPr>
              <w:fldChar w:fldCharType="begin"/>
            </w:r>
            <w:r>
              <w:rPr>
                <w:noProof/>
                <w:webHidden/>
              </w:rPr>
              <w:instrText xml:space="preserve"> PAGEREF _Toc213765549 \h </w:instrText>
            </w:r>
            <w:r>
              <w:rPr>
                <w:noProof/>
                <w:webHidden/>
              </w:rPr>
            </w:r>
            <w:r>
              <w:rPr>
                <w:noProof/>
                <w:webHidden/>
              </w:rPr>
              <w:fldChar w:fldCharType="separate"/>
            </w:r>
            <w:r>
              <w:rPr>
                <w:noProof/>
                <w:webHidden/>
              </w:rPr>
              <w:t>86</w:t>
            </w:r>
            <w:r>
              <w:rPr>
                <w:noProof/>
                <w:webHidden/>
              </w:rPr>
              <w:fldChar w:fldCharType="end"/>
            </w:r>
          </w:hyperlink>
        </w:p>
        <w:p w:rsidR="00B85442" w:rsidRDefault="00B85442" w14:paraId="662F6B21" w14:textId="326D4639">
          <w:pPr>
            <w:pStyle w:val="TDC3"/>
            <w:tabs>
              <w:tab w:val="left" w:pos="2116"/>
              <w:tab w:val="right" w:leader="dot" w:pos="9791"/>
            </w:tabs>
            <w:rPr>
              <w:rFonts w:asciiTheme="minorHAnsi" w:hAnsiTheme="minorHAnsi" w:eastAsiaTheme="minorEastAsia" w:cstheme="minorBidi"/>
              <w:noProof/>
              <w:kern w:val="2"/>
              <w:sz w:val="24"/>
              <w14:ligatures w14:val="standardContextual"/>
            </w:rPr>
          </w:pPr>
          <w:hyperlink w:history="1" w:anchor="_Toc213765550">
            <w:r w:rsidRPr="00F977C3">
              <w:rPr>
                <w:rStyle w:val="Hipervnculo"/>
                <w:noProof/>
              </w:rPr>
              <w:t>4.10.1</w:t>
            </w:r>
            <w:r>
              <w:rPr>
                <w:rFonts w:asciiTheme="minorHAnsi" w:hAnsiTheme="minorHAnsi" w:eastAsiaTheme="minorEastAsia" w:cstheme="minorBidi"/>
                <w:noProof/>
                <w:kern w:val="2"/>
                <w:sz w:val="24"/>
                <w14:ligatures w14:val="standardContextual"/>
              </w:rPr>
              <w:tab/>
            </w:r>
            <w:r w:rsidRPr="00F977C3">
              <w:rPr>
                <w:rStyle w:val="Hipervnculo"/>
                <w:noProof/>
              </w:rPr>
              <w:t>Presencial de la Ciudadanía</w:t>
            </w:r>
            <w:r>
              <w:rPr>
                <w:noProof/>
                <w:webHidden/>
              </w:rPr>
              <w:tab/>
            </w:r>
            <w:r>
              <w:rPr>
                <w:noProof/>
                <w:webHidden/>
              </w:rPr>
              <w:fldChar w:fldCharType="begin"/>
            </w:r>
            <w:r>
              <w:rPr>
                <w:noProof/>
                <w:webHidden/>
              </w:rPr>
              <w:instrText xml:space="preserve"> PAGEREF _Toc213765550 \h </w:instrText>
            </w:r>
            <w:r>
              <w:rPr>
                <w:noProof/>
                <w:webHidden/>
              </w:rPr>
            </w:r>
            <w:r>
              <w:rPr>
                <w:noProof/>
                <w:webHidden/>
              </w:rPr>
              <w:fldChar w:fldCharType="separate"/>
            </w:r>
            <w:r>
              <w:rPr>
                <w:noProof/>
                <w:webHidden/>
              </w:rPr>
              <w:t>87</w:t>
            </w:r>
            <w:r>
              <w:rPr>
                <w:noProof/>
                <w:webHidden/>
              </w:rPr>
              <w:fldChar w:fldCharType="end"/>
            </w:r>
          </w:hyperlink>
        </w:p>
        <w:p w:rsidR="00B85442" w:rsidRDefault="00B85442" w14:paraId="442DB35F" w14:textId="1CC61BB5">
          <w:pPr>
            <w:pStyle w:val="TDC3"/>
            <w:tabs>
              <w:tab w:val="left" w:pos="2116"/>
              <w:tab w:val="right" w:leader="dot" w:pos="9791"/>
            </w:tabs>
            <w:rPr>
              <w:rFonts w:asciiTheme="minorHAnsi" w:hAnsiTheme="minorHAnsi" w:eastAsiaTheme="minorEastAsia" w:cstheme="minorBidi"/>
              <w:noProof/>
              <w:kern w:val="2"/>
              <w:sz w:val="24"/>
              <w14:ligatures w14:val="standardContextual"/>
            </w:rPr>
          </w:pPr>
          <w:hyperlink w:history="1" w:anchor="_Toc213765551">
            <w:r w:rsidRPr="00F977C3">
              <w:rPr>
                <w:rStyle w:val="Hipervnculo"/>
                <w:noProof/>
              </w:rPr>
              <w:t>4.10.2</w:t>
            </w:r>
            <w:r>
              <w:rPr>
                <w:rFonts w:asciiTheme="minorHAnsi" w:hAnsiTheme="minorHAnsi" w:eastAsiaTheme="minorEastAsia" w:cstheme="minorBidi"/>
                <w:noProof/>
                <w:kern w:val="2"/>
                <w:sz w:val="24"/>
                <w14:ligatures w14:val="standardContextual"/>
              </w:rPr>
              <w:tab/>
            </w:r>
            <w:r w:rsidRPr="00F977C3">
              <w:rPr>
                <w:rStyle w:val="Hipervnculo"/>
                <w:noProof/>
              </w:rPr>
              <w:t>Presencial del tramitador</w:t>
            </w:r>
            <w:r>
              <w:rPr>
                <w:noProof/>
                <w:webHidden/>
              </w:rPr>
              <w:tab/>
            </w:r>
            <w:r>
              <w:rPr>
                <w:noProof/>
                <w:webHidden/>
              </w:rPr>
              <w:fldChar w:fldCharType="begin"/>
            </w:r>
            <w:r>
              <w:rPr>
                <w:noProof/>
                <w:webHidden/>
              </w:rPr>
              <w:instrText xml:space="preserve"> PAGEREF _Toc213765551 \h </w:instrText>
            </w:r>
            <w:r>
              <w:rPr>
                <w:noProof/>
                <w:webHidden/>
              </w:rPr>
            </w:r>
            <w:r>
              <w:rPr>
                <w:noProof/>
                <w:webHidden/>
              </w:rPr>
              <w:fldChar w:fldCharType="separate"/>
            </w:r>
            <w:r>
              <w:rPr>
                <w:noProof/>
                <w:webHidden/>
              </w:rPr>
              <w:t>89</w:t>
            </w:r>
            <w:r>
              <w:rPr>
                <w:noProof/>
                <w:webHidden/>
              </w:rPr>
              <w:fldChar w:fldCharType="end"/>
            </w:r>
          </w:hyperlink>
        </w:p>
        <w:p w:rsidR="00B85442" w:rsidRDefault="00B85442" w14:paraId="284709F2" w14:textId="61FD3039">
          <w:pPr>
            <w:pStyle w:val="TDC3"/>
            <w:tabs>
              <w:tab w:val="left" w:pos="2116"/>
              <w:tab w:val="right" w:leader="dot" w:pos="9791"/>
            </w:tabs>
            <w:rPr>
              <w:rFonts w:asciiTheme="minorHAnsi" w:hAnsiTheme="minorHAnsi" w:eastAsiaTheme="minorEastAsia" w:cstheme="minorBidi"/>
              <w:noProof/>
              <w:kern w:val="2"/>
              <w:sz w:val="24"/>
              <w14:ligatures w14:val="standardContextual"/>
            </w:rPr>
          </w:pPr>
          <w:hyperlink w:history="1" w:anchor="_Toc213765552">
            <w:r w:rsidRPr="00F977C3">
              <w:rPr>
                <w:rStyle w:val="Hipervnculo"/>
                <w:noProof/>
              </w:rPr>
              <w:t>4.10.3</w:t>
            </w:r>
            <w:r>
              <w:rPr>
                <w:rFonts w:asciiTheme="minorHAnsi" w:hAnsiTheme="minorHAnsi" w:eastAsiaTheme="minorEastAsia" w:cstheme="minorBidi"/>
                <w:noProof/>
                <w:kern w:val="2"/>
                <w:sz w:val="24"/>
                <w14:ligatures w14:val="standardContextual"/>
              </w:rPr>
              <w:tab/>
            </w:r>
            <w:r w:rsidRPr="00F977C3">
              <w:rPr>
                <w:rStyle w:val="Hipervnculo"/>
                <w:noProof/>
              </w:rPr>
              <w:t>Aportación de documentos presenciales</w:t>
            </w:r>
            <w:r>
              <w:rPr>
                <w:noProof/>
                <w:webHidden/>
              </w:rPr>
              <w:tab/>
            </w:r>
            <w:r>
              <w:rPr>
                <w:noProof/>
                <w:webHidden/>
              </w:rPr>
              <w:fldChar w:fldCharType="begin"/>
            </w:r>
            <w:r>
              <w:rPr>
                <w:noProof/>
                <w:webHidden/>
              </w:rPr>
              <w:instrText xml:space="preserve"> PAGEREF _Toc213765552 \h </w:instrText>
            </w:r>
            <w:r>
              <w:rPr>
                <w:noProof/>
                <w:webHidden/>
              </w:rPr>
            </w:r>
            <w:r>
              <w:rPr>
                <w:noProof/>
                <w:webHidden/>
              </w:rPr>
              <w:fldChar w:fldCharType="separate"/>
            </w:r>
            <w:r>
              <w:rPr>
                <w:noProof/>
                <w:webHidden/>
              </w:rPr>
              <w:t>93</w:t>
            </w:r>
            <w:r>
              <w:rPr>
                <w:noProof/>
                <w:webHidden/>
              </w:rPr>
              <w:fldChar w:fldCharType="end"/>
            </w:r>
          </w:hyperlink>
        </w:p>
        <w:p w:rsidR="00B85442" w:rsidRDefault="00B85442" w14:paraId="485558DD" w14:textId="4CBA3C5B">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53">
            <w:r w:rsidRPr="00F977C3">
              <w:rPr>
                <w:rStyle w:val="Hipervnculo"/>
                <w:noProof/>
                <w:lang w:val="es-ES_tradnl"/>
              </w:rPr>
              <w:t>4.11</w:t>
            </w:r>
            <w:r>
              <w:rPr>
                <w:rFonts w:asciiTheme="minorHAnsi" w:hAnsiTheme="minorHAnsi" w:eastAsiaTheme="minorEastAsia" w:cstheme="minorBidi"/>
                <w:noProof/>
                <w:kern w:val="2"/>
                <w:sz w:val="24"/>
                <w14:ligatures w14:val="standardContextual"/>
              </w:rPr>
              <w:tab/>
            </w:r>
            <w:r w:rsidRPr="00F977C3">
              <w:rPr>
                <w:rStyle w:val="Hipervnculo"/>
                <w:noProof/>
              </w:rPr>
              <w:t>Multiinteresados y Multifirma</w:t>
            </w:r>
            <w:r>
              <w:rPr>
                <w:noProof/>
                <w:webHidden/>
              </w:rPr>
              <w:tab/>
            </w:r>
            <w:r>
              <w:rPr>
                <w:noProof/>
                <w:webHidden/>
              </w:rPr>
              <w:fldChar w:fldCharType="begin"/>
            </w:r>
            <w:r>
              <w:rPr>
                <w:noProof/>
                <w:webHidden/>
              </w:rPr>
              <w:instrText xml:space="preserve"> PAGEREF _Toc213765553 \h </w:instrText>
            </w:r>
            <w:r>
              <w:rPr>
                <w:noProof/>
                <w:webHidden/>
              </w:rPr>
            </w:r>
            <w:r>
              <w:rPr>
                <w:noProof/>
                <w:webHidden/>
              </w:rPr>
              <w:fldChar w:fldCharType="separate"/>
            </w:r>
            <w:r>
              <w:rPr>
                <w:noProof/>
                <w:webHidden/>
              </w:rPr>
              <w:t>94</w:t>
            </w:r>
            <w:r>
              <w:rPr>
                <w:noProof/>
                <w:webHidden/>
              </w:rPr>
              <w:fldChar w:fldCharType="end"/>
            </w:r>
          </w:hyperlink>
        </w:p>
        <w:p w:rsidR="00B85442" w:rsidRDefault="00B85442" w14:paraId="0D3EE8DC" w14:textId="640EA1F7">
          <w:pPr>
            <w:pStyle w:val="TDC3"/>
            <w:tabs>
              <w:tab w:val="left" w:pos="2116"/>
              <w:tab w:val="right" w:leader="dot" w:pos="9791"/>
            </w:tabs>
            <w:rPr>
              <w:rFonts w:asciiTheme="minorHAnsi" w:hAnsiTheme="minorHAnsi" w:eastAsiaTheme="minorEastAsia" w:cstheme="minorBidi"/>
              <w:noProof/>
              <w:kern w:val="2"/>
              <w:sz w:val="24"/>
              <w14:ligatures w14:val="standardContextual"/>
            </w:rPr>
          </w:pPr>
          <w:hyperlink w:history="1" w:anchor="_Toc213765554">
            <w:r w:rsidRPr="00F977C3">
              <w:rPr>
                <w:rStyle w:val="Hipervnculo"/>
                <w:noProof/>
              </w:rPr>
              <w:t>4.11.1</w:t>
            </w:r>
            <w:r>
              <w:rPr>
                <w:rFonts w:asciiTheme="minorHAnsi" w:hAnsiTheme="minorHAnsi" w:eastAsiaTheme="minorEastAsia" w:cstheme="minorBidi"/>
                <w:noProof/>
                <w:kern w:val="2"/>
                <w:sz w:val="24"/>
                <w14:ligatures w14:val="standardContextual"/>
              </w:rPr>
              <w:tab/>
            </w:r>
            <w:r w:rsidRPr="00F977C3">
              <w:rPr>
                <w:rStyle w:val="Hipervnculo"/>
                <w:noProof/>
              </w:rPr>
              <w:t>Descripción</w:t>
            </w:r>
            <w:r>
              <w:rPr>
                <w:noProof/>
                <w:webHidden/>
              </w:rPr>
              <w:tab/>
            </w:r>
            <w:r>
              <w:rPr>
                <w:noProof/>
                <w:webHidden/>
              </w:rPr>
              <w:fldChar w:fldCharType="begin"/>
            </w:r>
            <w:r>
              <w:rPr>
                <w:noProof/>
                <w:webHidden/>
              </w:rPr>
              <w:instrText xml:space="preserve"> PAGEREF _Toc213765554 \h </w:instrText>
            </w:r>
            <w:r>
              <w:rPr>
                <w:noProof/>
                <w:webHidden/>
              </w:rPr>
            </w:r>
            <w:r>
              <w:rPr>
                <w:noProof/>
                <w:webHidden/>
              </w:rPr>
              <w:fldChar w:fldCharType="separate"/>
            </w:r>
            <w:r>
              <w:rPr>
                <w:noProof/>
                <w:webHidden/>
              </w:rPr>
              <w:t>94</w:t>
            </w:r>
            <w:r>
              <w:rPr>
                <w:noProof/>
                <w:webHidden/>
              </w:rPr>
              <w:fldChar w:fldCharType="end"/>
            </w:r>
          </w:hyperlink>
        </w:p>
        <w:p w:rsidR="00B85442" w:rsidRDefault="00B85442" w14:paraId="4177F9D7" w14:textId="60335004">
          <w:pPr>
            <w:pStyle w:val="TDC3"/>
            <w:tabs>
              <w:tab w:val="left" w:pos="2116"/>
              <w:tab w:val="right" w:leader="dot" w:pos="9791"/>
            </w:tabs>
            <w:rPr>
              <w:rFonts w:asciiTheme="minorHAnsi" w:hAnsiTheme="minorHAnsi" w:eastAsiaTheme="minorEastAsia" w:cstheme="minorBidi"/>
              <w:noProof/>
              <w:kern w:val="2"/>
              <w:sz w:val="24"/>
              <w14:ligatures w14:val="standardContextual"/>
            </w:rPr>
          </w:pPr>
          <w:hyperlink w:history="1" w:anchor="_Toc213765555">
            <w:r w:rsidRPr="00F977C3">
              <w:rPr>
                <w:rStyle w:val="Hipervnculo"/>
                <w:noProof/>
              </w:rPr>
              <w:t>4.11.2</w:t>
            </w:r>
            <w:r>
              <w:rPr>
                <w:rFonts w:asciiTheme="minorHAnsi" w:hAnsiTheme="minorHAnsi" w:eastAsiaTheme="minorEastAsia" w:cstheme="minorBidi"/>
                <w:noProof/>
                <w:kern w:val="2"/>
                <w:sz w:val="24"/>
                <w14:ligatures w14:val="standardContextual"/>
              </w:rPr>
              <w:tab/>
            </w:r>
            <w:r w:rsidRPr="00F977C3">
              <w:rPr>
                <w:rStyle w:val="Hipervnculo"/>
                <w:noProof/>
              </w:rPr>
              <w:t>Modos de acceso a la solicitud en fase de firma múltiple</w:t>
            </w:r>
            <w:r>
              <w:rPr>
                <w:noProof/>
                <w:webHidden/>
              </w:rPr>
              <w:tab/>
            </w:r>
            <w:r>
              <w:rPr>
                <w:noProof/>
                <w:webHidden/>
              </w:rPr>
              <w:fldChar w:fldCharType="begin"/>
            </w:r>
            <w:r>
              <w:rPr>
                <w:noProof/>
                <w:webHidden/>
              </w:rPr>
              <w:instrText xml:space="preserve"> PAGEREF _Toc213765555 \h </w:instrText>
            </w:r>
            <w:r>
              <w:rPr>
                <w:noProof/>
                <w:webHidden/>
              </w:rPr>
            </w:r>
            <w:r>
              <w:rPr>
                <w:noProof/>
                <w:webHidden/>
              </w:rPr>
              <w:fldChar w:fldCharType="separate"/>
            </w:r>
            <w:r>
              <w:rPr>
                <w:noProof/>
                <w:webHidden/>
              </w:rPr>
              <w:t>97</w:t>
            </w:r>
            <w:r>
              <w:rPr>
                <w:noProof/>
                <w:webHidden/>
              </w:rPr>
              <w:fldChar w:fldCharType="end"/>
            </w:r>
          </w:hyperlink>
        </w:p>
        <w:p w:rsidR="00B85442" w:rsidRDefault="00B85442" w14:paraId="32B8969B" w14:textId="0D0130E6">
          <w:pPr>
            <w:pStyle w:val="TDC1"/>
            <w:tabs>
              <w:tab w:val="left" w:pos="442"/>
              <w:tab w:val="right" w:leader="dot" w:pos="9791"/>
            </w:tabs>
            <w:rPr>
              <w:rFonts w:asciiTheme="minorHAnsi" w:hAnsiTheme="minorHAnsi" w:eastAsiaTheme="minorEastAsia" w:cstheme="minorBidi"/>
              <w:b w:val="0"/>
              <w:bCs w:val="0"/>
              <w:noProof/>
              <w:kern w:val="2"/>
              <w:sz w:val="24"/>
              <w14:ligatures w14:val="standardContextual"/>
            </w:rPr>
          </w:pPr>
          <w:hyperlink w:history="1" w:anchor="_Toc213765556">
            <w:r w:rsidRPr="00F977C3">
              <w:rPr>
                <w:rStyle w:val="Hipervnculo"/>
                <w:noProof/>
              </w:rPr>
              <w:t>5</w:t>
            </w:r>
            <w:r>
              <w:rPr>
                <w:rFonts w:asciiTheme="minorHAnsi" w:hAnsiTheme="minorHAnsi" w:eastAsiaTheme="minorEastAsia" w:cstheme="minorBidi"/>
                <w:b w:val="0"/>
                <w:bCs w:val="0"/>
                <w:noProof/>
                <w:kern w:val="2"/>
                <w:sz w:val="24"/>
                <w14:ligatures w14:val="standardContextual"/>
              </w:rPr>
              <w:tab/>
            </w:r>
            <w:r w:rsidRPr="00F977C3">
              <w:rPr>
                <w:rStyle w:val="Hipervnculo"/>
                <w:noProof/>
              </w:rPr>
              <w:t>Servicios Expuestos</w:t>
            </w:r>
            <w:r>
              <w:rPr>
                <w:noProof/>
                <w:webHidden/>
              </w:rPr>
              <w:tab/>
            </w:r>
            <w:r>
              <w:rPr>
                <w:noProof/>
                <w:webHidden/>
              </w:rPr>
              <w:fldChar w:fldCharType="begin"/>
            </w:r>
            <w:r>
              <w:rPr>
                <w:noProof/>
                <w:webHidden/>
              </w:rPr>
              <w:instrText xml:space="preserve"> PAGEREF _Toc213765556 \h </w:instrText>
            </w:r>
            <w:r>
              <w:rPr>
                <w:noProof/>
                <w:webHidden/>
              </w:rPr>
            </w:r>
            <w:r>
              <w:rPr>
                <w:noProof/>
                <w:webHidden/>
              </w:rPr>
              <w:fldChar w:fldCharType="separate"/>
            </w:r>
            <w:r>
              <w:rPr>
                <w:noProof/>
                <w:webHidden/>
              </w:rPr>
              <w:t>99</w:t>
            </w:r>
            <w:r>
              <w:rPr>
                <w:noProof/>
                <w:webHidden/>
              </w:rPr>
              <w:fldChar w:fldCharType="end"/>
            </w:r>
          </w:hyperlink>
        </w:p>
        <w:p w:rsidR="00B85442" w:rsidRDefault="00B85442" w14:paraId="6E76888E" w14:textId="61A0D733">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57">
            <w:r w:rsidRPr="00F977C3">
              <w:rPr>
                <w:rStyle w:val="Hipervnculo"/>
                <w:noProof/>
                <w:lang w:val="es-ES_tradnl"/>
              </w:rPr>
              <w:t>5.1</w:t>
            </w:r>
            <w:r>
              <w:rPr>
                <w:rFonts w:asciiTheme="minorHAnsi" w:hAnsiTheme="minorHAnsi" w:eastAsiaTheme="minorEastAsia" w:cstheme="minorBidi"/>
                <w:noProof/>
                <w:kern w:val="2"/>
                <w:sz w:val="24"/>
                <w14:ligatures w14:val="standardContextual"/>
              </w:rPr>
              <w:tab/>
            </w:r>
            <w:r w:rsidRPr="00F977C3">
              <w:rPr>
                <w:rStyle w:val="Hipervnculo"/>
                <w:noProof/>
              </w:rPr>
              <w:t>Consulta de solicitudes presentadas</w:t>
            </w:r>
            <w:r>
              <w:rPr>
                <w:noProof/>
                <w:webHidden/>
              </w:rPr>
              <w:tab/>
            </w:r>
            <w:r>
              <w:rPr>
                <w:noProof/>
                <w:webHidden/>
              </w:rPr>
              <w:fldChar w:fldCharType="begin"/>
            </w:r>
            <w:r>
              <w:rPr>
                <w:noProof/>
                <w:webHidden/>
              </w:rPr>
              <w:instrText xml:space="preserve"> PAGEREF _Toc213765557 \h </w:instrText>
            </w:r>
            <w:r>
              <w:rPr>
                <w:noProof/>
                <w:webHidden/>
              </w:rPr>
            </w:r>
            <w:r>
              <w:rPr>
                <w:noProof/>
                <w:webHidden/>
              </w:rPr>
              <w:fldChar w:fldCharType="separate"/>
            </w:r>
            <w:r>
              <w:rPr>
                <w:noProof/>
                <w:webHidden/>
              </w:rPr>
              <w:t>99</w:t>
            </w:r>
            <w:r>
              <w:rPr>
                <w:noProof/>
                <w:webHidden/>
              </w:rPr>
              <w:fldChar w:fldCharType="end"/>
            </w:r>
          </w:hyperlink>
        </w:p>
        <w:p w:rsidR="00B85442" w:rsidRDefault="00B85442" w14:paraId="54619E08" w14:textId="4B3ED415">
          <w:pPr>
            <w:pStyle w:val="TDC2"/>
            <w:tabs>
              <w:tab w:val="left" w:pos="1320"/>
              <w:tab w:val="right" w:leader="dot" w:pos="9791"/>
            </w:tabs>
            <w:rPr>
              <w:rFonts w:asciiTheme="minorHAnsi" w:hAnsiTheme="minorHAnsi" w:eastAsiaTheme="minorEastAsia" w:cstheme="minorBidi"/>
              <w:noProof/>
              <w:kern w:val="2"/>
              <w:sz w:val="24"/>
              <w14:ligatures w14:val="standardContextual"/>
            </w:rPr>
          </w:pPr>
          <w:hyperlink w:history="1" w:anchor="_Toc213765558">
            <w:r w:rsidRPr="00F977C3">
              <w:rPr>
                <w:rStyle w:val="Hipervnculo"/>
                <w:noProof/>
                <w:lang w:val="es-ES_tradnl"/>
              </w:rPr>
              <w:t>5.2</w:t>
            </w:r>
            <w:r>
              <w:rPr>
                <w:rFonts w:asciiTheme="minorHAnsi" w:hAnsiTheme="minorHAnsi" w:eastAsiaTheme="minorEastAsia" w:cstheme="minorBidi"/>
                <w:noProof/>
                <w:kern w:val="2"/>
                <w:sz w:val="24"/>
                <w14:ligatures w14:val="standardContextual"/>
              </w:rPr>
              <w:tab/>
            </w:r>
            <w:r w:rsidRPr="00F977C3">
              <w:rPr>
                <w:rStyle w:val="Hipervnculo"/>
                <w:noProof/>
              </w:rPr>
              <w:t>Servicio de consulta de borradores</w:t>
            </w:r>
            <w:r>
              <w:rPr>
                <w:noProof/>
                <w:webHidden/>
              </w:rPr>
              <w:tab/>
            </w:r>
            <w:r>
              <w:rPr>
                <w:noProof/>
                <w:webHidden/>
              </w:rPr>
              <w:fldChar w:fldCharType="begin"/>
            </w:r>
            <w:r>
              <w:rPr>
                <w:noProof/>
                <w:webHidden/>
              </w:rPr>
              <w:instrText xml:space="preserve"> PAGEREF _Toc213765558 \h </w:instrText>
            </w:r>
            <w:r>
              <w:rPr>
                <w:noProof/>
                <w:webHidden/>
              </w:rPr>
            </w:r>
            <w:r>
              <w:rPr>
                <w:noProof/>
                <w:webHidden/>
              </w:rPr>
              <w:fldChar w:fldCharType="separate"/>
            </w:r>
            <w:r>
              <w:rPr>
                <w:noProof/>
                <w:webHidden/>
              </w:rPr>
              <w:t>100</w:t>
            </w:r>
            <w:r>
              <w:rPr>
                <w:noProof/>
                <w:webHidden/>
              </w:rPr>
              <w:fldChar w:fldCharType="end"/>
            </w:r>
          </w:hyperlink>
        </w:p>
        <w:p w:rsidR="00B85442" w:rsidRDefault="00B85442" w14:paraId="3FF868DB" w14:textId="7272E655">
          <w:pPr>
            <w:pStyle w:val="TDC1"/>
            <w:tabs>
              <w:tab w:val="left" w:pos="442"/>
              <w:tab w:val="right" w:leader="dot" w:pos="9791"/>
            </w:tabs>
            <w:rPr>
              <w:rFonts w:asciiTheme="minorHAnsi" w:hAnsiTheme="minorHAnsi" w:eastAsiaTheme="minorEastAsia" w:cstheme="minorBidi"/>
              <w:b w:val="0"/>
              <w:bCs w:val="0"/>
              <w:noProof/>
              <w:kern w:val="2"/>
              <w:sz w:val="24"/>
              <w14:ligatures w14:val="standardContextual"/>
            </w:rPr>
          </w:pPr>
          <w:hyperlink w:history="1" w:anchor="_Toc213765559">
            <w:r w:rsidRPr="00F977C3">
              <w:rPr>
                <w:rStyle w:val="Hipervnculo"/>
                <w:noProof/>
              </w:rPr>
              <w:t>6</w:t>
            </w:r>
            <w:r>
              <w:rPr>
                <w:rFonts w:asciiTheme="minorHAnsi" w:hAnsiTheme="minorHAnsi" w:eastAsiaTheme="minorEastAsia" w:cstheme="minorBidi"/>
                <w:b w:val="0"/>
                <w:bCs w:val="0"/>
                <w:noProof/>
                <w:kern w:val="2"/>
                <w:sz w:val="24"/>
                <w14:ligatures w14:val="standardContextual"/>
              </w:rPr>
              <w:tab/>
            </w:r>
            <w:r w:rsidRPr="00F977C3">
              <w:rPr>
                <w:rStyle w:val="Hipervnculo"/>
                <w:noProof/>
              </w:rPr>
              <w:t>Servicios Consumidos</w:t>
            </w:r>
            <w:r>
              <w:rPr>
                <w:noProof/>
                <w:webHidden/>
              </w:rPr>
              <w:tab/>
            </w:r>
            <w:r>
              <w:rPr>
                <w:noProof/>
                <w:webHidden/>
              </w:rPr>
              <w:fldChar w:fldCharType="begin"/>
            </w:r>
            <w:r>
              <w:rPr>
                <w:noProof/>
                <w:webHidden/>
              </w:rPr>
              <w:instrText xml:space="preserve"> PAGEREF _Toc213765559 \h </w:instrText>
            </w:r>
            <w:r>
              <w:rPr>
                <w:noProof/>
                <w:webHidden/>
              </w:rPr>
            </w:r>
            <w:r>
              <w:rPr>
                <w:noProof/>
                <w:webHidden/>
              </w:rPr>
              <w:fldChar w:fldCharType="separate"/>
            </w:r>
            <w:r>
              <w:rPr>
                <w:noProof/>
                <w:webHidden/>
              </w:rPr>
              <w:t>101</w:t>
            </w:r>
            <w:r>
              <w:rPr>
                <w:noProof/>
                <w:webHidden/>
              </w:rPr>
              <w:fldChar w:fldCharType="end"/>
            </w:r>
          </w:hyperlink>
        </w:p>
        <w:p w:rsidR="00B85442" w:rsidRDefault="00B85442" w14:paraId="37DB6C21" w14:textId="0DCD09C7">
          <w:pPr>
            <w:pStyle w:val="TDC1"/>
            <w:tabs>
              <w:tab w:val="left" w:pos="442"/>
              <w:tab w:val="right" w:leader="dot" w:pos="9791"/>
            </w:tabs>
            <w:rPr>
              <w:rFonts w:asciiTheme="minorHAnsi" w:hAnsiTheme="minorHAnsi" w:eastAsiaTheme="minorEastAsia" w:cstheme="minorBidi"/>
              <w:b w:val="0"/>
              <w:bCs w:val="0"/>
              <w:noProof/>
              <w:kern w:val="2"/>
              <w:sz w:val="24"/>
              <w14:ligatures w14:val="standardContextual"/>
            </w:rPr>
          </w:pPr>
          <w:hyperlink w:history="1" w:anchor="_Toc213765560">
            <w:r w:rsidRPr="00F977C3">
              <w:rPr>
                <w:rStyle w:val="Hipervnculo"/>
                <w:noProof/>
              </w:rPr>
              <w:t>7</w:t>
            </w:r>
            <w:r>
              <w:rPr>
                <w:rFonts w:asciiTheme="minorHAnsi" w:hAnsiTheme="minorHAnsi" w:eastAsiaTheme="minorEastAsia" w:cstheme="minorBidi"/>
                <w:b w:val="0"/>
                <w:bCs w:val="0"/>
                <w:noProof/>
                <w:kern w:val="2"/>
                <w:sz w:val="24"/>
                <w14:ligatures w14:val="standardContextual"/>
              </w:rPr>
              <w:tab/>
            </w:r>
            <w:r w:rsidRPr="00F977C3">
              <w:rPr>
                <w:rStyle w:val="Hipervnculo"/>
                <w:noProof/>
              </w:rPr>
              <w:t>Asistentes virtuales</w:t>
            </w:r>
            <w:r>
              <w:rPr>
                <w:noProof/>
                <w:webHidden/>
              </w:rPr>
              <w:tab/>
            </w:r>
            <w:r>
              <w:rPr>
                <w:noProof/>
                <w:webHidden/>
              </w:rPr>
              <w:fldChar w:fldCharType="begin"/>
            </w:r>
            <w:r>
              <w:rPr>
                <w:noProof/>
                <w:webHidden/>
              </w:rPr>
              <w:instrText xml:space="preserve"> PAGEREF _Toc213765560 \h </w:instrText>
            </w:r>
            <w:r>
              <w:rPr>
                <w:noProof/>
                <w:webHidden/>
              </w:rPr>
            </w:r>
            <w:r>
              <w:rPr>
                <w:noProof/>
                <w:webHidden/>
              </w:rPr>
              <w:fldChar w:fldCharType="separate"/>
            </w:r>
            <w:r>
              <w:rPr>
                <w:noProof/>
                <w:webHidden/>
              </w:rPr>
              <w:t>102</w:t>
            </w:r>
            <w:r>
              <w:rPr>
                <w:noProof/>
                <w:webHidden/>
              </w:rPr>
              <w:fldChar w:fldCharType="end"/>
            </w:r>
          </w:hyperlink>
        </w:p>
        <w:p w:rsidR="00B85442" w:rsidRDefault="00B85442" w14:paraId="77D00E45" w14:textId="379C867D">
          <w:pPr>
            <w:pStyle w:val="TDC1"/>
            <w:tabs>
              <w:tab w:val="left" w:pos="442"/>
              <w:tab w:val="right" w:leader="dot" w:pos="9791"/>
            </w:tabs>
            <w:rPr>
              <w:rFonts w:asciiTheme="minorHAnsi" w:hAnsiTheme="minorHAnsi" w:eastAsiaTheme="minorEastAsia" w:cstheme="minorBidi"/>
              <w:b w:val="0"/>
              <w:bCs w:val="0"/>
              <w:noProof/>
              <w:kern w:val="2"/>
              <w:sz w:val="24"/>
              <w14:ligatures w14:val="standardContextual"/>
            </w:rPr>
          </w:pPr>
          <w:hyperlink w:history="1" w:anchor="_Toc213765561">
            <w:r w:rsidRPr="00F977C3">
              <w:rPr>
                <w:rStyle w:val="Hipervnculo"/>
                <w:noProof/>
              </w:rPr>
              <w:t>8</w:t>
            </w:r>
            <w:r>
              <w:rPr>
                <w:rFonts w:asciiTheme="minorHAnsi" w:hAnsiTheme="minorHAnsi" w:eastAsiaTheme="minorEastAsia" w:cstheme="minorBidi"/>
                <w:b w:val="0"/>
                <w:bCs w:val="0"/>
                <w:noProof/>
                <w:kern w:val="2"/>
                <w:sz w:val="24"/>
                <w14:ligatures w14:val="standardContextual"/>
              </w:rPr>
              <w:tab/>
            </w:r>
            <w:r w:rsidRPr="00F977C3">
              <w:rPr>
                <w:rStyle w:val="Hipervnculo"/>
                <w:noProof/>
              </w:rPr>
              <w:t>Mecanismos de defensa ante ataques de bots</w:t>
            </w:r>
            <w:r>
              <w:rPr>
                <w:noProof/>
                <w:webHidden/>
              </w:rPr>
              <w:tab/>
            </w:r>
            <w:r>
              <w:rPr>
                <w:noProof/>
                <w:webHidden/>
              </w:rPr>
              <w:fldChar w:fldCharType="begin"/>
            </w:r>
            <w:r>
              <w:rPr>
                <w:noProof/>
                <w:webHidden/>
              </w:rPr>
              <w:instrText xml:space="preserve"> PAGEREF _Toc213765561 \h </w:instrText>
            </w:r>
            <w:r>
              <w:rPr>
                <w:noProof/>
                <w:webHidden/>
              </w:rPr>
            </w:r>
            <w:r>
              <w:rPr>
                <w:noProof/>
                <w:webHidden/>
              </w:rPr>
              <w:fldChar w:fldCharType="separate"/>
            </w:r>
            <w:r>
              <w:rPr>
                <w:noProof/>
                <w:webHidden/>
              </w:rPr>
              <w:t>103</w:t>
            </w:r>
            <w:r>
              <w:rPr>
                <w:noProof/>
                <w:webHidden/>
              </w:rPr>
              <w:fldChar w:fldCharType="end"/>
            </w:r>
          </w:hyperlink>
        </w:p>
        <w:p w:rsidR="00B85442" w:rsidRDefault="00B85442" w14:paraId="03C05692" w14:textId="551F86D9">
          <w:pPr>
            <w:pStyle w:val="TDC1"/>
            <w:tabs>
              <w:tab w:val="left" w:pos="442"/>
              <w:tab w:val="right" w:leader="dot" w:pos="9791"/>
            </w:tabs>
            <w:rPr>
              <w:rFonts w:asciiTheme="minorHAnsi" w:hAnsiTheme="minorHAnsi" w:eastAsiaTheme="minorEastAsia" w:cstheme="minorBidi"/>
              <w:b w:val="0"/>
              <w:bCs w:val="0"/>
              <w:noProof/>
              <w:kern w:val="2"/>
              <w:sz w:val="24"/>
              <w14:ligatures w14:val="standardContextual"/>
            </w:rPr>
          </w:pPr>
          <w:hyperlink w:history="1" w:anchor="_Toc213765562">
            <w:r w:rsidRPr="00F977C3">
              <w:rPr>
                <w:rStyle w:val="Hipervnculo"/>
                <w:noProof/>
              </w:rPr>
              <w:t>9</w:t>
            </w:r>
            <w:r>
              <w:rPr>
                <w:rFonts w:asciiTheme="minorHAnsi" w:hAnsiTheme="minorHAnsi" w:eastAsiaTheme="minorEastAsia" w:cstheme="minorBidi"/>
                <w:b w:val="0"/>
                <w:bCs w:val="0"/>
                <w:noProof/>
                <w:kern w:val="2"/>
                <w:sz w:val="24"/>
                <w14:ligatures w14:val="standardContextual"/>
              </w:rPr>
              <w:tab/>
            </w:r>
            <w:r w:rsidRPr="00F977C3">
              <w:rPr>
                <w:rStyle w:val="Hipervnculo"/>
                <w:noProof/>
              </w:rPr>
              <w:t>Pruebas de estrés</w:t>
            </w:r>
            <w:r>
              <w:rPr>
                <w:noProof/>
                <w:webHidden/>
              </w:rPr>
              <w:tab/>
            </w:r>
            <w:r>
              <w:rPr>
                <w:noProof/>
                <w:webHidden/>
              </w:rPr>
              <w:fldChar w:fldCharType="begin"/>
            </w:r>
            <w:r>
              <w:rPr>
                <w:noProof/>
                <w:webHidden/>
              </w:rPr>
              <w:instrText xml:space="preserve"> PAGEREF _Toc213765562 \h </w:instrText>
            </w:r>
            <w:r>
              <w:rPr>
                <w:noProof/>
                <w:webHidden/>
              </w:rPr>
            </w:r>
            <w:r>
              <w:rPr>
                <w:noProof/>
                <w:webHidden/>
              </w:rPr>
              <w:fldChar w:fldCharType="separate"/>
            </w:r>
            <w:r>
              <w:rPr>
                <w:noProof/>
                <w:webHidden/>
              </w:rPr>
              <w:t>104</w:t>
            </w:r>
            <w:r>
              <w:rPr>
                <w:noProof/>
                <w:webHidden/>
              </w:rPr>
              <w:fldChar w:fldCharType="end"/>
            </w:r>
          </w:hyperlink>
        </w:p>
        <w:p w:rsidRPr="00B95078" w:rsidR="00690C24" w:rsidRDefault="00690C24" w14:paraId="42261F4B" w14:textId="0FDCFEDA">
          <w:r w:rsidRPr="00B95078">
            <w:rPr>
              <w:b/>
              <w:bCs/>
            </w:rPr>
            <w:fldChar w:fldCharType="end"/>
          </w:r>
        </w:p>
      </w:sdtContent>
    </w:sdt>
    <w:p w:rsidRPr="00B95078" w:rsidR="00CA2305" w:rsidP="3DA0BCB3" w:rsidRDefault="00CA2305" w14:paraId="4F1E2F62" w14:textId="48960E76">
      <w:pPr>
        <w:rPr>
          <w:rFonts w:cs="Arial"/>
        </w:rPr>
        <w:sectPr w:rsidRPr="00B95078" w:rsidR="00CA2305" w:rsidSect="00897E20">
          <w:headerReference w:type="default" r:id="rId16"/>
          <w:footerReference w:type="default" r:id="rId17"/>
          <w:headerReference w:type="first" r:id="rId18"/>
          <w:footerReference w:type="first" r:id="rId19"/>
          <w:pgSz w:w="12240" w:h="15840" w:orient="portrait" w:code="9"/>
          <w:pgMar w:top="2268" w:right="964" w:bottom="1418" w:left="1191" w:header="794" w:footer="567" w:gutter="284"/>
          <w:cols w:space="708"/>
          <w:titlePg/>
          <w:docGrid w:linePitch="360"/>
        </w:sectPr>
      </w:pPr>
    </w:p>
    <w:p w:rsidRPr="00B95078" w:rsidR="00CA2305" w:rsidP="00CA2305" w:rsidRDefault="4A3B268C" w14:paraId="540C9300" w14:textId="4FBF34CF">
      <w:pPr>
        <w:pStyle w:val="Ttulo1"/>
        <w:keepLines/>
        <w:tabs>
          <w:tab w:val="num" w:pos="1701"/>
        </w:tabs>
        <w:spacing w:after="480"/>
        <w:ind w:left="1701" w:hanging="1701"/>
        <w:jc w:val="left"/>
      </w:pPr>
      <w:bookmarkStart w:name="_Toc552874613" w:id="0"/>
      <w:bookmarkStart w:name="_Toc1923736297" w:id="1"/>
      <w:bookmarkStart w:name="_Toc212993666" w:id="2"/>
      <w:bookmarkStart w:name="_Toc213765504" w:id="3"/>
      <w:r w:rsidRPr="00B95078">
        <w:t>Introducción</w:t>
      </w:r>
      <w:bookmarkEnd w:id="0"/>
      <w:bookmarkEnd w:id="1"/>
      <w:bookmarkEnd w:id="2"/>
      <w:bookmarkEnd w:id="3"/>
    </w:p>
    <w:p w:rsidRPr="00B95078" w:rsidR="00CA2305" w:rsidP="4FB98DB2" w:rsidRDefault="4A3B268C" w14:paraId="01703D06" w14:textId="3A8F25DA">
      <w:pPr>
        <w:pStyle w:val="Ttulo2"/>
        <w:jc w:val="left"/>
      </w:pPr>
      <w:bookmarkStart w:name="_Toc691806845" w:id="4"/>
      <w:bookmarkStart w:name="_Toc76342016" w:id="5"/>
      <w:bookmarkStart w:name="_Toc408878505" w:id="6"/>
      <w:bookmarkStart w:name="_Toc212993667" w:id="7"/>
      <w:bookmarkStart w:name="_Toc213765505" w:id="8"/>
      <w:r w:rsidRPr="00B95078">
        <w:t>Objetivo</w:t>
      </w:r>
      <w:bookmarkEnd w:id="4"/>
      <w:bookmarkEnd w:id="5"/>
      <w:bookmarkEnd w:id="6"/>
      <w:bookmarkEnd w:id="7"/>
      <w:bookmarkEnd w:id="8"/>
      <w:r w:rsidRPr="00B95078" w:rsidR="1CFCDDD3">
        <w:t xml:space="preserve"> </w:t>
      </w:r>
    </w:p>
    <w:p w:rsidRPr="00B95078" w:rsidR="00FB5B2E" w:rsidP="4FB98DB2" w:rsidRDefault="00FB5B2E" w14:paraId="0597E69E" w14:textId="77777777">
      <w:pPr>
        <w:jc w:val="left"/>
        <w:rPr>
          <w:rFonts w:cs="Arial"/>
          <w:lang w:eastAsia="en-US"/>
        </w:rPr>
      </w:pPr>
    </w:p>
    <w:p w:rsidRPr="00B95078" w:rsidR="0026263B" w:rsidP="254FBC05" w:rsidRDefault="005F4196" w14:paraId="0249476C" w14:textId="5045D037">
      <w:pPr>
        <w:spacing w:before="240" w:after="0" w:line="276" w:lineRule="auto"/>
        <w:rPr>
          <w:rFonts w:cs="Arial"/>
        </w:rPr>
      </w:pPr>
      <w:r w:rsidRPr="254FBC05">
        <w:rPr>
          <w:rFonts w:cs="Arial"/>
          <w:lang w:eastAsia="en-US"/>
        </w:rPr>
        <w:t xml:space="preserve">El objetivo del presente documento es definir la </w:t>
      </w:r>
      <w:r w:rsidRPr="254FBC05" w:rsidR="007C4748">
        <w:rPr>
          <w:rFonts w:cs="Arial"/>
          <w:lang w:eastAsia="en-US"/>
        </w:rPr>
        <w:t xml:space="preserve">funcionalidad </w:t>
      </w:r>
      <w:r w:rsidRPr="254FBC05" w:rsidR="00D43BFD">
        <w:rPr>
          <w:rFonts w:cs="Arial"/>
          <w:lang w:eastAsia="en-US"/>
        </w:rPr>
        <w:t xml:space="preserve">relacionada con </w:t>
      </w:r>
      <w:r w:rsidRPr="254FBC05" w:rsidR="001F4015">
        <w:rPr>
          <w:rFonts w:cs="Arial"/>
          <w:lang w:eastAsia="en-US"/>
        </w:rPr>
        <w:t>el Orquestador</w:t>
      </w:r>
      <w:r w:rsidRPr="254FBC05" w:rsidR="00CC5E22">
        <w:rPr>
          <w:rFonts w:cs="Arial"/>
          <w:lang w:eastAsia="en-US"/>
        </w:rPr>
        <w:t>,</w:t>
      </w:r>
      <w:r w:rsidRPr="254FBC05" w:rsidR="001F4015">
        <w:rPr>
          <w:rFonts w:cs="Arial"/>
          <w:lang w:eastAsia="en-US"/>
        </w:rPr>
        <w:t xml:space="preserve"> </w:t>
      </w:r>
      <w:r w:rsidRPr="254FBC05" w:rsidR="006B7CDC">
        <w:rPr>
          <w:rFonts w:cs="Arial"/>
        </w:rPr>
        <w:t xml:space="preserve">que </w:t>
      </w:r>
      <w:r w:rsidRPr="254FBC05" w:rsidR="00C01B95">
        <w:rPr>
          <w:rFonts w:cs="Arial"/>
        </w:rPr>
        <w:t>será el encargado de</w:t>
      </w:r>
      <w:r w:rsidRPr="254FBC05" w:rsidR="006B7CDC">
        <w:rPr>
          <w:rFonts w:cs="Arial"/>
        </w:rPr>
        <w:t xml:space="preserve">l proceso de tramitación de solicitudes y resto de acciones telemáticas, adaptándose a las necesidades de configuración de cada procedimiento. </w:t>
      </w:r>
    </w:p>
    <w:p w:rsidRPr="00B95078" w:rsidR="006B7CDC" w:rsidP="254FBC05" w:rsidRDefault="0026263B" w14:paraId="7FF15632" w14:textId="20F5C317">
      <w:pPr>
        <w:spacing w:before="240" w:after="0" w:line="276" w:lineRule="auto"/>
        <w:rPr>
          <w:rFonts w:cs="Arial"/>
        </w:rPr>
      </w:pPr>
      <w:r w:rsidRPr="79BEAA5D">
        <w:rPr>
          <w:rFonts w:cs="Arial"/>
        </w:rPr>
        <w:t>La funcionalidad de</w:t>
      </w:r>
      <w:r w:rsidRPr="79BEAA5D" w:rsidR="006B7CDC">
        <w:rPr>
          <w:rFonts w:cs="Arial"/>
        </w:rPr>
        <w:t>l Orquestador</w:t>
      </w:r>
      <w:r w:rsidRPr="79BEAA5D" w:rsidR="443C711C">
        <w:rPr>
          <w:rFonts w:cs="Arial"/>
        </w:rPr>
        <w:t xml:space="preserve">, que se enmarca en el ámbito de la </w:t>
      </w:r>
      <w:r w:rsidRPr="79BEAA5D" w:rsidR="443C711C">
        <w:rPr>
          <w:rFonts w:cs="Arial"/>
          <w:b/>
          <w:bCs/>
        </w:rPr>
        <w:t>gestión de solicitudes</w:t>
      </w:r>
      <w:r w:rsidRPr="79BEAA5D" w:rsidR="443C711C">
        <w:rPr>
          <w:rFonts w:cs="Arial"/>
        </w:rPr>
        <w:t>,</w:t>
      </w:r>
      <w:r w:rsidRPr="79BEAA5D" w:rsidR="006B7CDC">
        <w:rPr>
          <w:rFonts w:cs="Arial"/>
        </w:rPr>
        <w:t xml:space="preserve"> engloba desde la identificación </w:t>
      </w:r>
      <w:r w:rsidRPr="79BEAA5D" w:rsidR="4AA82005">
        <w:rPr>
          <w:rFonts w:cs="Arial"/>
        </w:rPr>
        <w:t>de la persona usuaria</w:t>
      </w:r>
      <w:r w:rsidRPr="79BEAA5D" w:rsidR="006B7CDC">
        <w:rPr>
          <w:rFonts w:cs="Arial"/>
        </w:rPr>
        <w:t xml:space="preserve"> hasta la c</w:t>
      </w:r>
      <w:r w:rsidRPr="79BEAA5D" w:rsidR="40654852">
        <w:rPr>
          <w:rFonts w:cs="Arial"/>
        </w:rPr>
        <w:t xml:space="preserve">onfirmación </w:t>
      </w:r>
      <w:r w:rsidRPr="79BEAA5D" w:rsidR="006B7CDC">
        <w:rPr>
          <w:rFonts w:cs="Arial"/>
        </w:rPr>
        <w:t>de recepción de la solicitud.</w:t>
      </w:r>
    </w:p>
    <w:p w:rsidRPr="00B95078" w:rsidR="00E15587" w:rsidP="4FB98DB2" w:rsidRDefault="00E15587" w14:paraId="57C6484F" w14:textId="77777777">
      <w:pPr>
        <w:jc w:val="left"/>
        <w:rPr>
          <w:rFonts w:cs="Arial"/>
          <w:lang w:eastAsia="en-US"/>
        </w:rPr>
      </w:pPr>
    </w:p>
    <w:p w:rsidRPr="00B95078" w:rsidR="00B72433" w:rsidP="4FB98DB2" w:rsidRDefault="11303847" w14:paraId="6D47991C" w14:textId="3052B06C">
      <w:pPr>
        <w:jc w:val="left"/>
        <w:rPr>
          <w:rFonts w:cs="Arial"/>
          <w:lang w:eastAsia="en-US"/>
        </w:rPr>
      </w:pPr>
      <w:commentRangeStart w:id="9"/>
      <w:r>
        <w:rPr>
          <w:noProof/>
        </w:rPr>
        <w:drawing>
          <wp:inline distT="0" distB="0" distL="0" distR="0" wp14:anchorId="2C242283" wp14:editId="120AD384">
            <wp:extent cx="4340860" cy="2780030"/>
            <wp:effectExtent l="0" t="0" r="2540" b="1270"/>
            <wp:docPr id="777882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0860" cy="2780030"/>
                    </a:xfrm>
                    <a:prstGeom prst="rect">
                      <a:avLst/>
                    </a:prstGeom>
                    <a:noFill/>
                  </pic:spPr>
                </pic:pic>
              </a:graphicData>
            </a:graphic>
          </wp:inline>
        </w:drawing>
      </w:r>
      <w:commentRangeEnd w:id="9"/>
      <w:r w:rsidR="00A42ED2">
        <w:commentReference w:id="9"/>
      </w:r>
    </w:p>
    <w:p w:rsidRPr="00B95078" w:rsidR="00C25D16" w:rsidP="30D1C3F5" w:rsidRDefault="73994178" w14:paraId="1D2A6A2A" w14:textId="07007867">
      <w:pPr>
        <w:spacing w:before="240" w:after="0" w:line="276" w:lineRule="auto"/>
        <w:rPr>
          <w:rFonts w:cs="Arial"/>
        </w:rPr>
      </w:pPr>
      <w:r w:rsidRPr="30D1C3F5">
        <w:rPr>
          <w:rFonts w:cs="Arial"/>
        </w:rPr>
        <w:t xml:space="preserve">El principal objetivo </w:t>
      </w:r>
      <w:r w:rsidRPr="30D1C3F5" w:rsidR="01087B7E">
        <w:rPr>
          <w:rFonts w:cs="Arial"/>
        </w:rPr>
        <w:t>que se quiere</w:t>
      </w:r>
      <w:r w:rsidRPr="30D1C3F5">
        <w:rPr>
          <w:rFonts w:cs="Arial"/>
        </w:rPr>
        <w:t xml:space="preserve"> conseguir </w:t>
      </w:r>
      <w:r w:rsidRPr="30D1C3F5" w:rsidR="7ED45C08">
        <w:rPr>
          <w:rFonts w:cs="Arial"/>
        </w:rPr>
        <w:t xml:space="preserve">con </w:t>
      </w:r>
      <w:r w:rsidRPr="30D1C3F5">
        <w:rPr>
          <w:rFonts w:cs="Arial"/>
        </w:rPr>
        <w:t xml:space="preserve">el </w:t>
      </w:r>
      <w:r w:rsidRPr="30D1C3F5" w:rsidR="5B18E89B">
        <w:rPr>
          <w:rFonts w:cs="Arial"/>
        </w:rPr>
        <w:t>nuevo orquestador</w:t>
      </w:r>
      <w:r w:rsidRPr="30D1C3F5" w:rsidR="15247BE7">
        <w:rPr>
          <w:rFonts w:cs="Arial"/>
        </w:rPr>
        <w:t xml:space="preserve"> </w:t>
      </w:r>
      <w:r w:rsidRPr="30D1C3F5">
        <w:rPr>
          <w:rFonts w:cs="Arial"/>
        </w:rPr>
        <w:t xml:space="preserve">es </w:t>
      </w:r>
      <w:r w:rsidRPr="30D1C3F5" w:rsidR="791077F4">
        <w:rPr>
          <w:rFonts w:cs="Arial"/>
          <w:b/>
          <w:bCs/>
        </w:rPr>
        <w:t>una mejor</w:t>
      </w:r>
      <w:r w:rsidRPr="30D1C3F5">
        <w:rPr>
          <w:rFonts w:cs="Arial"/>
          <w:b/>
          <w:bCs/>
        </w:rPr>
        <w:t xml:space="preserve"> usabilidad</w:t>
      </w:r>
      <w:r w:rsidRPr="30D1C3F5">
        <w:rPr>
          <w:rFonts w:cs="Arial"/>
        </w:rPr>
        <w:t xml:space="preserve"> de la aplicación</w:t>
      </w:r>
      <w:r w:rsidRPr="30D1C3F5" w:rsidR="18B26628">
        <w:rPr>
          <w:rFonts w:cs="Arial"/>
        </w:rPr>
        <w:t xml:space="preserve"> para que el</w:t>
      </w:r>
      <w:r w:rsidRPr="30D1C3F5">
        <w:rPr>
          <w:rFonts w:cs="Arial"/>
        </w:rPr>
        <w:t xml:space="preserve"> proceso de presentar solicitudes</w:t>
      </w:r>
      <w:r w:rsidRPr="30D1C3F5" w:rsidR="5E58BE6F">
        <w:rPr>
          <w:rFonts w:cs="Arial"/>
        </w:rPr>
        <w:t xml:space="preserve"> sea más fácil e intuitivo. </w:t>
      </w:r>
      <w:r w:rsidRPr="30D1C3F5">
        <w:rPr>
          <w:rFonts w:cs="Arial"/>
        </w:rPr>
        <w:t xml:space="preserve">Para ello se </w:t>
      </w:r>
      <w:r w:rsidRPr="30D1C3F5" w:rsidR="46DE1EDC">
        <w:rPr>
          <w:rFonts w:cs="Arial"/>
        </w:rPr>
        <w:t xml:space="preserve">ha diseñado </w:t>
      </w:r>
      <w:r w:rsidRPr="30D1C3F5">
        <w:rPr>
          <w:rFonts w:cs="Arial"/>
        </w:rPr>
        <w:t xml:space="preserve">una interfaz gráfica con pantallas atractivas, renovadas y usables. </w:t>
      </w:r>
    </w:p>
    <w:p w:rsidRPr="00B95078" w:rsidR="00C25D16" w:rsidP="30D1C3F5" w:rsidRDefault="73994178" w14:paraId="38228B76" w14:textId="4A49CAA5">
      <w:pPr>
        <w:spacing w:before="240" w:after="0" w:line="276" w:lineRule="auto"/>
        <w:rPr>
          <w:rFonts w:cs="Arial"/>
        </w:rPr>
      </w:pPr>
      <w:r w:rsidRPr="30D1C3F5">
        <w:rPr>
          <w:rFonts w:cs="Arial"/>
        </w:rPr>
        <w:t>Además</w:t>
      </w:r>
      <w:r w:rsidRPr="30D1C3F5" w:rsidR="38254636">
        <w:rPr>
          <w:rFonts w:cs="Arial"/>
        </w:rPr>
        <w:t>,</w:t>
      </w:r>
      <w:r w:rsidRPr="30D1C3F5">
        <w:rPr>
          <w:rFonts w:cs="Arial"/>
        </w:rPr>
        <w:t xml:space="preserve"> se quiere disponer de un </w:t>
      </w:r>
      <w:r w:rsidRPr="30D1C3F5" w:rsidR="3AEAC9DC">
        <w:rPr>
          <w:rFonts w:cs="Arial"/>
        </w:rPr>
        <w:t>Orquestador</w:t>
      </w:r>
      <w:r w:rsidRPr="30D1C3F5">
        <w:rPr>
          <w:rFonts w:cs="Arial"/>
        </w:rPr>
        <w:t xml:space="preserve"> que cubra mejor las necesidades de los departamentos, haciéndolo más atractivo para ellos y </w:t>
      </w:r>
      <w:r w:rsidRPr="30D1C3F5" w:rsidR="410B5256">
        <w:rPr>
          <w:rFonts w:cs="Arial"/>
        </w:rPr>
        <w:t>evitando</w:t>
      </w:r>
      <w:r w:rsidRPr="30D1C3F5">
        <w:rPr>
          <w:rFonts w:cs="Arial"/>
        </w:rPr>
        <w:t xml:space="preserve"> la necesidad de que </w:t>
      </w:r>
      <w:r w:rsidRPr="30D1C3F5" w:rsidR="44410962">
        <w:rPr>
          <w:rFonts w:cs="Arial"/>
        </w:rPr>
        <w:t>cada uno desarrolle su propi</w:t>
      </w:r>
      <w:r w:rsidRPr="30D1C3F5" w:rsidR="18C4E00E">
        <w:rPr>
          <w:rFonts w:cs="Arial"/>
        </w:rPr>
        <w:t>a herramienta de formularios y solicitudes</w:t>
      </w:r>
      <w:r w:rsidRPr="30D1C3F5" w:rsidR="376DA3DB">
        <w:rPr>
          <w:rFonts w:cs="Arial"/>
        </w:rPr>
        <w:t>.</w:t>
      </w:r>
      <w:r w:rsidRPr="30D1C3F5" w:rsidR="6ECF5F59">
        <w:rPr>
          <w:rFonts w:cs="Arial"/>
        </w:rPr>
        <w:t xml:space="preserve"> </w:t>
      </w:r>
      <w:r w:rsidRPr="30D1C3F5">
        <w:rPr>
          <w:rFonts w:cs="Arial"/>
        </w:rPr>
        <w:t>También se quiere ofrecer a</w:t>
      </w:r>
      <w:r w:rsidRPr="30D1C3F5" w:rsidR="5D35937E">
        <w:rPr>
          <w:rFonts w:cs="Arial"/>
        </w:rPr>
        <w:t xml:space="preserve"> la ciudadanía </w:t>
      </w:r>
      <w:r w:rsidRPr="30D1C3F5">
        <w:rPr>
          <w:rFonts w:cs="Arial"/>
          <w:i/>
          <w:iCs/>
        </w:rPr>
        <w:t xml:space="preserve">comodidades </w:t>
      </w:r>
      <w:r w:rsidRPr="30D1C3F5">
        <w:rPr>
          <w:rFonts w:cs="Arial"/>
        </w:rPr>
        <w:t xml:space="preserve">en el uso del Toolkit, como por ejemplo </w:t>
      </w:r>
      <w:r w:rsidRPr="30D1C3F5" w:rsidR="675C0F81">
        <w:rPr>
          <w:rFonts w:cs="Arial"/>
        </w:rPr>
        <w:t>el poder</w:t>
      </w:r>
      <w:r w:rsidRPr="30D1C3F5">
        <w:rPr>
          <w:rFonts w:cs="Arial"/>
        </w:rPr>
        <w:t xml:space="preserve"> guardar una solicitud sin que haya sido enviada, ni terminada y poder continuar con ella en otro momento de una forma sencilla.</w:t>
      </w:r>
    </w:p>
    <w:p w:rsidRPr="00B95078" w:rsidR="00C25D16" w:rsidP="4FB98DB2" w:rsidRDefault="00C25D16" w14:paraId="515806F7" w14:textId="77777777">
      <w:pPr>
        <w:jc w:val="left"/>
        <w:rPr>
          <w:rFonts w:cs="Arial"/>
          <w:lang w:eastAsia="en-US"/>
        </w:rPr>
      </w:pPr>
    </w:p>
    <w:p w:rsidRPr="00B95078" w:rsidR="00667713" w:rsidP="00667713" w:rsidRDefault="00667713" w14:paraId="33573BB2" w14:textId="4FB94016">
      <w:pPr>
        <w:spacing w:before="0" w:after="160" w:line="259" w:lineRule="auto"/>
        <w:jc w:val="left"/>
        <w:rPr>
          <w:rFonts w:cs="Arial"/>
          <w:color w:val="000000"/>
        </w:rPr>
      </w:pPr>
      <w:r w:rsidRPr="00B95078">
        <w:rPr>
          <w:rFonts w:cs="Arial"/>
          <w:color w:val="000000" w:themeColor="text1"/>
        </w:rPr>
        <w:t xml:space="preserve">El flujo de pantallas y sus formatos se encuentra definido en </w:t>
      </w:r>
      <w:r w:rsidRPr="00B95078" w:rsidR="572069E3">
        <w:rPr>
          <w:rFonts w:cs="Arial"/>
          <w:color w:val="000000" w:themeColor="text1"/>
        </w:rPr>
        <w:t>los siguientes prototipos</w:t>
      </w:r>
      <w:r w:rsidRPr="00B95078">
        <w:rPr>
          <w:rFonts w:cs="Arial"/>
          <w:color w:val="000000" w:themeColor="text1"/>
        </w:rPr>
        <w:t xml:space="preserve">: </w:t>
      </w:r>
    </w:p>
    <w:p w:rsidRPr="00B95078" w:rsidR="5F9CAB7F" w:rsidP="5F9CAB7F" w:rsidRDefault="49529C19" w14:paraId="58693AE2" w14:textId="58484CBF">
      <w:pPr>
        <w:spacing w:before="0" w:after="160" w:line="259" w:lineRule="auto"/>
        <w:jc w:val="left"/>
        <w:rPr>
          <w:rFonts w:eastAsia="Arial" w:cs="Arial"/>
        </w:rPr>
      </w:pPr>
      <w:r w:rsidRPr="00B95078">
        <w:rPr>
          <w:rFonts w:cs="Arial"/>
          <w:b/>
          <w:bCs/>
          <w:color w:val="000000" w:themeColor="text1"/>
        </w:rPr>
        <w:t>Desktop_V19</w:t>
      </w:r>
      <w:r w:rsidRPr="00B95078" w:rsidR="61E176B6">
        <w:rPr>
          <w:rFonts w:cs="Arial"/>
          <w:b/>
          <w:bCs/>
          <w:color w:val="000000" w:themeColor="text1"/>
        </w:rPr>
        <w:t xml:space="preserve"> </w:t>
      </w:r>
      <w:r w:rsidRPr="00B95078" w:rsidR="61E176B6">
        <w:rPr>
          <w:rFonts w:cs="Arial"/>
          <w:color w:val="000000" w:themeColor="text1"/>
        </w:rPr>
        <w:t xml:space="preserve">(Aquí se encuentran los flujos de casuísticas más </w:t>
      </w:r>
      <w:r w:rsidRPr="00B95078" w:rsidR="75DCA0D7">
        <w:rPr>
          <w:rFonts w:cs="Arial"/>
          <w:color w:val="000000" w:themeColor="text1"/>
        </w:rPr>
        <w:t>especí</w:t>
      </w:r>
      <w:r w:rsidRPr="00B95078" w:rsidR="61E176B6">
        <w:rPr>
          <w:rFonts w:cs="Arial"/>
          <w:color w:val="000000" w:themeColor="text1"/>
        </w:rPr>
        <w:t>ficas y flujos que están todavía pendientes de validar)</w:t>
      </w:r>
      <w:r w:rsidRPr="00B95078" w:rsidR="2388EC15">
        <w:rPr>
          <w:rFonts w:cs="Arial"/>
          <w:color w:val="000000" w:themeColor="text1"/>
        </w:rPr>
        <w:t xml:space="preserve">: </w:t>
      </w:r>
      <w:hyperlink r:id="rId25">
        <w:r w:rsidRPr="00B95078" w:rsidR="2388EC15">
          <w:rPr>
            <w:rStyle w:val="Hipervnculo"/>
            <w:rFonts w:eastAsia="Arial" w:cs="Arial"/>
          </w:rPr>
          <w:t>https://www.figma.com/proto/aqebAcocXwv4bRzMLIl7mm/Toolkit---Formularios?page-id=12158%3A122106&amp;…</w:t>
        </w:r>
      </w:hyperlink>
      <w:r w:rsidRPr="00B95078" w:rsidR="2388EC15">
        <w:rPr>
          <w:rFonts w:eastAsia="Arial" w:cs="Arial"/>
        </w:rPr>
        <w:t xml:space="preserve"> </w:t>
      </w:r>
    </w:p>
    <w:p w:rsidRPr="00B95078" w:rsidR="00667713" w:rsidP="1A0C68DA" w:rsidRDefault="2FA75711" w14:paraId="50EDF25B" w14:textId="513B4575">
      <w:pPr>
        <w:spacing w:before="0" w:after="160" w:line="259" w:lineRule="auto"/>
        <w:jc w:val="left"/>
        <w:rPr>
          <w:rFonts w:eastAsia="Arial" w:cs="Arial"/>
        </w:rPr>
      </w:pPr>
      <w:r w:rsidRPr="00B95078">
        <w:rPr>
          <w:rFonts w:eastAsia="Arial" w:cs="Arial"/>
          <w:b/>
          <w:bCs/>
        </w:rPr>
        <w:t>Desktop_V18</w:t>
      </w:r>
      <w:r w:rsidRPr="00B95078" w:rsidR="24DD9349">
        <w:rPr>
          <w:rFonts w:eastAsia="Arial" w:cs="Arial"/>
          <w:b/>
        </w:rPr>
        <w:t xml:space="preserve"> </w:t>
      </w:r>
      <w:r w:rsidRPr="00B95078" w:rsidR="24DD9349">
        <w:rPr>
          <w:rFonts w:eastAsia="Arial" w:cs="Arial"/>
        </w:rPr>
        <w:t>con los flujos principales, pero con el estilo antiguo</w:t>
      </w:r>
      <w:r w:rsidRPr="00B95078" w:rsidR="2388EC15">
        <w:rPr>
          <w:rFonts w:eastAsia="Arial" w:cs="Arial"/>
        </w:rPr>
        <w:t xml:space="preserve">: </w:t>
      </w:r>
      <w:r w:rsidRPr="00B95078" w:rsidR="0F99859D">
        <w:rPr>
          <w:rFonts w:eastAsia="Arial" w:cs="Arial"/>
        </w:rPr>
        <w:t xml:space="preserve"> </w:t>
      </w:r>
    </w:p>
    <w:p w:rsidRPr="00B95078" w:rsidR="00667713" w:rsidP="76CD6224" w:rsidRDefault="0F99859D" w14:paraId="0091616C" w14:textId="1E1FF1AB">
      <w:pPr>
        <w:spacing w:before="0" w:after="160" w:line="259" w:lineRule="auto"/>
        <w:jc w:val="left"/>
        <w:rPr>
          <w:rFonts w:eastAsia="Arial" w:cs="Arial"/>
          <w:szCs w:val="20"/>
        </w:rPr>
      </w:pPr>
      <w:hyperlink r:id="rId26">
        <w:r w:rsidRPr="00B95078">
          <w:rPr>
            <w:rStyle w:val="Hipervnculo"/>
            <w:rFonts w:eastAsia="Arial" w:cs="Arial"/>
          </w:rPr>
          <w:t>https://www.figma.com/proto/aqebAcocXwv4bRzMLIl7mm/Toolkit---Formularios?page-id=3206%3A59642&amp;n…</w:t>
        </w:r>
      </w:hyperlink>
      <w:r w:rsidRPr="00B95078">
        <w:rPr>
          <w:rFonts w:eastAsia="Arial" w:cs="Arial"/>
        </w:rPr>
        <w:t xml:space="preserve"> </w:t>
      </w:r>
    </w:p>
    <w:p w:rsidRPr="00B95078" w:rsidR="00CA2305" w:rsidP="00690C24" w:rsidRDefault="6D38A81C" w14:paraId="551CA3C5" w14:textId="5E45C80D">
      <w:pPr>
        <w:pStyle w:val="Ttulo2"/>
        <w:jc w:val="left"/>
      </w:pPr>
      <w:bookmarkStart w:name="_Toc1241068170" w:id="10"/>
      <w:bookmarkStart w:name="_Toc1304540988" w:id="11"/>
      <w:bookmarkStart w:name="_Toc212993668" w:id="12"/>
      <w:bookmarkStart w:name="_Toc213765506" w:id="13"/>
      <w:r>
        <w:t>Alcance</w:t>
      </w:r>
      <w:bookmarkEnd w:id="10"/>
      <w:bookmarkEnd w:id="11"/>
      <w:bookmarkEnd w:id="12"/>
      <w:bookmarkEnd w:id="13"/>
      <w:r w:rsidR="306BCB88">
        <w:t xml:space="preserve"> </w:t>
      </w:r>
    </w:p>
    <w:p w:rsidRPr="00B95078" w:rsidR="00720EA4" w:rsidP="30D1C3F5" w:rsidRDefault="00720EA4" w14:paraId="020C6DA4" w14:textId="77777777">
      <w:pPr>
        <w:spacing w:line="276" w:lineRule="auto"/>
        <w:rPr>
          <w:rFonts w:cs="Arial"/>
        </w:rPr>
      </w:pPr>
    </w:p>
    <w:p w:rsidRPr="00B95078" w:rsidR="00D43BFD" w:rsidP="30D1C3F5" w:rsidRDefault="1F386CE3" w14:paraId="43525A81" w14:textId="7C739E2D">
      <w:pPr>
        <w:spacing w:line="276" w:lineRule="auto"/>
        <w:rPr>
          <w:rFonts w:cs="Arial"/>
        </w:rPr>
      </w:pPr>
      <w:r w:rsidRPr="30D1C3F5">
        <w:rPr>
          <w:rFonts w:cs="Arial"/>
        </w:rPr>
        <w:t xml:space="preserve">Durante el proceso de cumplimentación de una solicitud, cuando </w:t>
      </w:r>
      <w:r w:rsidRPr="30D1C3F5" w:rsidR="7684D7EA">
        <w:rPr>
          <w:rFonts w:cs="Arial"/>
        </w:rPr>
        <w:t>la persona usuaria</w:t>
      </w:r>
      <w:r w:rsidRPr="30D1C3F5">
        <w:rPr>
          <w:rFonts w:cs="Arial"/>
        </w:rPr>
        <w:t xml:space="preserve"> está autenticad</w:t>
      </w:r>
      <w:r w:rsidRPr="30D1C3F5" w:rsidR="084719BE">
        <w:rPr>
          <w:rFonts w:cs="Arial"/>
        </w:rPr>
        <w:t>a</w:t>
      </w:r>
      <w:r w:rsidRPr="30D1C3F5">
        <w:rPr>
          <w:rFonts w:cs="Arial"/>
        </w:rPr>
        <w:t xml:space="preserve">, </w:t>
      </w:r>
      <w:r w:rsidRPr="30D1C3F5" w:rsidR="219D227B">
        <w:rPr>
          <w:rFonts w:cs="Arial"/>
        </w:rPr>
        <w:t xml:space="preserve">el Orquestador </w:t>
      </w:r>
      <w:r w:rsidRPr="30D1C3F5" w:rsidR="04F88652">
        <w:rPr>
          <w:rFonts w:cs="Arial"/>
        </w:rPr>
        <w:t>gestionará el flujo y parametrización a aplicar en los diferentes pasos</w:t>
      </w:r>
      <w:r w:rsidRPr="30D1C3F5" w:rsidR="1197529D">
        <w:rPr>
          <w:rFonts w:cs="Arial"/>
        </w:rPr>
        <w:t>. S</w:t>
      </w:r>
      <w:r w:rsidRPr="30D1C3F5">
        <w:rPr>
          <w:rFonts w:cs="Arial"/>
        </w:rPr>
        <w:t xml:space="preserve">e habilitará un menú desde donde podrá crear, utilizar y gestionar sus </w:t>
      </w:r>
      <w:r>
        <w:t>plantillas</w:t>
      </w:r>
      <w:r w:rsidRPr="30D1C3F5">
        <w:rPr>
          <w:rFonts w:cs="Arial"/>
        </w:rPr>
        <w:t xml:space="preserve"> asociadas al formulario que está tramitando en ese momento.  </w:t>
      </w:r>
    </w:p>
    <w:p w:rsidRPr="00B95078" w:rsidR="007F171C" w:rsidP="4FB98DB2" w:rsidRDefault="007F171C" w14:paraId="34963435" w14:textId="47E26A67">
      <w:pPr>
        <w:ind w:left="-993"/>
        <w:jc w:val="left"/>
        <w:rPr>
          <w:rFonts w:cs="Arial"/>
        </w:rPr>
      </w:pPr>
    </w:p>
    <w:p w:rsidRPr="00B95078" w:rsidR="00E55A04" w:rsidP="4FB98DB2" w:rsidRDefault="38D839BF" w14:paraId="6581E0CA" w14:textId="32F23A7A">
      <w:pPr>
        <w:ind w:left="-1134"/>
        <w:jc w:val="left"/>
        <w:rPr>
          <w:rFonts w:cs="Arial"/>
        </w:rPr>
      </w:pPr>
      <w:r>
        <w:rPr>
          <w:noProof/>
        </w:rPr>
        <w:drawing>
          <wp:inline distT="0" distB="0" distL="0" distR="0" wp14:anchorId="1BC2ECB0" wp14:editId="077DFB83">
            <wp:extent cx="6832422" cy="1675900"/>
            <wp:effectExtent l="0" t="0" r="0" b="0"/>
            <wp:docPr id="141980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832422" cy="1675900"/>
                    </a:xfrm>
                    <a:prstGeom prst="rect">
                      <a:avLst/>
                    </a:prstGeom>
                    <a:noFill/>
                  </pic:spPr>
                </pic:pic>
              </a:graphicData>
            </a:graphic>
          </wp:inline>
        </w:drawing>
      </w:r>
    </w:p>
    <w:p w:rsidRPr="00B95078" w:rsidR="007F171C" w:rsidP="4FB98DB2" w:rsidRDefault="007F171C" w14:paraId="59B2EDE3" w14:textId="15B85B8D">
      <w:pPr>
        <w:jc w:val="left"/>
        <w:rPr>
          <w:rFonts w:cs="Arial"/>
        </w:rPr>
      </w:pPr>
    </w:p>
    <w:p w:rsidRPr="00B95078" w:rsidR="00D43BFD" w:rsidP="4FB98DB2" w:rsidRDefault="00D43BFD" w14:paraId="4704ED6B" w14:textId="77777777">
      <w:pPr>
        <w:jc w:val="left"/>
        <w:rPr>
          <w:rFonts w:cs="Arial"/>
        </w:rPr>
      </w:pPr>
    </w:p>
    <w:p w:rsidRPr="00B95078" w:rsidR="00CD3DF4" w:rsidP="4FB98DB2" w:rsidRDefault="004B03B2" w14:paraId="125467AC" w14:textId="4946B799">
      <w:pPr>
        <w:jc w:val="left"/>
        <w:rPr>
          <w:rFonts w:cs="Arial"/>
        </w:rPr>
      </w:pPr>
      <w:r w:rsidRPr="00B95078">
        <w:rPr>
          <w:rFonts w:cs="Arial"/>
        </w:rPr>
        <w:t>El orquestador atenderá a los siguientes requerimientos:</w:t>
      </w:r>
    </w:p>
    <w:p w:rsidRPr="00EC0A7A" w:rsidR="00112C11" w:rsidP="30D1C3F5" w:rsidRDefault="2FA3ACDD" w14:paraId="5D0B659E" w14:textId="6BC5BEF4">
      <w:pPr>
        <w:numPr>
          <w:ilvl w:val="0"/>
          <w:numId w:val="14"/>
        </w:numPr>
        <w:spacing w:before="240" w:after="0"/>
        <w:jc w:val="left"/>
        <w:rPr>
          <w:rFonts w:cs="Arial"/>
          <w:i/>
          <w:iCs/>
          <w:strike/>
          <w:lang w:eastAsia="en-US"/>
        </w:rPr>
      </w:pPr>
      <w:r w:rsidRPr="30D1C3F5">
        <w:rPr>
          <w:rFonts w:cs="Arial"/>
          <w:i/>
          <w:iCs/>
          <w:lang w:eastAsia="en-US"/>
        </w:rPr>
        <w:t xml:space="preserve">Permitir la presentación de solicitudes anónimas (sin autenticación) </w:t>
      </w:r>
      <w:r w:rsidRPr="30D1C3F5" w:rsidR="475DD29C">
        <w:rPr>
          <w:rFonts w:cs="Arial"/>
          <w:i/>
          <w:iCs/>
          <w:lang w:eastAsia="en-US"/>
        </w:rPr>
        <w:t>y las</w:t>
      </w:r>
      <w:r w:rsidRPr="30D1C3F5" w:rsidR="633AE676">
        <w:rPr>
          <w:rFonts w:cs="Arial"/>
          <w:i/>
          <w:iCs/>
          <w:lang w:eastAsia="en-US"/>
        </w:rPr>
        <w:t xml:space="preserve"> solicitudes presenciales de la c</w:t>
      </w:r>
      <w:r w:rsidRPr="30D1C3F5" w:rsidR="7725CBAC">
        <w:rPr>
          <w:rFonts w:cs="Arial"/>
          <w:i/>
          <w:iCs/>
          <w:lang w:eastAsia="en-US"/>
        </w:rPr>
        <w:t>iudadanía</w:t>
      </w:r>
      <w:r w:rsidRPr="30D1C3F5" w:rsidR="5C183C30">
        <w:rPr>
          <w:rFonts w:cs="Arial"/>
          <w:i/>
          <w:iCs/>
          <w:lang w:eastAsia="en-US"/>
        </w:rPr>
        <w:t>/tramitador</w:t>
      </w:r>
      <w:r w:rsidRPr="30D1C3F5" w:rsidR="7725CBAC">
        <w:rPr>
          <w:rFonts w:cs="Arial"/>
          <w:i/>
          <w:iCs/>
          <w:lang w:eastAsia="en-US"/>
        </w:rPr>
        <w:t>.</w:t>
      </w:r>
    </w:p>
    <w:p w:rsidRPr="00B95078" w:rsidR="00EC0A7A" w:rsidP="00EC0A7A" w:rsidRDefault="00EC0A7A" w14:paraId="77D9370C" w14:textId="75047265">
      <w:pPr>
        <w:numPr>
          <w:ilvl w:val="0"/>
          <w:numId w:val="14"/>
        </w:numPr>
        <w:spacing w:before="240" w:after="0"/>
        <w:jc w:val="left"/>
        <w:rPr>
          <w:rFonts w:cs="Arial"/>
          <w:i/>
          <w:szCs w:val="20"/>
          <w:lang w:eastAsia="en-US"/>
        </w:rPr>
      </w:pPr>
      <w:r w:rsidRPr="00B95078">
        <w:rPr>
          <w:rFonts w:cs="Arial"/>
          <w:i/>
          <w:szCs w:val="20"/>
          <w:lang w:eastAsia="en-US"/>
        </w:rPr>
        <w:t xml:space="preserve">Habilitar la cumplimentación automática en trámites recurrentes o de renovación a partir de la información cumplimentada en </w:t>
      </w:r>
      <w:r w:rsidR="007808AB">
        <w:rPr>
          <w:rFonts w:cs="Arial"/>
          <w:i/>
          <w:szCs w:val="20"/>
          <w:lang w:eastAsia="en-US"/>
        </w:rPr>
        <w:t>solicitudes presentadas anteriormente</w:t>
      </w:r>
    </w:p>
    <w:p w:rsidRPr="00EC0A7A" w:rsidR="00112C11" w:rsidP="00EC0A7A" w:rsidRDefault="00112C11" w14:paraId="3918A91B" w14:textId="6E6125B6">
      <w:pPr>
        <w:numPr>
          <w:ilvl w:val="0"/>
          <w:numId w:val="14"/>
        </w:numPr>
        <w:spacing w:before="240" w:after="0"/>
        <w:jc w:val="left"/>
        <w:rPr>
          <w:rFonts w:cs="Arial"/>
          <w:i/>
          <w:szCs w:val="20"/>
          <w:lang w:eastAsia="en-US"/>
        </w:rPr>
      </w:pPr>
      <w:r w:rsidRPr="00EC0A7A">
        <w:rPr>
          <w:rFonts w:cs="Arial"/>
          <w:i/>
          <w:szCs w:val="20"/>
          <w:lang w:eastAsia="en-US"/>
        </w:rPr>
        <w:t>Cumplimentado el formulario</w:t>
      </w:r>
      <w:r w:rsidR="008614F0">
        <w:rPr>
          <w:rFonts w:cs="Arial"/>
          <w:i/>
          <w:szCs w:val="20"/>
          <w:lang w:eastAsia="en-US"/>
        </w:rPr>
        <w:t>,</w:t>
      </w:r>
      <w:r w:rsidRPr="00EC0A7A">
        <w:rPr>
          <w:rFonts w:cs="Arial"/>
          <w:i/>
          <w:szCs w:val="20"/>
          <w:lang w:eastAsia="en-US"/>
        </w:rPr>
        <w:t xml:space="preserve"> generar un documento en formato PDF para su firma</w:t>
      </w:r>
      <w:r w:rsidRPr="00EC0A7A" w:rsidR="3EA822E2">
        <w:rPr>
          <w:rFonts w:cs="Arial"/>
          <w:i/>
          <w:iCs/>
          <w:szCs w:val="20"/>
          <w:lang w:eastAsia="en-US"/>
        </w:rPr>
        <w:t>.</w:t>
      </w:r>
    </w:p>
    <w:p w:rsidRPr="00B95078" w:rsidR="00AD64A1" w:rsidP="4FB98DB2" w:rsidRDefault="42BD6D67" w14:paraId="6F371296" w14:textId="6DF27659">
      <w:pPr>
        <w:numPr>
          <w:ilvl w:val="0"/>
          <w:numId w:val="14"/>
        </w:numPr>
        <w:spacing w:before="240" w:after="0"/>
        <w:jc w:val="left"/>
        <w:rPr>
          <w:rFonts w:cs="Arial"/>
          <w:i/>
          <w:szCs w:val="20"/>
          <w:lang w:eastAsia="en-US"/>
        </w:rPr>
      </w:pPr>
      <w:r w:rsidRPr="00B95078">
        <w:rPr>
          <w:rFonts w:cs="Arial"/>
          <w:i/>
          <w:szCs w:val="20"/>
          <w:lang w:eastAsia="en-US"/>
        </w:rPr>
        <w:t xml:space="preserve">Digitalizar </w:t>
      </w:r>
      <w:r w:rsidRPr="00B95078" w:rsidR="00112C11">
        <w:rPr>
          <w:rFonts w:cs="Arial"/>
          <w:i/>
          <w:szCs w:val="20"/>
          <w:lang w:eastAsia="en-US"/>
        </w:rPr>
        <w:t xml:space="preserve">la solicitud </w:t>
      </w:r>
      <w:r w:rsidRPr="00B95078" w:rsidR="78936BCE">
        <w:rPr>
          <w:rFonts w:cs="Arial"/>
          <w:i/>
          <w:szCs w:val="20"/>
          <w:lang w:eastAsia="en-US"/>
        </w:rPr>
        <w:t xml:space="preserve">completada </w:t>
      </w:r>
      <w:r w:rsidRPr="00B95078" w:rsidR="00112C11">
        <w:rPr>
          <w:rFonts w:cs="Arial"/>
          <w:i/>
          <w:szCs w:val="20"/>
          <w:lang w:eastAsia="en-US"/>
        </w:rPr>
        <w:t xml:space="preserve">por </w:t>
      </w:r>
      <w:r w:rsidR="00C21CFD">
        <w:rPr>
          <w:rFonts w:cs="Arial"/>
          <w:i/>
          <w:szCs w:val="20"/>
          <w:lang w:eastAsia="en-US"/>
        </w:rPr>
        <w:t xml:space="preserve">la persona solicitante </w:t>
      </w:r>
      <w:r w:rsidRPr="00B95078" w:rsidR="00112C11">
        <w:rPr>
          <w:rFonts w:cs="Arial"/>
          <w:i/>
          <w:szCs w:val="20"/>
          <w:lang w:eastAsia="en-US"/>
        </w:rPr>
        <w:t>y rellene la solicitud electrónica para evitar transcribirla a mano, por parte del funcionario</w:t>
      </w:r>
      <w:r w:rsidRPr="00B95078" w:rsidR="00AD64A1">
        <w:rPr>
          <w:rFonts w:cs="Arial"/>
          <w:i/>
          <w:szCs w:val="20"/>
          <w:lang w:eastAsia="en-US"/>
        </w:rPr>
        <w:t>.</w:t>
      </w:r>
    </w:p>
    <w:p w:rsidRPr="00B95078" w:rsidR="00AD64A1" w:rsidP="4FB98DB2" w:rsidRDefault="00AD64A1" w14:paraId="2DCFDEDB" w14:textId="09B32507">
      <w:pPr>
        <w:numPr>
          <w:ilvl w:val="0"/>
          <w:numId w:val="14"/>
        </w:numPr>
        <w:spacing w:before="240" w:after="0"/>
        <w:jc w:val="left"/>
        <w:rPr>
          <w:rFonts w:cs="Arial"/>
          <w:i/>
          <w:szCs w:val="20"/>
          <w:lang w:eastAsia="en-US"/>
        </w:rPr>
      </w:pPr>
      <w:r w:rsidRPr="00B95078">
        <w:rPr>
          <w:rFonts w:cs="Arial"/>
          <w:i/>
          <w:szCs w:val="20"/>
          <w:lang w:eastAsia="en-US"/>
        </w:rPr>
        <w:t>Intercambio de datos con aplicaciones departamentales</w:t>
      </w:r>
      <w:r w:rsidRPr="00B95078" w:rsidR="465317CC">
        <w:rPr>
          <w:rFonts w:cs="Arial"/>
          <w:i/>
          <w:iCs/>
          <w:szCs w:val="20"/>
          <w:lang w:eastAsia="en-US"/>
        </w:rPr>
        <w:t>.</w:t>
      </w:r>
    </w:p>
    <w:p w:rsidRPr="00B95078" w:rsidR="00C25D16" w:rsidP="30D1C3F5" w:rsidRDefault="73994178" w14:paraId="437BF408" w14:textId="4ED05A91">
      <w:pPr>
        <w:numPr>
          <w:ilvl w:val="0"/>
          <w:numId w:val="14"/>
        </w:numPr>
        <w:spacing w:before="240" w:after="0"/>
        <w:jc w:val="left"/>
        <w:rPr>
          <w:rFonts w:cs="Arial"/>
          <w:i/>
          <w:iCs/>
          <w:lang w:eastAsia="en-US"/>
        </w:rPr>
      </w:pPr>
      <w:r w:rsidRPr="30D1C3F5">
        <w:rPr>
          <w:rFonts w:cs="Arial"/>
          <w:i/>
          <w:iCs/>
          <w:lang w:eastAsia="en-US"/>
        </w:rPr>
        <w:t xml:space="preserve">Dividir en pasos el proceso de presentar solicitudes, aportaciones </w:t>
      </w:r>
      <w:r w:rsidRPr="30D1C3F5" w:rsidR="512C36B8">
        <w:rPr>
          <w:rFonts w:cs="Arial"/>
          <w:i/>
          <w:iCs/>
          <w:lang w:eastAsia="en-US"/>
        </w:rPr>
        <w:t>un otros trámites</w:t>
      </w:r>
      <w:r w:rsidRPr="30D1C3F5">
        <w:rPr>
          <w:rFonts w:cs="Arial"/>
          <w:i/>
          <w:iCs/>
          <w:lang w:eastAsia="en-US"/>
        </w:rPr>
        <w:t>.</w:t>
      </w:r>
    </w:p>
    <w:p w:rsidRPr="00B95078" w:rsidR="00C25D16" w:rsidP="30D1C3F5" w:rsidRDefault="5878AB70" w14:paraId="2AD905C8" w14:textId="76DCD249">
      <w:pPr>
        <w:numPr>
          <w:ilvl w:val="0"/>
          <w:numId w:val="14"/>
        </w:numPr>
        <w:spacing w:before="240" w:after="0"/>
        <w:jc w:val="left"/>
        <w:rPr>
          <w:rFonts w:cs="Arial"/>
          <w:i/>
          <w:iCs/>
          <w:lang w:eastAsia="en-US"/>
        </w:rPr>
      </w:pPr>
      <w:r w:rsidRPr="30D1C3F5">
        <w:rPr>
          <w:rFonts w:cs="Arial"/>
          <w:i/>
          <w:iCs/>
          <w:lang w:eastAsia="en-US"/>
        </w:rPr>
        <w:t>Gestionar las</w:t>
      </w:r>
      <w:r w:rsidRPr="30D1C3F5" w:rsidR="73994178">
        <w:rPr>
          <w:rFonts w:cs="Arial"/>
          <w:i/>
          <w:iCs/>
          <w:lang w:eastAsia="en-US"/>
        </w:rPr>
        <w:t xml:space="preserve"> declaraciones responsables para mostrar</w:t>
      </w:r>
      <w:r w:rsidRPr="30D1C3F5" w:rsidR="59FBF751">
        <w:rPr>
          <w:rFonts w:cs="Arial"/>
          <w:i/>
          <w:iCs/>
          <w:lang w:eastAsia="en-US"/>
        </w:rPr>
        <w:t>las</w:t>
      </w:r>
      <w:r w:rsidRPr="30D1C3F5" w:rsidR="73994178">
        <w:rPr>
          <w:rFonts w:cs="Arial"/>
          <w:i/>
          <w:iCs/>
          <w:lang w:eastAsia="en-US"/>
        </w:rPr>
        <w:t xml:space="preserve"> en todos los formularios </w:t>
      </w:r>
      <w:r w:rsidRPr="30D1C3F5" w:rsidR="21057778">
        <w:rPr>
          <w:rFonts w:cs="Arial"/>
          <w:i/>
          <w:iCs/>
          <w:lang w:eastAsia="en-US"/>
        </w:rPr>
        <w:t xml:space="preserve"> en función de la agrupación y características que se configuren en el CCP</w:t>
      </w:r>
      <w:commentRangeStart w:id="14"/>
      <w:commentRangeEnd w:id="14"/>
      <w:r w:rsidR="001A5582">
        <w:commentReference w:id="14"/>
      </w:r>
    </w:p>
    <w:p w:rsidRPr="00B95078" w:rsidR="00181A57" w:rsidP="4FB98DB2" w:rsidRDefault="00181A57" w14:paraId="7D204AEB" w14:textId="337A83B5">
      <w:pPr>
        <w:jc w:val="left"/>
        <w:rPr>
          <w:rFonts w:cs="Arial"/>
          <w:szCs w:val="20"/>
        </w:rPr>
      </w:pPr>
    </w:p>
    <w:p w:rsidRPr="00B95078" w:rsidR="00CA2305" w:rsidP="00CA2305" w:rsidRDefault="4A3B268C" w14:paraId="522518FB" w14:textId="56F6F57B">
      <w:pPr>
        <w:pStyle w:val="Ttulo1"/>
        <w:keepLines/>
        <w:tabs>
          <w:tab w:val="num" w:pos="1701"/>
        </w:tabs>
        <w:spacing w:after="480"/>
        <w:ind w:left="1701" w:hanging="1701"/>
        <w:jc w:val="left"/>
      </w:pPr>
      <w:bookmarkStart w:name="_Toc1810231596" w:id="15"/>
      <w:bookmarkStart w:name="_Toc1192125895" w:id="16"/>
      <w:bookmarkStart w:name="_Toc2028210200" w:id="17"/>
      <w:bookmarkStart w:name="_Toc212993669" w:id="18"/>
      <w:bookmarkStart w:name="_Toc213765507" w:id="19"/>
      <w:r w:rsidRPr="00B95078">
        <w:t>Glosario</w:t>
      </w:r>
      <w:bookmarkEnd w:id="15"/>
      <w:bookmarkEnd w:id="16"/>
      <w:bookmarkEnd w:id="17"/>
      <w:bookmarkEnd w:id="18"/>
      <w:bookmarkEnd w:id="19"/>
    </w:p>
    <w:p w:rsidRPr="00B95078" w:rsidR="00CA2305" w:rsidP="4FB98DB2" w:rsidRDefault="4A3B268C" w14:paraId="743C311E" w14:textId="7D25D2B2">
      <w:pPr>
        <w:pStyle w:val="Ttulo2"/>
        <w:jc w:val="left"/>
      </w:pPr>
      <w:bookmarkStart w:name="_Toc1827433801" w:id="20"/>
      <w:bookmarkStart w:name="_Toc2034181661" w:id="21"/>
      <w:bookmarkStart w:name="_Toc1429764986" w:id="22"/>
      <w:bookmarkStart w:name="_Toc212993670" w:id="23"/>
      <w:bookmarkStart w:name="_Toc213765508" w:id="24"/>
      <w:r w:rsidRPr="00B95078">
        <w:t>Glosario de términos</w:t>
      </w:r>
      <w:bookmarkEnd w:id="20"/>
      <w:bookmarkEnd w:id="21"/>
      <w:bookmarkEnd w:id="22"/>
      <w:bookmarkEnd w:id="23"/>
      <w:bookmarkEnd w:id="24"/>
    </w:p>
    <w:p w:rsidRPr="00B95078" w:rsidR="00CA2305" w:rsidP="4FB98DB2" w:rsidRDefault="00CA2305" w14:paraId="4435473B" w14:textId="77777777">
      <w:pPr>
        <w:jc w:val="left"/>
        <w:rPr>
          <w:rFonts w:cs="Arial"/>
        </w:rPr>
      </w:pPr>
    </w:p>
    <w:tbl>
      <w:tblPr>
        <w:tblW w:w="92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843"/>
        <w:gridCol w:w="7371"/>
      </w:tblGrid>
      <w:tr w:rsidRPr="00B95078" w:rsidR="00123836" w:rsidTr="4FB98DB2" w14:paraId="46467EB6" w14:textId="77777777">
        <w:tc>
          <w:tcPr>
            <w:tcW w:w="1843" w:type="dxa"/>
          </w:tcPr>
          <w:p w:rsidRPr="00B95078" w:rsidR="00CA2305" w:rsidRDefault="00CA2305" w14:paraId="4AFA7BAC" w14:textId="77777777">
            <w:pPr>
              <w:rPr>
                <w:rFonts w:cs="Arial"/>
                <w:b/>
              </w:rPr>
            </w:pPr>
            <w:r w:rsidRPr="00B95078">
              <w:rPr>
                <w:rFonts w:cs="Arial"/>
                <w:b/>
              </w:rPr>
              <w:t>Término</w:t>
            </w:r>
          </w:p>
        </w:tc>
        <w:tc>
          <w:tcPr>
            <w:tcW w:w="7371" w:type="dxa"/>
          </w:tcPr>
          <w:p w:rsidRPr="00B95078" w:rsidR="00CA2305" w:rsidRDefault="00CA2305" w14:paraId="06675C24" w14:textId="77777777">
            <w:pPr>
              <w:rPr>
                <w:rFonts w:cs="Arial"/>
                <w:b/>
              </w:rPr>
            </w:pPr>
            <w:r w:rsidRPr="00B95078">
              <w:rPr>
                <w:rFonts w:cs="Arial"/>
                <w:b/>
              </w:rPr>
              <w:t>Definición</w:t>
            </w:r>
          </w:p>
        </w:tc>
      </w:tr>
      <w:tr w:rsidRPr="00B95078" w:rsidR="00123836" w:rsidTr="4FB98DB2" w14:paraId="34E6528F" w14:textId="77777777">
        <w:tc>
          <w:tcPr>
            <w:tcW w:w="1843" w:type="dxa"/>
          </w:tcPr>
          <w:p w:rsidRPr="00B95078" w:rsidR="00CA2305" w:rsidRDefault="00583641" w14:paraId="1977D759" w14:textId="1A97BCE6">
            <w:pPr>
              <w:rPr>
                <w:rFonts w:cs="Arial"/>
              </w:rPr>
            </w:pPr>
            <w:r w:rsidRPr="00B95078">
              <w:rPr>
                <w:rFonts w:cs="Arial"/>
              </w:rPr>
              <w:t>Formulario</w:t>
            </w:r>
          </w:p>
        </w:tc>
        <w:tc>
          <w:tcPr>
            <w:tcW w:w="7371" w:type="dxa"/>
          </w:tcPr>
          <w:p w:rsidRPr="00B95078" w:rsidR="00CA2305" w:rsidRDefault="00583641" w14:paraId="258D32E5" w14:textId="58B784EB">
            <w:pPr>
              <w:rPr>
                <w:rFonts w:cs="Arial"/>
              </w:rPr>
            </w:pPr>
            <w:r w:rsidRPr="00B95078">
              <w:rPr>
                <w:rFonts w:cs="Arial"/>
              </w:rPr>
              <w:t>Formato de recogida de información para un determinado propósito</w:t>
            </w:r>
          </w:p>
        </w:tc>
      </w:tr>
      <w:tr w:rsidRPr="00B95078" w:rsidR="00123836" w:rsidTr="4FB98DB2" w14:paraId="59DCCE11" w14:textId="77777777">
        <w:tc>
          <w:tcPr>
            <w:tcW w:w="1843" w:type="dxa"/>
          </w:tcPr>
          <w:p w:rsidRPr="00B95078" w:rsidR="00411265" w:rsidP="00411265" w:rsidRDefault="00411265" w14:paraId="02FA09DA" w14:textId="62CE0E14">
            <w:pPr>
              <w:rPr>
                <w:rFonts w:cs="Arial"/>
              </w:rPr>
            </w:pPr>
            <w:r w:rsidRPr="00B95078">
              <w:rPr>
                <w:rFonts w:cs="Arial"/>
              </w:rPr>
              <w:t>CCP</w:t>
            </w:r>
          </w:p>
        </w:tc>
        <w:tc>
          <w:tcPr>
            <w:tcW w:w="7371" w:type="dxa"/>
          </w:tcPr>
          <w:p w:rsidRPr="00B95078" w:rsidR="00411265" w:rsidP="00411265" w:rsidRDefault="00411265" w14:paraId="4D5891C3" w14:textId="15FEF673">
            <w:pPr>
              <w:rPr>
                <w:rFonts w:cs="Arial"/>
              </w:rPr>
            </w:pPr>
            <w:r w:rsidRPr="00B95078">
              <w:rPr>
                <w:rFonts w:cs="Arial"/>
              </w:rPr>
              <w:t>Catálogo de Configuración de Procedimientos</w:t>
            </w:r>
          </w:p>
        </w:tc>
      </w:tr>
      <w:tr w:rsidRPr="00B95078" w:rsidR="00123836" w:rsidTr="4FB98DB2" w14:paraId="69540D5C" w14:textId="77777777">
        <w:tc>
          <w:tcPr>
            <w:tcW w:w="1843" w:type="dxa"/>
          </w:tcPr>
          <w:p w:rsidRPr="00B95078" w:rsidR="00411265" w:rsidP="00411265" w:rsidRDefault="00040896" w14:paraId="06DA460F" w14:textId="7755754A">
            <w:pPr>
              <w:rPr>
                <w:rFonts w:cs="Arial"/>
              </w:rPr>
            </w:pPr>
            <w:r w:rsidRPr="00B95078">
              <w:rPr>
                <w:rFonts w:cs="Arial"/>
              </w:rPr>
              <w:t>PPS</w:t>
            </w:r>
          </w:p>
        </w:tc>
        <w:tc>
          <w:tcPr>
            <w:tcW w:w="7371" w:type="dxa"/>
          </w:tcPr>
          <w:p w:rsidRPr="00B95078" w:rsidR="00411265" w:rsidP="00411265" w:rsidRDefault="000E45D5" w14:paraId="7EBE65CB" w14:textId="355FE9F5">
            <w:pPr>
              <w:rPr>
                <w:rFonts w:cs="Arial"/>
              </w:rPr>
            </w:pPr>
            <w:r w:rsidRPr="00B95078">
              <w:rPr>
                <w:rFonts w:cs="Arial"/>
              </w:rPr>
              <w:t>Proceso de Presentación de solicitudes</w:t>
            </w:r>
          </w:p>
        </w:tc>
      </w:tr>
      <w:tr w:rsidRPr="00B95078" w:rsidR="00123836" w:rsidTr="4FB98DB2" w14:paraId="6DA9BC5C" w14:textId="77777777">
        <w:tc>
          <w:tcPr>
            <w:tcW w:w="1843" w:type="dxa"/>
          </w:tcPr>
          <w:p w:rsidRPr="00B95078" w:rsidR="00411265" w:rsidP="00411265" w:rsidRDefault="00F75C28" w14:paraId="73CAF19D" w14:textId="0E356E18">
            <w:pPr>
              <w:rPr>
                <w:rFonts w:cs="Arial"/>
              </w:rPr>
            </w:pPr>
            <w:r w:rsidRPr="00B95078">
              <w:rPr>
                <w:rFonts w:cs="Arial"/>
              </w:rPr>
              <w:t>RdA</w:t>
            </w:r>
          </w:p>
        </w:tc>
        <w:tc>
          <w:tcPr>
            <w:tcW w:w="7371" w:type="dxa"/>
          </w:tcPr>
          <w:p w:rsidRPr="00B95078" w:rsidR="00411265" w:rsidP="00411265" w:rsidRDefault="00F75C28" w14:paraId="4BA4003B" w14:textId="32C54225">
            <w:pPr>
              <w:rPr>
                <w:rFonts w:cs="Arial"/>
              </w:rPr>
            </w:pPr>
            <w:r w:rsidRPr="00B95078">
              <w:rPr>
                <w:rFonts w:cs="Arial"/>
              </w:rPr>
              <w:t>Registro de Apoderamientos</w:t>
            </w:r>
          </w:p>
        </w:tc>
      </w:tr>
      <w:tr w:rsidRPr="00B95078" w:rsidR="00123836" w:rsidTr="4FB98DB2" w14:paraId="1F7BF610" w14:textId="77777777">
        <w:tc>
          <w:tcPr>
            <w:tcW w:w="1843" w:type="dxa"/>
          </w:tcPr>
          <w:p w:rsidRPr="00B95078" w:rsidR="00F75C28" w:rsidP="00411265" w:rsidRDefault="00F75C28" w14:paraId="755CF82A" w14:textId="3C4BFB81">
            <w:pPr>
              <w:rPr>
                <w:rFonts w:cs="Arial"/>
              </w:rPr>
            </w:pPr>
            <w:r w:rsidRPr="00B95078">
              <w:rPr>
                <w:rFonts w:cs="Arial"/>
              </w:rPr>
              <w:t>RI</w:t>
            </w:r>
          </w:p>
        </w:tc>
        <w:tc>
          <w:tcPr>
            <w:tcW w:w="7371" w:type="dxa"/>
          </w:tcPr>
          <w:p w:rsidRPr="00B95078" w:rsidR="00F75C28" w:rsidP="00411265" w:rsidRDefault="00F75C28" w14:paraId="0AA9645D" w14:textId="365A00F3">
            <w:pPr>
              <w:rPr>
                <w:rFonts w:cs="Arial"/>
              </w:rPr>
            </w:pPr>
            <w:r w:rsidRPr="00B95078">
              <w:rPr>
                <w:rFonts w:cs="Arial"/>
              </w:rPr>
              <w:t>Registro de Interesados</w:t>
            </w:r>
          </w:p>
        </w:tc>
      </w:tr>
      <w:tr w:rsidRPr="00B95078" w:rsidR="000D1C3C" w:rsidTr="4FB98DB2" w14:paraId="3A626C8D" w14:textId="77777777">
        <w:tc>
          <w:tcPr>
            <w:tcW w:w="1843" w:type="dxa"/>
          </w:tcPr>
          <w:p w:rsidRPr="00B95078" w:rsidR="001618DE" w:rsidP="00411265" w:rsidRDefault="001618DE" w14:paraId="30B6EE17" w14:textId="710FAF6F">
            <w:pPr>
              <w:rPr>
                <w:rFonts w:cs="Arial"/>
              </w:rPr>
            </w:pPr>
            <w:r w:rsidRPr="00B95078">
              <w:rPr>
                <w:rFonts w:cs="Arial"/>
              </w:rPr>
              <w:t>Dokusi</w:t>
            </w:r>
          </w:p>
        </w:tc>
        <w:tc>
          <w:tcPr>
            <w:tcW w:w="7371" w:type="dxa"/>
          </w:tcPr>
          <w:p w:rsidRPr="00B95078" w:rsidR="001618DE" w:rsidP="00411265" w:rsidRDefault="001618DE" w14:paraId="74D8C09E" w14:textId="39B7BF75">
            <w:pPr>
              <w:rPr>
                <w:rFonts w:cs="Arial"/>
              </w:rPr>
            </w:pPr>
            <w:r w:rsidRPr="00B95078">
              <w:rPr>
                <w:rFonts w:cs="Arial"/>
              </w:rPr>
              <w:t>Gestor documental de Gobierno Vasco donde se albergan todos los documentos relacionados con la tramitación de expedientes.</w:t>
            </w:r>
          </w:p>
        </w:tc>
      </w:tr>
      <w:tr w:rsidRPr="00B95078" w:rsidR="00FA4AD3" w:rsidTr="4FB98DB2" w14:paraId="24C8EE38" w14:textId="77777777">
        <w:tc>
          <w:tcPr>
            <w:tcW w:w="1843" w:type="dxa"/>
          </w:tcPr>
          <w:p w:rsidRPr="00B95078" w:rsidR="00FA4AD3" w:rsidP="00411265" w:rsidRDefault="00FA4AD3" w14:paraId="1ADA9F1F" w14:textId="22A8276C">
            <w:pPr>
              <w:rPr>
                <w:rFonts w:cs="Arial"/>
              </w:rPr>
            </w:pPr>
            <w:r w:rsidRPr="00B95078">
              <w:rPr>
                <w:rFonts w:cs="Arial"/>
              </w:rPr>
              <w:t>Giltza</w:t>
            </w:r>
          </w:p>
        </w:tc>
        <w:tc>
          <w:tcPr>
            <w:tcW w:w="7371" w:type="dxa"/>
          </w:tcPr>
          <w:p w:rsidRPr="00B95078" w:rsidR="00FA4AD3" w:rsidP="00411265" w:rsidRDefault="00FA4AD3" w14:paraId="5017313E" w14:textId="3F0B5263">
            <w:pPr>
              <w:rPr>
                <w:rFonts w:cs="Arial"/>
              </w:rPr>
            </w:pPr>
            <w:r w:rsidRPr="00B95078">
              <w:rPr>
                <w:rFonts w:cs="Arial"/>
              </w:rPr>
              <w:t>Plataforma de autenticación y firma de la Administración proporcionado por Izenpe</w:t>
            </w:r>
          </w:p>
        </w:tc>
      </w:tr>
    </w:tbl>
    <w:p w:rsidRPr="00B95078" w:rsidR="00CA2305" w:rsidP="4FB98DB2" w:rsidRDefault="00CA2305" w14:paraId="55A0AA5C" w14:textId="77777777">
      <w:pPr>
        <w:jc w:val="left"/>
        <w:rPr>
          <w:rFonts w:cs="Arial"/>
        </w:rPr>
      </w:pPr>
    </w:p>
    <w:p w:rsidRPr="00B95078" w:rsidR="00C25D16" w:rsidP="4FB98DB2" w:rsidRDefault="00C25D16" w14:paraId="468AB3F1" w14:textId="77777777">
      <w:pPr>
        <w:jc w:val="left"/>
        <w:rPr>
          <w:rFonts w:cs="Arial"/>
        </w:rPr>
      </w:pPr>
    </w:p>
    <w:p w:rsidRPr="00B95078" w:rsidR="00EB3F10" w:rsidP="4FB98DB2" w:rsidRDefault="55EC2AC0" w14:paraId="774CF909" w14:textId="4C1E0492">
      <w:pPr>
        <w:pStyle w:val="Ttulo1"/>
        <w:jc w:val="left"/>
      </w:pPr>
      <w:bookmarkStart w:name="_Toc794345395" w:id="25"/>
      <w:bookmarkStart w:name="_Toc1794593831" w:id="26"/>
      <w:bookmarkStart w:name="_Toc212993671" w:id="27"/>
      <w:bookmarkStart w:name="_Toc213765509" w:id="28"/>
      <w:r w:rsidRPr="00B95078">
        <w:t>Orquestador</w:t>
      </w:r>
      <w:bookmarkEnd w:id="25"/>
      <w:bookmarkEnd w:id="26"/>
      <w:bookmarkEnd w:id="27"/>
      <w:bookmarkEnd w:id="28"/>
    </w:p>
    <w:p w:rsidRPr="00B95078" w:rsidR="00B372D9" w:rsidP="4FB98DB2" w:rsidRDefault="00B372D9" w14:paraId="1AE96E13" w14:textId="77777777">
      <w:pPr>
        <w:jc w:val="left"/>
        <w:rPr>
          <w:rFonts w:cs="Arial"/>
        </w:rPr>
      </w:pPr>
    </w:p>
    <w:p w:rsidRPr="00B95078" w:rsidR="009A7CCC" w:rsidP="003E1BCF" w:rsidRDefault="00676B03" w14:paraId="5E058782" w14:textId="77777777">
      <w:pPr>
        <w:spacing w:line="276" w:lineRule="auto"/>
        <w:rPr>
          <w:rFonts w:cs="Arial"/>
        </w:rPr>
      </w:pPr>
      <w:r w:rsidRPr="4F837BEF">
        <w:rPr>
          <w:rFonts w:cs="Arial"/>
        </w:rPr>
        <w:t xml:space="preserve">El </w:t>
      </w:r>
      <w:r w:rsidRPr="4F837BEF" w:rsidR="00285648">
        <w:rPr>
          <w:rFonts w:cs="Arial"/>
        </w:rPr>
        <w:t>aplicativo del orquestador podrá ser invocado para la realización de solicitud</w:t>
      </w:r>
      <w:r w:rsidRPr="4F837BEF" w:rsidR="009A7CCC">
        <w:rPr>
          <w:rFonts w:cs="Arial"/>
        </w:rPr>
        <w:t>es para cualquier procedimiento y acción telemática.</w:t>
      </w:r>
    </w:p>
    <w:p w:rsidRPr="00B95078" w:rsidR="009A7CCC" w:rsidP="003E1BCF" w:rsidRDefault="7303D8DB" w14:paraId="04DC9B93" w14:textId="2048A554">
      <w:pPr>
        <w:spacing w:line="276" w:lineRule="auto"/>
        <w:rPr>
          <w:rFonts w:cs="Arial"/>
        </w:rPr>
      </w:pPr>
      <w:r w:rsidRPr="30D1C3F5">
        <w:rPr>
          <w:rFonts w:cs="Arial"/>
        </w:rPr>
        <w:t xml:space="preserve">Para </w:t>
      </w:r>
      <w:r w:rsidRPr="30D1C3F5" w:rsidR="7B4C53BA">
        <w:rPr>
          <w:rFonts w:cs="Arial"/>
        </w:rPr>
        <w:t>esto</w:t>
      </w:r>
      <w:r w:rsidRPr="30D1C3F5">
        <w:rPr>
          <w:rFonts w:cs="Arial"/>
        </w:rPr>
        <w:t xml:space="preserve">, tendrá en cuenta </w:t>
      </w:r>
      <w:r w:rsidRPr="30D1C3F5" w:rsidR="5410A7CE">
        <w:rPr>
          <w:rFonts w:cs="Arial"/>
        </w:rPr>
        <w:t xml:space="preserve">el </w:t>
      </w:r>
      <w:r w:rsidR="5F955248">
        <w:t>identificador</w:t>
      </w:r>
      <w:r w:rsidR="5410A7CE">
        <w:t xml:space="preserve"> de procedimiento</w:t>
      </w:r>
      <w:r w:rsidR="50864662">
        <w:t>, formulario</w:t>
      </w:r>
      <w:r w:rsidRPr="30D1C3F5" w:rsidR="5410A7CE">
        <w:rPr>
          <w:rFonts w:cs="Arial"/>
        </w:rPr>
        <w:t xml:space="preserve"> y el tipo de presentación para </w:t>
      </w:r>
      <w:r w:rsidRPr="30D1C3F5" w:rsidR="3B703765">
        <w:rPr>
          <w:rFonts w:cs="Arial"/>
        </w:rPr>
        <w:t>configurar debidamente el orquestador</w:t>
      </w:r>
      <w:r w:rsidRPr="30D1C3F5" w:rsidR="718C3F0B">
        <w:rPr>
          <w:rFonts w:cs="Arial"/>
        </w:rPr>
        <w:t xml:space="preserve"> mostrando al usuario los pasos a cumplimentar y</w:t>
      </w:r>
      <w:r w:rsidRPr="30D1C3F5" w:rsidR="3B703765">
        <w:rPr>
          <w:rFonts w:cs="Arial"/>
        </w:rPr>
        <w:t xml:space="preserve"> activando las excepciones correspondientes a cada tipo de </w:t>
      </w:r>
      <w:r w:rsidRPr="30D1C3F5" w:rsidR="2138CED6">
        <w:rPr>
          <w:rFonts w:cs="Arial"/>
        </w:rPr>
        <w:t>acción telemática</w:t>
      </w:r>
      <w:r w:rsidRPr="30D1C3F5" w:rsidR="23A72FB6">
        <w:rPr>
          <w:rFonts w:cs="Arial"/>
        </w:rPr>
        <w:t xml:space="preserve">: </w:t>
      </w:r>
      <w:r w:rsidRPr="30D1C3F5" w:rsidR="1B349875">
        <w:rPr>
          <w:rFonts w:cs="Arial"/>
        </w:rPr>
        <w:t>s</w:t>
      </w:r>
      <w:r w:rsidRPr="30D1C3F5" w:rsidR="23A72FB6">
        <w:rPr>
          <w:rFonts w:cs="Arial"/>
        </w:rPr>
        <w:t>olicitud, aceptación, recurso, aportación, etc</w:t>
      </w:r>
      <w:r w:rsidRPr="30D1C3F5" w:rsidR="2B44320A">
        <w:rPr>
          <w:rFonts w:cs="Arial"/>
        </w:rPr>
        <w:t>.</w:t>
      </w:r>
    </w:p>
    <w:p w:rsidRPr="00B95078" w:rsidR="00676B03" w:rsidP="00A34EF0" w:rsidRDefault="2B66B653" w14:paraId="32D5B5C5" w14:textId="1A1B7784">
      <w:pPr>
        <w:spacing w:line="276" w:lineRule="auto"/>
        <w:jc w:val="left"/>
        <w:rPr>
          <w:rFonts w:cs="Arial"/>
        </w:rPr>
      </w:pPr>
      <w:r w:rsidRPr="30D1C3F5">
        <w:rPr>
          <w:rFonts w:cs="Arial"/>
        </w:rPr>
        <w:t xml:space="preserve"> </w:t>
      </w:r>
    </w:p>
    <w:p w:rsidRPr="00B95078" w:rsidR="003003EC" w:rsidP="00A34EF0" w:rsidRDefault="049F76F6" w14:paraId="550BEDB0" w14:textId="14E7C7D2">
      <w:pPr>
        <w:spacing w:line="276" w:lineRule="auto"/>
        <w:jc w:val="left"/>
        <w:rPr>
          <w:rFonts w:cs="Arial"/>
        </w:rPr>
      </w:pPr>
      <w:r>
        <w:rPr>
          <w:noProof/>
        </w:rPr>
        <w:drawing>
          <wp:inline distT="0" distB="0" distL="0" distR="0" wp14:anchorId="2F510AF6" wp14:editId="5066F6A4">
            <wp:extent cx="5132890" cy="1258784"/>
            <wp:effectExtent l="0" t="0" r="0" b="0"/>
            <wp:docPr id="180755792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57924" name="Imagen 1" descr="Escala de tiemp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5346" cy="1266744"/>
                    </a:xfrm>
                    <a:prstGeom prst="rect">
                      <a:avLst/>
                    </a:prstGeom>
                    <a:noFill/>
                  </pic:spPr>
                </pic:pic>
              </a:graphicData>
            </a:graphic>
          </wp:inline>
        </w:drawing>
      </w:r>
    </w:p>
    <w:p w:rsidRPr="00B95078" w:rsidR="001A2265" w:rsidP="00A34EF0" w:rsidRDefault="001A2265" w14:paraId="7ABF6FA3" w14:textId="77777777">
      <w:pPr>
        <w:spacing w:line="276" w:lineRule="auto"/>
        <w:jc w:val="left"/>
        <w:rPr>
          <w:rFonts w:cs="Arial"/>
        </w:rPr>
      </w:pPr>
    </w:p>
    <w:p w:rsidRPr="00B95078" w:rsidR="001A2265" w:rsidP="003E1BCF" w:rsidRDefault="001A2265" w14:paraId="7E0082C1" w14:textId="38A03836">
      <w:pPr>
        <w:spacing w:line="276" w:lineRule="auto"/>
        <w:rPr>
          <w:rFonts w:cs="Arial"/>
        </w:rPr>
      </w:pPr>
      <w:r w:rsidRPr="4F837BEF">
        <w:rPr>
          <w:rFonts w:cs="Arial"/>
        </w:rPr>
        <w:t>As</w:t>
      </w:r>
      <w:r w:rsidRPr="4F837BEF" w:rsidR="7D86E045">
        <w:rPr>
          <w:rFonts w:cs="Arial"/>
        </w:rPr>
        <w:t>i</w:t>
      </w:r>
      <w:r w:rsidRPr="4F837BEF">
        <w:rPr>
          <w:rFonts w:cs="Arial"/>
        </w:rPr>
        <w:t>mismo, tendrá una configuración específica para:</w:t>
      </w:r>
    </w:p>
    <w:p w:rsidRPr="00B95078" w:rsidR="006E3440" w:rsidP="003E1BCF" w:rsidRDefault="006E3440" w14:paraId="69FA93C6" w14:textId="31E31C4F">
      <w:pPr>
        <w:pStyle w:val="Prrafodelista"/>
        <w:numPr>
          <w:ilvl w:val="0"/>
          <w:numId w:val="55"/>
        </w:numPr>
        <w:spacing w:line="276" w:lineRule="auto"/>
        <w:rPr>
          <w:rFonts w:cs="Arial"/>
        </w:rPr>
      </w:pPr>
      <w:r w:rsidRPr="4F837BEF">
        <w:rPr>
          <w:rFonts w:cs="Arial"/>
        </w:rPr>
        <w:t>Solicitud telemática</w:t>
      </w:r>
    </w:p>
    <w:p w:rsidRPr="00B95078" w:rsidR="00F54288" w:rsidP="003E1BCF" w:rsidRDefault="00F54288" w14:paraId="0B78B4E1" w14:textId="75995212">
      <w:pPr>
        <w:pStyle w:val="Prrafodelista"/>
        <w:numPr>
          <w:ilvl w:val="0"/>
          <w:numId w:val="55"/>
        </w:numPr>
        <w:spacing w:line="276" w:lineRule="auto"/>
        <w:rPr>
          <w:rFonts w:cs="Arial"/>
        </w:rPr>
      </w:pPr>
      <w:r w:rsidRPr="4F837BEF">
        <w:rPr>
          <w:rFonts w:cs="Arial"/>
        </w:rPr>
        <w:t>Solicitudes gestionadas por un</w:t>
      </w:r>
      <w:r w:rsidRPr="4F837BEF" w:rsidR="1B05BDBD">
        <w:rPr>
          <w:rFonts w:cs="Arial"/>
        </w:rPr>
        <w:t>a</w:t>
      </w:r>
      <w:r w:rsidRPr="4F837BEF">
        <w:rPr>
          <w:rFonts w:cs="Arial"/>
        </w:rPr>
        <w:t xml:space="preserve"> </w:t>
      </w:r>
      <w:r w:rsidRPr="4F837BEF" w:rsidR="1F568296">
        <w:rPr>
          <w:rFonts w:cs="Arial"/>
        </w:rPr>
        <w:t>persona funcionari</w:t>
      </w:r>
      <w:r w:rsidRPr="4F837BEF" w:rsidR="5433F2CC">
        <w:rPr>
          <w:rFonts w:cs="Arial"/>
        </w:rPr>
        <w:t>a</w:t>
      </w:r>
      <w:r w:rsidRPr="4F837BEF" w:rsidR="1F568296">
        <w:rPr>
          <w:rFonts w:cs="Arial"/>
        </w:rPr>
        <w:t xml:space="preserve"> </w:t>
      </w:r>
      <w:r w:rsidRPr="4F837BEF">
        <w:rPr>
          <w:rFonts w:cs="Arial"/>
        </w:rPr>
        <w:t>habilitad</w:t>
      </w:r>
      <w:r w:rsidRPr="4F837BEF" w:rsidR="2CEA114C">
        <w:rPr>
          <w:rFonts w:cs="Arial"/>
        </w:rPr>
        <w:t>a</w:t>
      </w:r>
      <w:r w:rsidRPr="4F837BEF" w:rsidR="63C20F18">
        <w:rPr>
          <w:rFonts w:cs="Arial"/>
        </w:rPr>
        <w:t xml:space="preserve"> (FH)</w:t>
      </w:r>
    </w:p>
    <w:p w:rsidRPr="00B95078" w:rsidR="001A2265" w:rsidP="003E1BCF" w:rsidRDefault="00F54288" w14:paraId="3C42F6B7" w14:textId="123B89F9">
      <w:pPr>
        <w:pStyle w:val="Prrafodelista"/>
        <w:numPr>
          <w:ilvl w:val="0"/>
          <w:numId w:val="55"/>
        </w:numPr>
        <w:spacing w:line="276" w:lineRule="auto"/>
        <w:rPr>
          <w:rFonts w:cs="Arial"/>
        </w:rPr>
      </w:pPr>
      <w:r w:rsidRPr="4F837BEF">
        <w:rPr>
          <w:rFonts w:cs="Arial"/>
        </w:rPr>
        <w:t xml:space="preserve">Los </w:t>
      </w:r>
      <w:r w:rsidRPr="4F837BEF" w:rsidR="001A2265">
        <w:rPr>
          <w:rFonts w:cs="Arial"/>
        </w:rPr>
        <w:t>procedimientos anónimos (con email requerido y sin email requerido)</w:t>
      </w:r>
    </w:p>
    <w:p w:rsidRPr="00B95078" w:rsidR="00F54288" w:rsidP="003E1BCF" w:rsidRDefault="007B1623" w14:paraId="064B95F6" w14:textId="15EE704E">
      <w:pPr>
        <w:pStyle w:val="Prrafodelista"/>
        <w:numPr>
          <w:ilvl w:val="0"/>
          <w:numId w:val="55"/>
        </w:numPr>
        <w:spacing w:line="276" w:lineRule="auto"/>
        <w:rPr>
          <w:rFonts w:cs="Arial"/>
        </w:rPr>
      </w:pPr>
      <w:r w:rsidRPr="4F837BEF">
        <w:rPr>
          <w:rFonts w:cs="Arial"/>
        </w:rPr>
        <w:t xml:space="preserve">Procedimientos que admiten </w:t>
      </w:r>
      <w:r w:rsidRPr="4F837BEF" w:rsidR="576DA5C6">
        <w:rPr>
          <w:rFonts w:cs="Arial"/>
        </w:rPr>
        <w:t>m</w:t>
      </w:r>
      <w:r w:rsidRPr="4F837BEF">
        <w:rPr>
          <w:rFonts w:cs="Arial"/>
        </w:rPr>
        <w:t>ultiinteresado</w:t>
      </w:r>
    </w:p>
    <w:p w:rsidRPr="00B95078" w:rsidR="002E35FE" w:rsidP="003E1BCF" w:rsidRDefault="002E35FE" w14:paraId="45C93FA2" w14:textId="412C9AA1">
      <w:pPr>
        <w:pStyle w:val="Prrafodelista"/>
        <w:numPr>
          <w:ilvl w:val="0"/>
          <w:numId w:val="55"/>
        </w:numPr>
        <w:spacing w:line="276" w:lineRule="auto"/>
        <w:rPr>
          <w:rFonts w:cs="Arial"/>
        </w:rPr>
      </w:pPr>
      <w:r w:rsidRPr="4F837BEF">
        <w:rPr>
          <w:rFonts w:cs="Arial"/>
        </w:rPr>
        <w:t>Presencial Ciudadanía</w:t>
      </w:r>
    </w:p>
    <w:p w:rsidRPr="00B95078" w:rsidR="002E35FE" w:rsidP="003E1BCF" w:rsidRDefault="002E35FE" w14:paraId="15BC9486" w14:textId="3A6DCE48">
      <w:pPr>
        <w:pStyle w:val="Prrafodelista"/>
        <w:numPr>
          <w:ilvl w:val="0"/>
          <w:numId w:val="55"/>
        </w:numPr>
        <w:spacing w:line="276" w:lineRule="auto"/>
        <w:rPr>
          <w:rFonts w:cs="Arial"/>
        </w:rPr>
      </w:pPr>
      <w:r w:rsidRPr="4F837BEF">
        <w:rPr>
          <w:rFonts w:cs="Arial"/>
        </w:rPr>
        <w:t>Presencial Tramitador</w:t>
      </w:r>
    </w:p>
    <w:p w:rsidRPr="00B95078" w:rsidR="002E35FE" w:rsidP="003E1BCF" w:rsidRDefault="002E35FE" w14:paraId="5CC40DB1" w14:textId="152F1603">
      <w:pPr>
        <w:pStyle w:val="Prrafodelista"/>
        <w:numPr>
          <w:ilvl w:val="0"/>
          <w:numId w:val="55"/>
        </w:numPr>
        <w:spacing w:line="276" w:lineRule="auto"/>
        <w:rPr>
          <w:rFonts w:cs="Arial"/>
        </w:rPr>
      </w:pPr>
      <w:r w:rsidRPr="4F837BEF">
        <w:rPr>
          <w:rFonts w:cs="Arial"/>
        </w:rPr>
        <w:t>Subsanación</w:t>
      </w:r>
    </w:p>
    <w:p w:rsidRPr="00B95078" w:rsidR="006E3440" w:rsidP="003E1BCF" w:rsidRDefault="006E3440" w14:paraId="349EDC5B" w14:textId="51E5ACCD">
      <w:pPr>
        <w:pStyle w:val="Prrafodelista"/>
        <w:numPr>
          <w:ilvl w:val="0"/>
          <w:numId w:val="55"/>
        </w:numPr>
        <w:spacing w:before="0" w:after="160" w:line="276" w:lineRule="auto"/>
        <w:rPr>
          <w:rFonts w:cs="Arial"/>
        </w:rPr>
      </w:pPr>
      <w:r w:rsidRPr="4F837BEF">
        <w:rPr>
          <w:rFonts w:cs="Arial"/>
        </w:rPr>
        <w:t>Resto de Acciones telemáticas: Aceptación, Recurso extraordinario de revisión, Recurso potestativo de reposición, Recurso alzada, Aportación de documentación en N instancia, Aportación de documentos, Alegación, Desistimiento, Renuncia, Aplazamiento, Alegaciones en información pública y Solicitudes anónimas</w:t>
      </w:r>
    </w:p>
    <w:p w:rsidRPr="00B95078" w:rsidR="00B372D9" w:rsidP="003E1BCF" w:rsidRDefault="00B372D9" w14:paraId="1CEDE289" w14:textId="77777777">
      <w:pPr>
        <w:spacing w:line="276" w:lineRule="auto"/>
        <w:rPr>
          <w:rFonts w:cs="Arial"/>
        </w:rPr>
      </w:pPr>
    </w:p>
    <w:p w:rsidRPr="00B95078" w:rsidR="007E27C0" w:rsidP="003E1BCF" w:rsidRDefault="0007495E" w14:paraId="622D4E80" w14:textId="73629534">
      <w:pPr>
        <w:spacing w:line="276" w:lineRule="auto"/>
        <w:rPr>
          <w:rFonts w:cs="Arial"/>
        </w:rPr>
      </w:pPr>
      <w:r w:rsidRPr="4F837BEF">
        <w:rPr>
          <w:rFonts w:cs="Arial"/>
        </w:rPr>
        <w:t xml:space="preserve">En todos los casos, </w:t>
      </w:r>
      <w:r w:rsidRPr="003E1BCF">
        <w:rPr>
          <w:b/>
        </w:rPr>
        <w:t>e</w:t>
      </w:r>
      <w:r w:rsidRPr="003E1BCF" w:rsidR="00FF17FA">
        <w:rPr>
          <w:b/>
        </w:rPr>
        <w:t>l Orquestador recuperará</w:t>
      </w:r>
      <w:r w:rsidRPr="003E1BCF">
        <w:rPr>
          <w:b/>
        </w:rPr>
        <w:t>,</w:t>
      </w:r>
      <w:r w:rsidRPr="003E1BCF" w:rsidR="00FF17FA">
        <w:rPr>
          <w:b/>
        </w:rPr>
        <w:t xml:space="preserve"> mediante una llamada a CCP</w:t>
      </w:r>
      <w:r w:rsidRPr="003E1BCF">
        <w:rPr>
          <w:b/>
        </w:rPr>
        <w:t>,</w:t>
      </w:r>
      <w:r w:rsidRPr="003E1BCF" w:rsidR="00FF17FA">
        <w:rPr>
          <w:b/>
        </w:rPr>
        <w:t xml:space="preserve"> todos los datos identificativos del procedimiento y acción telemática</w:t>
      </w:r>
      <w:r w:rsidRPr="4F837BEF" w:rsidR="00FF17FA">
        <w:rPr>
          <w:rFonts w:cs="Arial"/>
        </w:rPr>
        <w:t xml:space="preserve"> que serán usados a lo largo de la </w:t>
      </w:r>
      <w:r w:rsidRPr="4F837BEF" w:rsidR="00524171">
        <w:rPr>
          <w:rFonts w:cs="Arial"/>
        </w:rPr>
        <w:t xml:space="preserve">tramitación de la </w:t>
      </w:r>
      <w:r w:rsidRPr="4F837BEF" w:rsidR="00FF17FA">
        <w:rPr>
          <w:rFonts w:cs="Arial"/>
        </w:rPr>
        <w:t xml:space="preserve">solicitud y que permitirá </w:t>
      </w:r>
      <w:r w:rsidRPr="4F837BEF" w:rsidR="004F05C2">
        <w:rPr>
          <w:rFonts w:cs="Arial"/>
        </w:rPr>
        <w:t>su parame</w:t>
      </w:r>
      <w:r w:rsidRPr="4F837BEF" w:rsidR="00FF17FA">
        <w:rPr>
          <w:rFonts w:cs="Arial"/>
        </w:rPr>
        <w:t>trización</w:t>
      </w:r>
      <w:r w:rsidRPr="4F837BEF" w:rsidR="004F05C2">
        <w:rPr>
          <w:rFonts w:cs="Arial"/>
        </w:rPr>
        <w:t>:</w:t>
      </w:r>
    </w:p>
    <w:p w:rsidRPr="00B95078" w:rsidR="00431BCC" w:rsidP="003E1BCF" w:rsidRDefault="28E5141C" w14:paraId="7C07DC33" w14:textId="776AAF98">
      <w:pPr>
        <w:pStyle w:val="Prrafodelista"/>
        <w:numPr>
          <w:ilvl w:val="0"/>
          <w:numId w:val="95"/>
        </w:numPr>
        <w:spacing w:before="0" w:after="160" w:line="276" w:lineRule="auto"/>
        <w:rPr>
          <w:rFonts w:cs="Arial"/>
        </w:rPr>
      </w:pPr>
      <w:r w:rsidRPr="30D1C3F5">
        <w:rPr>
          <w:rFonts w:cs="Arial"/>
        </w:rPr>
        <w:t>Datos identificativos del procedimiento</w:t>
      </w:r>
      <w:r w:rsidRPr="30D1C3F5" w:rsidR="1232BDA4">
        <w:rPr>
          <w:rFonts w:cs="Arial"/>
        </w:rPr>
        <w:t>: c</w:t>
      </w:r>
      <w:r w:rsidRPr="30D1C3F5" w:rsidR="5D1085B2">
        <w:rPr>
          <w:rFonts w:cs="Arial"/>
        </w:rPr>
        <w:t xml:space="preserve">ódigo </w:t>
      </w:r>
      <w:r w:rsidRPr="30D1C3F5" w:rsidR="2BA5F2F6">
        <w:rPr>
          <w:rFonts w:cs="Arial"/>
        </w:rPr>
        <w:t>y nombre de</w:t>
      </w:r>
      <w:r w:rsidRPr="30D1C3F5" w:rsidR="5D1085B2">
        <w:rPr>
          <w:rFonts w:cs="Arial"/>
        </w:rPr>
        <w:t xml:space="preserve"> </w:t>
      </w:r>
      <w:r w:rsidRPr="30D1C3F5" w:rsidR="09A4204F">
        <w:rPr>
          <w:rFonts w:cs="Arial"/>
        </w:rPr>
        <w:t>p</w:t>
      </w:r>
      <w:r w:rsidRPr="30D1C3F5" w:rsidR="5D1085B2">
        <w:rPr>
          <w:rFonts w:cs="Arial"/>
        </w:rPr>
        <w:t>rocedimient</w:t>
      </w:r>
      <w:r w:rsidRPr="30D1C3F5" w:rsidR="0ECDA5EA">
        <w:rPr>
          <w:rFonts w:cs="Arial"/>
        </w:rPr>
        <w:t xml:space="preserve">o, acción telemática, </w:t>
      </w:r>
      <w:r w:rsidRPr="30D1C3F5" w:rsidR="315DCD25">
        <w:rPr>
          <w:rFonts w:cs="Arial"/>
        </w:rPr>
        <w:t>organismo</w:t>
      </w:r>
      <w:r w:rsidRPr="30D1C3F5" w:rsidR="0ECDA5EA">
        <w:rPr>
          <w:rFonts w:cs="Arial"/>
        </w:rPr>
        <w:t>,</w:t>
      </w:r>
      <w:r w:rsidRPr="30D1C3F5" w:rsidR="315DCD25">
        <w:rPr>
          <w:rFonts w:cs="Arial"/>
        </w:rPr>
        <w:t xml:space="preserve"> órgano gestor, </w:t>
      </w:r>
      <w:r w:rsidRPr="30D1C3F5" w:rsidR="403E200A">
        <w:rPr>
          <w:rFonts w:cs="Arial"/>
        </w:rPr>
        <w:t>departamento</w:t>
      </w:r>
      <w:r w:rsidRPr="30D1C3F5" w:rsidR="0C09C810">
        <w:rPr>
          <w:rFonts w:cs="Arial"/>
        </w:rPr>
        <w:t xml:space="preserve">, </w:t>
      </w:r>
      <w:r w:rsidRPr="30D1C3F5" w:rsidR="00002A64">
        <w:rPr>
          <w:rFonts w:cs="Arial"/>
        </w:rPr>
        <w:t>plazo</w:t>
      </w:r>
      <w:r w:rsidRPr="30D1C3F5" w:rsidR="1E0A8B7B">
        <w:rPr>
          <w:rFonts w:cs="Arial"/>
        </w:rPr>
        <w:t xml:space="preserve"> de </w:t>
      </w:r>
      <w:r w:rsidRPr="30D1C3F5" w:rsidR="2FB70C48">
        <w:rPr>
          <w:rFonts w:cs="Arial"/>
        </w:rPr>
        <w:t>t</w:t>
      </w:r>
      <w:r w:rsidRPr="30D1C3F5" w:rsidR="1E0A8B7B">
        <w:rPr>
          <w:rFonts w:cs="Arial"/>
        </w:rPr>
        <w:t>ramitación del expediente</w:t>
      </w:r>
      <w:r w:rsidRPr="30D1C3F5" w:rsidR="700B9685">
        <w:rPr>
          <w:rFonts w:cs="Arial"/>
        </w:rPr>
        <w:t>.</w:t>
      </w:r>
    </w:p>
    <w:p w:rsidRPr="00B95078" w:rsidR="006E6C09" w:rsidP="003E1BCF" w:rsidRDefault="00BD2F20" w14:paraId="40F3DA87" w14:textId="5AEC89C8">
      <w:pPr>
        <w:pStyle w:val="Prrafodelista"/>
        <w:numPr>
          <w:ilvl w:val="0"/>
          <w:numId w:val="95"/>
        </w:numPr>
        <w:spacing w:before="0" w:after="160" w:line="276" w:lineRule="auto"/>
        <w:rPr>
          <w:rFonts w:cs="Arial"/>
        </w:rPr>
      </w:pPr>
      <w:r w:rsidRPr="4F837BEF">
        <w:rPr>
          <w:rFonts w:cs="Arial"/>
        </w:rPr>
        <w:t xml:space="preserve">Datos </w:t>
      </w:r>
      <w:r w:rsidRPr="4F837BEF" w:rsidR="00354D69">
        <w:rPr>
          <w:rFonts w:cs="Arial"/>
        </w:rPr>
        <w:t>sobre</w:t>
      </w:r>
      <w:r w:rsidRPr="4F837BEF" w:rsidR="004F0FA7">
        <w:rPr>
          <w:rFonts w:cs="Arial"/>
        </w:rPr>
        <w:t xml:space="preserve"> </w:t>
      </w:r>
      <w:r w:rsidRPr="4F837BEF" w:rsidR="00354D69">
        <w:rPr>
          <w:rFonts w:cs="Arial"/>
        </w:rPr>
        <w:t>la parametrización del procedimiento</w:t>
      </w:r>
      <w:r w:rsidRPr="4F837BEF" w:rsidR="2CCFCDD6">
        <w:rPr>
          <w:rFonts w:cs="Arial"/>
        </w:rPr>
        <w:t>: f</w:t>
      </w:r>
      <w:r w:rsidRPr="4F837BEF" w:rsidR="00504955">
        <w:rPr>
          <w:rFonts w:cs="Arial"/>
        </w:rPr>
        <w:t>ormulario requerido para el paso de datos específicos, indicador de s</w:t>
      </w:r>
      <w:r w:rsidRPr="4F837BEF" w:rsidR="00937118">
        <w:rPr>
          <w:rFonts w:cs="Arial"/>
        </w:rPr>
        <w:t xml:space="preserve">i requiere firma, si admite multiinteresado, </w:t>
      </w:r>
      <w:r w:rsidRPr="4F837BEF" w:rsidR="008C5343">
        <w:rPr>
          <w:rFonts w:cs="Arial"/>
        </w:rPr>
        <w:t xml:space="preserve">los logos, </w:t>
      </w:r>
      <w:r w:rsidRPr="4F837BEF" w:rsidR="005A7386">
        <w:rPr>
          <w:rFonts w:cs="Arial"/>
        </w:rPr>
        <w:t xml:space="preserve">Idiomas soportados, </w:t>
      </w:r>
      <w:r w:rsidRPr="4F837BEF" w:rsidR="004F05C2">
        <w:rPr>
          <w:rFonts w:cs="Arial"/>
        </w:rPr>
        <w:t xml:space="preserve">tipos de documento requeridos, declaraciones responsables </w:t>
      </w:r>
      <w:r w:rsidRPr="4F837BEF" w:rsidR="00625EB3">
        <w:rPr>
          <w:rFonts w:cs="Arial"/>
        </w:rPr>
        <w:t>requeridas, etc.</w:t>
      </w:r>
    </w:p>
    <w:p w:rsidRPr="00B95078" w:rsidR="005A7386" w:rsidP="00D06CB7" w:rsidRDefault="005A7386" w14:paraId="71338335" w14:textId="77777777">
      <w:pPr>
        <w:spacing w:before="0" w:after="160" w:line="259" w:lineRule="auto"/>
        <w:jc w:val="left"/>
        <w:rPr>
          <w:rFonts w:cs="Arial"/>
        </w:rPr>
      </w:pPr>
    </w:p>
    <w:p w:rsidRPr="00B95078" w:rsidR="00625EB3" w:rsidRDefault="00625EB3" w14:paraId="281BED3D" w14:textId="77777777">
      <w:pPr>
        <w:spacing w:before="0" w:after="160" w:line="259" w:lineRule="auto"/>
        <w:jc w:val="left"/>
        <w:rPr>
          <w:rFonts w:cs="Arial"/>
          <w:b/>
          <w:bCs/>
          <w:iCs/>
          <w:color w:val="009797"/>
          <w:sz w:val="28"/>
          <w:szCs w:val="28"/>
        </w:rPr>
      </w:pPr>
      <w:r w:rsidRPr="00B95078">
        <w:rPr>
          <w:rFonts w:cs="Arial"/>
        </w:rPr>
        <w:br w:type="page"/>
      </w:r>
    </w:p>
    <w:p w:rsidRPr="00B95078" w:rsidR="002922A0" w:rsidP="4FB98DB2" w:rsidRDefault="4D52851A" w14:paraId="071777CD" w14:textId="2776625E">
      <w:pPr>
        <w:pStyle w:val="Ttulo2"/>
        <w:jc w:val="left"/>
      </w:pPr>
      <w:bookmarkStart w:name="_Toc1100993911" w:id="29"/>
      <w:bookmarkStart w:name="_Toc212993672" w:id="30"/>
      <w:bookmarkStart w:name="_Toc213765510" w:id="31"/>
      <w:r w:rsidRPr="00B95078">
        <w:t xml:space="preserve">Elementos generales de </w:t>
      </w:r>
      <w:r w:rsidRPr="00B95078" w:rsidR="352B1391">
        <w:t>composición</w:t>
      </w:r>
      <w:bookmarkEnd w:id="29"/>
      <w:bookmarkEnd w:id="30"/>
      <w:bookmarkEnd w:id="31"/>
    </w:p>
    <w:p w:rsidRPr="00B95078" w:rsidR="005775B5" w:rsidP="4FB98DB2" w:rsidRDefault="79C54564" w14:paraId="2D94546D" w14:textId="3E7AD38D">
      <w:pPr>
        <w:pStyle w:val="Ttulo3"/>
        <w:jc w:val="left"/>
      </w:pPr>
      <w:bookmarkStart w:name="_Toc1038036804" w:id="32"/>
      <w:bookmarkStart w:name="_Toc212993673" w:id="33"/>
      <w:bookmarkStart w:name="_Toc213765511" w:id="34"/>
      <w:r w:rsidRPr="00B95078">
        <w:t>Header y Footer</w:t>
      </w:r>
      <w:bookmarkEnd w:id="32"/>
      <w:bookmarkEnd w:id="33"/>
      <w:bookmarkEnd w:id="34"/>
      <w:r w:rsidRPr="00B95078">
        <w:t xml:space="preserve"> </w:t>
      </w:r>
    </w:p>
    <w:p w:rsidRPr="00B95078" w:rsidR="005775B5" w:rsidP="4FB98DB2" w:rsidRDefault="005775B5" w14:paraId="2E7796D1" w14:textId="77777777">
      <w:pPr>
        <w:jc w:val="left"/>
        <w:rPr>
          <w:rFonts w:cs="Arial"/>
        </w:rPr>
      </w:pPr>
    </w:p>
    <w:p w:rsidRPr="00B95078" w:rsidR="0048543F" w:rsidP="003E1BCF" w:rsidRDefault="0048543F" w14:paraId="06F8315B" w14:textId="3F6E9C4B">
      <w:pPr>
        <w:spacing w:line="276" w:lineRule="auto"/>
        <w:rPr>
          <w:rFonts w:cs="Arial"/>
        </w:rPr>
      </w:pPr>
      <w:r w:rsidRPr="4F837BEF">
        <w:rPr>
          <w:rFonts w:cs="Arial"/>
        </w:rPr>
        <w:t>El Orquestador recuperará mediante una llamada a CCP todos los datos identificativos del procedimiento y acción telemática</w:t>
      </w:r>
      <w:r w:rsidRPr="4F837BEF" w:rsidR="62050ED5">
        <w:rPr>
          <w:rFonts w:cs="Arial"/>
        </w:rPr>
        <w:t>.</w:t>
      </w:r>
    </w:p>
    <w:p w:rsidR="005775B5" w:rsidRDefault="377075FE" w14:paraId="3CE192C3" w14:textId="7C2D9864">
      <w:pPr>
        <w:spacing w:line="276" w:lineRule="auto"/>
        <w:rPr>
          <w:strike/>
        </w:rPr>
      </w:pPr>
      <w:r w:rsidRPr="30D1C3F5">
        <w:rPr>
          <w:rFonts w:cs="Arial"/>
        </w:rPr>
        <w:t xml:space="preserve">El </w:t>
      </w:r>
      <w:r w:rsidRPr="30D1C3F5">
        <w:rPr>
          <w:b/>
          <w:bCs/>
          <w:i/>
          <w:iCs/>
        </w:rPr>
        <w:t xml:space="preserve">Header </w:t>
      </w:r>
      <w:r w:rsidRPr="30D1C3F5">
        <w:rPr>
          <w:rFonts w:cs="Arial"/>
        </w:rPr>
        <w:t xml:space="preserve">mostrará </w:t>
      </w:r>
      <w:r w:rsidRPr="30D1C3F5" w:rsidR="3C7FFF5B">
        <w:rPr>
          <w:rFonts w:cs="Arial"/>
        </w:rPr>
        <w:t>la información recogida</w:t>
      </w:r>
      <w:r w:rsidRPr="30D1C3F5" w:rsidR="0537199A">
        <w:rPr>
          <w:rFonts w:cs="Arial"/>
        </w:rPr>
        <w:t xml:space="preserve"> de</w:t>
      </w:r>
      <w:r w:rsidRPr="30D1C3F5" w:rsidR="3C7FFF5B">
        <w:rPr>
          <w:rFonts w:cs="Arial"/>
        </w:rPr>
        <w:t>:</w:t>
      </w:r>
      <w:r w:rsidRPr="30D1C3F5" w:rsidR="5E5484D2">
        <w:rPr>
          <w:rFonts w:cs="Arial"/>
        </w:rPr>
        <w:t xml:space="preserve"> </w:t>
      </w:r>
      <w:r w:rsidRPr="30D1C3F5">
        <w:rPr>
          <w:rFonts w:cs="Arial"/>
        </w:rPr>
        <w:t>el Organismo</w:t>
      </w:r>
      <w:r w:rsidRPr="30D1C3F5" w:rsidR="72F67573">
        <w:rPr>
          <w:rFonts w:cs="Arial"/>
        </w:rPr>
        <w:t xml:space="preserve"> (</w:t>
      </w:r>
      <w:r w:rsidRPr="30D1C3F5" w:rsidR="38B5CB92">
        <w:rPr>
          <w:rFonts w:cs="Arial"/>
        </w:rPr>
        <w:t>e</w:t>
      </w:r>
      <w:r w:rsidRPr="30D1C3F5" w:rsidR="72F67573">
        <w:rPr>
          <w:rFonts w:cs="Arial"/>
        </w:rPr>
        <w:t>jemplo: Gobierno Vasco Seguridad</w:t>
      </w:r>
      <w:r w:rsidRPr="30D1C3F5" w:rsidR="582FB4A3">
        <w:rPr>
          <w:rFonts w:cs="Arial"/>
        </w:rPr>
        <w:t>),</w:t>
      </w:r>
      <w:r w:rsidRPr="30D1C3F5" w:rsidR="7FE9FA75">
        <w:rPr>
          <w:rFonts w:cs="Arial"/>
        </w:rPr>
        <w:t xml:space="preserve"> </w:t>
      </w:r>
      <w:r w:rsidRPr="30D1C3F5" w:rsidR="747B25F9">
        <w:rPr>
          <w:rFonts w:cs="Arial"/>
        </w:rPr>
        <w:t>Órgano instructor (</w:t>
      </w:r>
      <w:r w:rsidRPr="30D1C3F5" w:rsidR="6C386000">
        <w:rPr>
          <w:rFonts w:cs="Arial"/>
        </w:rPr>
        <w:t>e</w:t>
      </w:r>
      <w:r w:rsidRPr="30D1C3F5" w:rsidR="747B25F9">
        <w:rPr>
          <w:rFonts w:cs="Arial"/>
        </w:rPr>
        <w:t>jemplo: Dirección de Tráfico</w:t>
      </w:r>
      <w:r w:rsidRPr="30D1C3F5" w:rsidR="582FB4A3">
        <w:rPr>
          <w:rFonts w:cs="Arial"/>
        </w:rPr>
        <w:t>)</w:t>
      </w:r>
      <w:r w:rsidRPr="30D1C3F5" w:rsidR="1841B6D6">
        <w:rPr>
          <w:rFonts w:cs="Arial"/>
        </w:rPr>
        <w:t xml:space="preserve">, Nombre del Procedimiento, </w:t>
      </w:r>
      <w:r w:rsidRPr="30D1C3F5">
        <w:rPr>
          <w:rFonts w:cs="Arial"/>
        </w:rPr>
        <w:t>código</w:t>
      </w:r>
      <w:r w:rsidRPr="30D1C3F5" w:rsidR="12A3B8BD">
        <w:rPr>
          <w:rFonts w:cs="Arial"/>
        </w:rPr>
        <w:t xml:space="preserve"> de procedimiento</w:t>
      </w:r>
      <w:r w:rsidRPr="30D1C3F5">
        <w:rPr>
          <w:rFonts w:cs="Arial"/>
        </w:rPr>
        <w:t>, acción telemática</w:t>
      </w:r>
      <w:r w:rsidRPr="30D1C3F5" w:rsidR="3701E402">
        <w:rPr>
          <w:rFonts w:cs="Arial"/>
        </w:rPr>
        <w:t xml:space="preserve"> (</w:t>
      </w:r>
      <w:r w:rsidRPr="30D1C3F5" w:rsidR="5F35D600">
        <w:rPr>
          <w:rFonts w:cs="Arial"/>
        </w:rPr>
        <w:t>e</w:t>
      </w:r>
      <w:r w:rsidRPr="30D1C3F5" w:rsidR="0C3DA946">
        <w:rPr>
          <w:rFonts w:cs="Arial"/>
        </w:rPr>
        <w:t xml:space="preserve">jemplo: </w:t>
      </w:r>
      <w:r w:rsidRPr="30D1C3F5" w:rsidR="3701E402">
        <w:rPr>
          <w:rFonts w:cs="Arial"/>
        </w:rPr>
        <w:t>solicitud)</w:t>
      </w:r>
      <w:commentRangeStart w:id="35"/>
      <w:commentRangeStart w:id="36"/>
      <w:r w:rsidRPr="30D1C3F5" w:rsidR="23C34E79">
        <w:rPr>
          <w:strike/>
        </w:rPr>
        <w:t>.</w:t>
      </w:r>
      <w:commentRangeEnd w:id="35"/>
      <w:r w:rsidR="005775B5">
        <w:commentReference w:id="35"/>
      </w:r>
      <w:commentRangeEnd w:id="36"/>
      <w:r w:rsidR="005775B5">
        <w:commentReference w:id="36"/>
      </w:r>
    </w:p>
    <w:p w:rsidRPr="003E1BCF" w:rsidR="005C5676" w:rsidP="071527D6" w:rsidRDefault="65BA127C" w14:paraId="0F7BB09E" w14:textId="02947C56">
      <w:pPr>
        <w:spacing w:line="276" w:lineRule="auto"/>
      </w:pPr>
      <w:r>
        <w:rPr>
          <w:noProof/>
        </w:rPr>
        <w:drawing>
          <wp:inline distT="0" distB="0" distL="0" distR="0" wp14:anchorId="772F4DEB" wp14:editId="36C1E0D6">
            <wp:extent cx="5400675" cy="933450"/>
            <wp:effectExtent l="0" t="0" r="0" b="0"/>
            <wp:docPr id="1622985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5445" name="Picture 1622985445"/>
                    <pic:cNvPicPr/>
                  </pic:nvPicPr>
                  <pic:blipFill>
                    <a:blip r:embed="rId29">
                      <a:extLst>
                        <a:ext uri="{28A0092B-C50C-407E-A947-70E740481C1C}">
                          <a14:useLocalDpi xmlns:a14="http://schemas.microsoft.com/office/drawing/2010/main"/>
                        </a:ext>
                      </a:extLst>
                    </a:blip>
                    <a:stretch>
                      <a:fillRect/>
                    </a:stretch>
                  </pic:blipFill>
                  <pic:spPr>
                    <a:xfrm>
                      <a:off x="0" y="0"/>
                      <a:ext cx="5400675" cy="933450"/>
                    </a:xfrm>
                    <a:prstGeom prst="rect">
                      <a:avLst/>
                    </a:prstGeom>
                  </pic:spPr>
                </pic:pic>
              </a:graphicData>
            </a:graphic>
          </wp:inline>
        </w:drawing>
      </w:r>
    </w:p>
    <w:p w:rsidRPr="00B95078" w:rsidR="005775B5" w:rsidP="003E1BCF" w:rsidRDefault="005775B5" w14:paraId="7C238F54" w14:textId="092E06E8">
      <w:pPr>
        <w:spacing w:line="276" w:lineRule="auto"/>
        <w:rPr>
          <w:rFonts w:cs="Arial"/>
        </w:rPr>
      </w:pPr>
      <w:commentRangeStart w:id="37"/>
      <w:commentRangeStart w:id="38"/>
      <w:commentRangeEnd w:id="37"/>
      <w:r>
        <w:commentReference w:id="37"/>
      </w:r>
      <w:commentRangeEnd w:id="38"/>
      <w:r w:rsidR="005C5676">
        <w:rPr>
          <w:rStyle w:val="Refdecomentario"/>
          <w:rFonts w:ascii="Times New Roman" w:hAnsi="Times New Roman"/>
        </w:rPr>
        <w:commentReference w:id="38"/>
      </w:r>
    </w:p>
    <w:p w:rsidRPr="00B95078" w:rsidR="005775B5" w:rsidP="003E1BCF" w:rsidRDefault="377075FE" w14:paraId="277B7D82" w14:textId="412C37BC">
      <w:pPr>
        <w:spacing w:line="276" w:lineRule="auto"/>
        <w:rPr>
          <w:rFonts w:cs="Arial"/>
        </w:rPr>
      </w:pPr>
      <w:r w:rsidRPr="30D1C3F5">
        <w:rPr>
          <w:rFonts w:cs="Arial"/>
        </w:rPr>
        <w:t xml:space="preserve">El </w:t>
      </w:r>
      <w:r w:rsidRPr="30D1C3F5">
        <w:rPr>
          <w:b/>
          <w:bCs/>
          <w:i/>
          <w:iCs/>
        </w:rPr>
        <w:t xml:space="preserve">Footer </w:t>
      </w:r>
      <w:r w:rsidRPr="30D1C3F5">
        <w:rPr>
          <w:rFonts w:cs="Arial"/>
        </w:rPr>
        <w:t>tendrá la funcionalidad de “</w:t>
      </w:r>
      <w:r w:rsidRPr="30D1C3F5" w:rsidR="3709DECE">
        <w:rPr>
          <w:rFonts w:cs="Arial"/>
        </w:rPr>
        <w:t>Guardar borrador</w:t>
      </w:r>
      <w:r w:rsidRPr="30D1C3F5">
        <w:rPr>
          <w:rFonts w:cs="Arial"/>
        </w:rPr>
        <w:t>”, “</w:t>
      </w:r>
      <w:r w:rsidRPr="30D1C3F5" w:rsidR="69913BC4">
        <w:rPr>
          <w:rFonts w:cs="Arial"/>
        </w:rPr>
        <w:t>V</w:t>
      </w:r>
      <w:r w:rsidRPr="30D1C3F5">
        <w:rPr>
          <w:rFonts w:cs="Arial"/>
        </w:rPr>
        <w:t>olver” y “</w:t>
      </w:r>
      <w:r w:rsidRPr="30D1C3F5" w:rsidR="4CF78C3C">
        <w:rPr>
          <w:rFonts w:cs="Arial"/>
        </w:rPr>
        <w:t>G</w:t>
      </w:r>
      <w:r w:rsidRPr="30D1C3F5">
        <w:rPr>
          <w:rFonts w:cs="Arial"/>
        </w:rPr>
        <w:t xml:space="preserve">uardar y continuar” en todos los pasos. La opción de </w:t>
      </w:r>
      <w:r w:rsidRPr="30D1C3F5" w:rsidR="5475976E">
        <w:rPr>
          <w:rFonts w:cs="Arial"/>
        </w:rPr>
        <w:t>“</w:t>
      </w:r>
      <w:r w:rsidRPr="30D1C3F5" w:rsidR="4C6F5EF8">
        <w:rPr>
          <w:rFonts w:cs="Arial"/>
        </w:rPr>
        <w:t>G</w:t>
      </w:r>
      <w:r w:rsidRPr="30D1C3F5">
        <w:rPr>
          <w:rFonts w:cs="Arial"/>
        </w:rPr>
        <w:t>uardar plantilla</w:t>
      </w:r>
      <w:r w:rsidRPr="30D1C3F5" w:rsidR="5475976E">
        <w:rPr>
          <w:rFonts w:cs="Arial"/>
        </w:rPr>
        <w:t>”</w:t>
      </w:r>
      <w:r w:rsidRPr="30D1C3F5">
        <w:rPr>
          <w:rFonts w:cs="Arial"/>
        </w:rPr>
        <w:t xml:space="preserve"> sólo se mostrará en </w:t>
      </w:r>
      <w:r w:rsidRPr="30D1C3F5" w:rsidR="28DF14F8">
        <w:rPr>
          <w:rFonts w:cs="Arial"/>
        </w:rPr>
        <w:t>los</w:t>
      </w:r>
      <w:r w:rsidRPr="30D1C3F5">
        <w:rPr>
          <w:rFonts w:cs="Arial"/>
        </w:rPr>
        <w:t xml:space="preserve"> paso</w:t>
      </w:r>
      <w:r w:rsidRPr="30D1C3F5" w:rsidR="56EBA666">
        <w:rPr>
          <w:rFonts w:cs="Arial"/>
        </w:rPr>
        <w:t>s</w:t>
      </w:r>
      <w:r w:rsidRPr="30D1C3F5">
        <w:rPr>
          <w:rFonts w:cs="Arial"/>
        </w:rPr>
        <w:t xml:space="preserve"> 1 y 2.</w:t>
      </w:r>
    </w:p>
    <w:p w:rsidRPr="00B95078" w:rsidR="005775B5" w:rsidP="4FB98DB2" w:rsidRDefault="00D949DC" w14:paraId="478AB320" w14:textId="317AACD5">
      <w:pPr>
        <w:jc w:val="left"/>
        <w:rPr>
          <w:rFonts w:cs="Arial"/>
        </w:rPr>
      </w:pPr>
      <w:r w:rsidRPr="00B95078">
        <w:rPr>
          <w:rFonts w:cs="Arial"/>
          <w:noProof/>
        </w:rPr>
        <w:drawing>
          <wp:inline distT="0" distB="0" distL="0" distR="0" wp14:anchorId="4A4546D6" wp14:editId="143B2E18">
            <wp:extent cx="5400040" cy="310515"/>
            <wp:effectExtent l="0" t="0" r="0" b="0"/>
            <wp:docPr id="1813235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5783" name=""/>
                    <pic:cNvPicPr/>
                  </pic:nvPicPr>
                  <pic:blipFill>
                    <a:blip r:embed="rId30"/>
                    <a:stretch>
                      <a:fillRect/>
                    </a:stretch>
                  </pic:blipFill>
                  <pic:spPr>
                    <a:xfrm>
                      <a:off x="0" y="0"/>
                      <a:ext cx="5400040" cy="310515"/>
                    </a:xfrm>
                    <a:prstGeom prst="rect">
                      <a:avLst/>
                    </a:prstGeom>
                  </pic:spPr>
                </pic:pic>
              </a:graphicData>
            </a:graphic>
          </wp:inline>
        </w:drawing>
      </w:r>
    </w:p>
    <w:p w:rsidRPr="00B95078" w:rsidR="005775B5" w:rsidP="4FB98DB2" w:rsidRDefault="005775B5" w14:paraId="2F06B6BB" w14:textId="77777777">
      <w:pPr>
        <w:jc w:val="left"/>
        <w:rPr>
          <w:rFonts w:cs="Arial"/>
        </w:rPr>
      </w:pPr>
    </w:p>
    <w:p w:rsidRPr="00B95078" w:rsidR="005775B5" w:rsidP="4FB98DB2" w:rsidRDefault="00F61D83" w14:paraId="2F9CF130" w14:textId="6F1EAF87">
      <w:pPr>
        <w:numPr>
          <w:ilvl w:val="0"/>
          <w:numId w:val="35"/>
        </w:numPr>
        <w:jc w:val="left"/>
        <w:rPr>
          <w:rFonts w:cs="Arial"/>
        </w:rPr>
      </w:pPr>
      <w:r w:rsidRPr="4F837BEF">
        <w:rPr>
          <w:rFonts w:cs="Arial"/>
        </w:rPr>
        <w:t>La solicitud po</w:t>
      </w:r>
      <w:r w:rsidRPr="4F837BEF" w:rsidR="005775B5">
        <w:rPr>
          <w:rFonts w:cs="Arial"/>
        </w:rPr>
        <w:t xml:space="preserve">drá guardarse mediante el pulsado de la opción “Guardar borrador”. El botón y el mensaje de último guardado se mostrará en </w:t>
      </w:r>
      <w:r w:rsidRPr="4F837BEF" w:rsidR="000B0528">
        <w:rPr>
          <w:rFonts w:cs="Arial"/>
        </w:rPr>
        <w:t xml:space="preserve">el </w:t>
      </w:r>
      <w:r w:rsidRPr="003E1BCF" w:rsidR="000B0528">
        <w:rPr>
          <w:i/>
        </w:rPr>
        <w:t xml:space="preserve">footer </w:t>
      </w:r>
      <w:r w:rsidRPr="4F837BEF" w:rsidR="005775B5">
        <w:rPr>
          <w:rFonts w:cs="Arial"/>
        </w:rPr>
        <w:t>en todos los pasos.</w:t>
      </w:r>
    </w:p>
    <w:p w:rsidRPr="00B95078" w:rsidR="005775B5" w:rsidP="4FB98DB2" w:rsidRDefault="005775B5" w14:paraId="32DD7C54" w14:textId="77777777">
      <w:pPr>
        <w:numPr>
          <w:ilvl w:val="0"/>
          <w:numId w:val="35"/>
        </w:numPr>
        <w:jc w:val="left"/>
        <w:rPr>
          <w:rFonts w:cs="Arial"/>
        </w:rPr>
      </w:pPr>
      <w:r w:rsidRPr="4F837BEF">
        <w:rPr>
          <w:rFonts w:cs="Arial"/>
        </w:rPr>
        <w:t xml:space="preserve">La solicitud en estado borrador se guardará periódicamente cada </w:t>
      </w:r>
      <w:r w:rsidRPr="003E1BCF">
        <w:rPr>
          <w:highlight w:val="yellow"/>
        </w:rPr>
        <w:t>2 minutos</w:t>
      </w:r>
      <w:r w:rsidRPr="4F837BEF">
        <w:rPr>
          <w:rFonts w:cs="Arial"/>
        </w:rPr>
        <w:t xml:space="preserve"> desde el último guardado.</w:t>
      </w:r>
    </w:p>
    <w:p w:rsidRPr="00B95078" w:rsidR="005775B5" w:rsidP="4FB98DB2" w:rsidRDefault="005775B5" w14:paraId="75F77DB3" w14:textId="098E6B09">
      <w:pPr>
        <w:jc w:val="left"/>
        <w:rPr>
          <w:rFonts w:cs="Arial"/>
        </w:rPr>
      </w:pPr>
      <w:r w:rsidRPr="4F837BEF">
        <w:rPr>
          <w:rFonts w:cs="Arial"/>
        </w:rPr>
        <w:t xml:space="preserve">La opción de </w:t>
      </w:r>
      <w:r w:rsidRPr="4F837BEF" w:rsidR="183560CF">
        <w:rPr>
          <w:rFonts w:cs="Arial"/>
          <w:i/>
          <w:iCs/>
        </w:rPr>
        <w:t>G</w:t>
      </w:r>
      <w:r w:rsidRPr="4F837BEF">
        <w:rPr>
          <w:rFonts w:cs="Arial"/>
          <w:i/>
          <w:iCs/>
        </w:rPr>
        <w:t>uardar</w:t>
      </w:r>
      <w:r w:rsidRPr="003E1BCF">
        <w:rPr>
          <w:i/>
        </w:rPr>
        <w:t xml:space="preserve"> borrador</w:t>
      </w:r>
      <w:r w:rsidRPr="4F837BEF">
        <w:rPr>
          <w:rFonts w:cs="Arial"/>
        </w:rPr>
        <w:t xml:space="preserve"> aparecerá en todos los pasos desde el paso 1 hasta el paso 6 (resumen)</w:t>
      </w:r>
    </w:p>
    <w:p w:rsidRPr="00B95078" w:rsidR="005775B5" w:rsidP="007167C3" w:rsidRDefault="005775B5" w14:paraId="329E3E67" w14:textId="77777777">
      <w:pPr>
        <w:jc w:val="center"/>
        <w:rPr>
          <w:rFonts w:cs="Arial"/>
        </w:rPr>
      </w:pPr>
      <w:r>
        <w:rPr>
          <w:noProof/>
        </w:rPr>
        <w:drawing>
          <wp:inline distT="0" distB="0" distL="0" distR="0" wp14:anchorId="3E0341BA" wp14:editId="12A0D7D0">
            <wp:extent cx="3546473" cy="435150"/>
            <wp:effectExtent l="0" t="0" r="0" b="3175"/>
            <wp:docPr id="1363230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30178" name=""/>
                    <pic:cNvPicPr/>
                  </pic:nvPicPr>
                  <pic:blipFill>
                    <a:blip r:embed="rId31"/>
                    <a:stretch>
                      <a:fillRect/>
                    </a:stretch>
                  </pic:blipFill>
                  <pic:spPr>
                    <a:xfrm>
                      <a:off x="0" y="0"/>
                      <a:ext cx="3602364" cy="442008"/>
                    </a:xfrm>
                    <a:prstGeom prst="rect">
                      <a:avLst/>
                    </a:prstGeom>
                  </pic:spPr>
                </pic:pic>
              </a:graphicData>
            </a:graphic>
          </wp:inline>
        </w:drawing>
      </w:r>
      <w:r>
        <w:rPr>
          <w:noProof/>
        </w:rPr>
        <mc:AlternateContent>
          <mc:Choice Requires="wps">
            <w:drawing>
              <wp:inline distT="0" distB="0" distL="0" distR="0" wp14:anchorId="181FEBE4" wp14:editId="35A97153">
                <wp:extent cx="304800" cy="304800"/>
                <wp:effectExtent l="0" t="0" r="0" b="0"/>
                <wp:docPr id="1698319390" name="Rectángulo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mc:AlternateContent>
      </w:r>
    </w:p>
    <w:p w:rsidRPr="00B95078" w:rsidR="003918C3" w:rsidP="003E1BCF" w:rsidRDefault="003918C3" w14:paraId="642888F1" w14:textId="77777777">
      <w:pPr>
        <w:spacing w:line="276" w:lineRule="auto"/>
        <w:rPr>
          <w:rFonts w:cs="Arial"/>
        </w:rPr>
      </w:pPr>
    </w:p>
    <w:p w:rsidRPr="00B95078" w:rsidR="00D03827" w:rsidP="00D03827" w:rsidRDefault="00D03827" w14:paraId="2BC7C076" w14:textId="77777777">
      <w:pPr>
        <w:jc w:val="left"/>
        <w:rPr>
          <w:rFonts w:cs="Arial"/>
        </w:rPr>
      </w:pPr>
      <w:r w:rsidRPr="00B95078">
        <w:rPr>
          <w:rFonts w:cs="Arial"/>
        </w:rPr>
        <w:t xml:space="preserve">Cuando se pulsa en “Guardar borrador” aparecerá el </w:t>
      </w:r>
      <w:r>
        <w:rPr>
          <w:rFonts w:cs="Arial"/>
        </w:rPr>
        <w:t xml:space="preserve">siguiente </w:t>
      </w:r>
      <w:r w:rsidRPr="00B95078">
        <w:rPr>
          <w:rFonts w:cs="Arial"/>
        </w:rPr>
        <w:t xml:space="preserve">mensaje: </w:t>
      </w:r>
    </w:p>
    <w:p w:rsidRPr="00B95078" w:rsidR="00D03827" w:rsidP="00D03827" w:rsidRDefault="00D03827" w14:paraId="292F44F6" w14:textId="77777777">
      <w:pPr>
        <w:jc w:val="center"/>
        <w:rPr>
          <w:rFonts w:cs="Arial"/>
        </w:rPr>
      </w:pPr>
      <w:r w:rsidRPr="00B95078">
        <w:rPr>
          <w:rFonts w:cs="Arial"/>
          <w:noProof/>
        </w:rPr>
        <w:drawing>
          <wp:inline distT="0" distB="0" distL="0" distR="0" wp14:anchorId="15755FE5" wp14:editId="52EC9574">
            <wp:extent cx="3565525" cy="855423"/>
            <wp:effectExtent l="0" t="0" r="0" b="1905"/>
            <wp:docPr id="18996282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00141" name="Imagen 1" descr="Interfaz de usuario gráfica, Texto, Aplicación&#10;&#10;El contenido generado por IA puede ser incorrecto."/>
                    <pic:cNvPicPr/>
                  </pic:nvPicPr>
                  <pic:blipFill>
                    <a:blip r:embed="rId32"/>
                    <a:stretch>
                      <a:fillRect/>
                    </a:stretch>
                  </pic:blipFill>
                  <pic:spPr>
                    <a:xfrm>
                      <a:off x="0" y="0"/>
                      <a:ext cx="3586397" cy="860430"/>
                    </a:xfrm>
                    <a:prstGeom prst="rect">
                      <a:avLst/>
                    </a:prstGeom>
                  </pic:spPr>
                </pic:pic>
              </a:graphicData>
            </a:graphic>
          </wp:inline>
        </w:drawing>
      </w:r>
    </w:p>
    <w:p w:rsidR="00D03827" w:rsidRDefault="00D03827" w14:paraId="2A37F390" w14:textId="77777777">
      <w:pPr>
        <w:spacing w:line="276" w:lineRule="auto"/>
        <w:rPr>
          <w:rFonts w:cs="Arial"/>
        </w:rPr>
      </w:pPr>
    </w:p>
    <w:p w:rsidRPr="00B95078" w:rsidR="005775B5" w:rsidP="003E1BCF" w:rsidRDefault="005775B5" w14:paraId="69545390" w14:textId="313B948A">
      <w:pPr>
        <w:spacing w:line="276" w:lineRule="auto"/>
        <w:rPr>
          <w:rFonts w:cs="Arial"/>
        </w:rPr>
      </w:pPr>
      <w:r w:rsidRPr="4F837BEF">
        <w:rPr>
          <w:rFonts w:cs="Arial"/>
        </w:rPr>
        <w:t>En el apartado “</w:t>
      </w:r>
      <w:r w:rsidRPr="4F837BEF" w:rsidR="2D7828F1">
        <w:rPr>
          <w:rFonts w:cs="Arial"/>
        </w:rPr>
        <w:t>Ú</w:t>
      </w:r>
      <w:r w:rsidRPr="4F837BEF">
        <w:rPr>
          <w:rFonts w:cs="Arial"/>
        </w:rPr>
        <w:t xml:space="preserve">ltimo guardado” mostrará “ahora mismo” cuando se acabe de guardar y se mostrará la hora y minuto cuando lleve más de 1 minuto sin guardarse. </w:t>
      </w:r>
    </w:p>
    <w:p w:rsidRPr="00B95078" w:rsidR="005775B5" w:rsidP="003E1BCF" w:rsidRDefault="0C3BC6D6" w14:paraId="6316A8C8" w14:textId="62C16E75">
      <w:pPr>
        <w:spacing w:line="276" w:lineRule="auto"/>
        <w:rPr>
          <w:rFonts w:cs="Arial"/>
        </w:rPr>
      </w:pPr>
      <w:r w:rsidRPr="4F837BEF">
        <w:rPr>
          <w:rFonts w:cs="Arial"/>
        </w:rPr>
        <w:t>C</w:t>
      </w:r>
      <w:r w:rsidRPr="4F837BEF" w:rsidR="005775B5">
        <w:rPr>
          <w:rFonts w:cs="Arial"/>
        </w:rPr>
        <w:t xml:space="preserve">uando se recupera, </w:t>
      </w:r>
      <w:r w:rsidRPr="003E1BCF" w:rsidR="36789227">
        <w:rPr>
          <w:b/>
        </w:rPr>
        <w:t xml:space="preserve">el borrador </w:t>
      </w:r>
      <w:r w:rsidRPr="003E1BCF" w:rsidR="005775B5">
        <w:rPr>
          <w:b/>
        </w:rPr>
        <w:t>deberá mostrarse en el mismo paso donde se dejó.</w:t>
      </w:r>
    </w:p>
    <w:p w:rsidRPr="00B95078" w:rsidR="003918C3" w:rsidP="4FB98DB2" w:rsidRDefault="003918C3" w14:paraId="700D55EB" w14:textId="77777777">
      <w:pPr>
        <w:jc w:val="left"/>
        <w:rPr>
          <w:rFonts w:cs="Arial"/>
        </w:rPr>
      </w:pPr>
    </w:p>
    <w:p w:rsidRPr="00B95078" w:rsidR="005775B5" w:rsidP="4FB98DB2" w:rsidRDefault="79C54564" w14:paraId="46C6142A" w14:textId="0602CB9A">
      <w:pPr>
        <w:pStyle w:val="Ttulo3"/>
        <w:jc w:val="left"/>
      </w:pPr>
      <w:bookmarkStart w:name="_Toc101220462" w:id="39"/>
      <w:bookmarkStart w:name="_Toc212993674" w:id="40"/>
      <w:bookmarkStart w:name="_Toc213765512" w:id="41"/>
      <w:r w:rsidRPr="00B95078">
        <w:t>Stepper</w:t>
      </w:r>
      <w:bookmarkEnd w:id="39"/>
      <w:bookmarkEnd w:id="40"/>
      <w:bookmarkEnd w:id="41"/>
    </w:p>
    <w:p w:rsidRPr="00B95078" w:rsidR="005775B5" w:rsidP="005775B5" w:rsidRDefault="005775B5" w14:paraId="3800704A" w14:textId="77777777">
      <w:pPr>
        <w:tabs>
          <w:tab w:val="num" w:pos="720"/>
        </w:tabs>
        <w:jc w:val="left"/>
        <w:rPr>
          <w:rFonts w:cs="Arial"/>
          <w:color w:val="000000"/>
          <w:szCs w:val="20"/>
        </w:rPr>
      </w:pPr>
    </w:p>
    <w:p w:rsidRPr="00B95078" w:rsidR="005775B5" w:rsidP="003E1BCF" w:rsidRDefault="005775B5" w14:paraId="03E0A958" w14:textId="77777777">
      <w:pPr>
        <w:spacing w:line="276" w:lineRule="auto"/>
        <w:rPr>
          <w:rFonts w:cs="Arial"/>
        </w:rPr>
      </w:pPr>
      <w:r w:rsidRPr="4F837BEF">
        <w:rPr>
          <w:rFonts w:cs="Arial"/>
        </w:rPr>
        <w:t xml:space="preserve">En base a la acción telemática seleccionada, se configurará el </w:t>
      </w:r>
      <w:r w:rsidRPr="003E1BCF">
        <w:rPr>
          <w:i/>
        </w:rPr>
        <w:t xml:space="preserve">stepper </w:t>
      </w:r>
      <w:r w:rsidRPr="4F837BEF">
        <w:rPr>
          <w:rFonts w:cs="Arial"/>
        </w:rPr>
        <w:t>mostrando los pasos que inicialmente pueden realizarse.</w:t>
      </w:r>
    </w:p>
    <w:p w:rsidRPr="00B95078" w:rsidR="00066621" w:rsidP="003E1BCF" w:rsidRDefault="00066621" w14:paraId="4C197B96" w14:textId="3081C04A">
      <w:pPr>
        <w:spacing w:line="276" w:lineRule="auto"/>
        <w:rPr>
          <w:rFonts w:cs="Arial"/>
        </w:rPr>
      </w:pPr>
      <w:r>
        <w:rPr>
          <w:noProof/>
        </w:rPr>
        <w:drawing>
          <wp:inline distT="0" distB="0" distL="0" distR="0" wp14:anchorId="7CBAA0AF" wp14:editId="5AEB67AD">
            <wp:extent cx="5400040" cy="381635"/>
            <wp:effectExtent l="0" t="0" r="0" b="0"/>
            <wp:docPr id="1901618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6236" name=""/>
                    <pic:cNvPicPr/>
                  </pic:nvPicPr>
                  <pic:blipFill>
                    <a:blip r:embed="rId33"/>
                    <a:stretch>
                      <a:fillRect/>
                    </a:stretch>
                  </pic:blipFill>
                  <pic:spPr>
                    <a:xfrm>
                      <a:off x="0" y="0"/>
                      <a:ext cx="5400040" cy="381635"/>
                    </a:xfrm>
                    <a:prstGeom prst="rect">
                      <a:avLst/>
                    </a:prstGeom>
                  </pic:spPr>
                </pic:pic>
              </a:graphicData>
            </a:graphic>
          </wp:inline>
        </w:drawing>
      </w:r>
    </w:p>
    <w:p w:rsidRPr="00B95078" w:rsidR="005775B5" w:rsidP="003E1BCF" w:rsidRDefault="005775B5" w14:paraId="5CCD3C01" w14:textId="77777777">
      <w:pPr>
        <w:tabs>
          <w:tab w:val="num" w:pos="720"/>
        </w:tabs>
        <w:spacing w:line="276" w:lineRule="auto"/>
        <w:rPr>
          <w:rFonts w:cs="Arial"/>
          <w:color w:val="000000"/>
        </w:rPr>
      </w:pPr>
      <w:r w:rsidRPr="003E1BCF">
        <w:rPr>
          <w:color w:val="000000" w:themeColor="text1"/>
        </w:rPr>
        <w:t xml:space="preserve">Los pasos irán secuenciados mediante un </w:t>
      </w:r>
      <w:r w:rsidRPr="003E1BCF">
        <w:rPr>
          <w:i/>
          <w:color w:val="000000" w:themeColor="text1"/>
        </w:rPr>
        <w:t xml:space="preserve">stepper </w:t>
      </w:r>
      <w:r w:rsidRPr="003E1BCF">
        <w:rPr>
          <w:color w:val="000000" w:themeColor="text1"/>
        </w:rPr>
        <w:t>que marcará el avance en la cumplimentación de la solicitud.</w:t>
      </w:r>
    </w:p>
    <w:p w:rsidRPr="00B95078" w:rsidR="005775B5" w:rsidP="003E1BCF" w:rsidRDefault="002E2874" w14:paraId="06E3EE89" w14:textId="55BE3066">
      <w:pPr>
        <w:tabs>
          <w:tab w:val="num" w:pos="720"/>
        </w:tabs>
        <w:spacing w:line="276" w:lineRule="auto"/>
        <w:rPr>
          <w:rFonts w:cs="Arial"/>
          <w:color w:val="000000"/>
        </w:rPr>
      </w:pPr>
      <w:r w:rsidRPr="003E1BCF">
        <w:rPr>
          <w:color w:val="000000" w:themeColor="text1"/>
        </w:rPr>
        <w:t xml:space="preserve">Dependiendo del procedimiento y acción telemática, </w:t>
      </w:r>
      <w:r w:rsidRPr="003E1BCF" w:rsidR="005775B5">
        <w:rPr>
          <w:color w:val="000000" w:themeColor="text1"/>
        </w:rPr>
        <w:t xml:space="preserve">el </w:t>
      </w:r>
      <w:r w:rsidRPr="4F837BEF" w:rsidR="4F3EC9F5">
        <w:rPr>
          <w:rFonts w:cs="Arial"/>
          <w:i/>
          <w:iCs/>
          <w:color w:val="000000" w:themeColor="text1"/>
        </w:rPr>
        <w:t>s</w:t>
      </w:r>
      <w:r w:rsidRPr="4F837BEF" w:rsidR="005775B5">
        <w:rPr>
          <w:rFonts w:cs="Arial"/>
          <w:i/>
          <w:iCs/>
          <w:color w:val="000000" w:themeColor="text1"/>
        </w:rPr>
        <w:t>tepper</w:t>
      </w:r>
      <w:r w:rsidRPr="003E1BCF" w:rsidR="005775B5">
        <w:rPr>
          <w:i/>
          <w:color w:val="000000" w:themeColor="text1"/>
        </w:rPr>
        <w:t xml:space="preserve"> </w:t>
      </w:r>
      <w:r w:rsidRPr="003E1BCF" w:rsidR="005775B5">
        <w:rPr>
          <w:color w:val="000000" w:themeColor="text1"/>
        </w:rPr>
        <w:t>podrá cambiar su configuración de pasos en base al procedimiento</w:t>
      </w:r>
      <w:r w:rsidRPr="4F837BEF" w:rsidR="7BF67B07">
        <w:rPr>
          <w:rFonts w:cs="Arial"/>
          <w:color w:val="000000" w:themeColor="text1"/>
        </w:rPr>
        <w:t>; por ejemplo</w:t>
      </w:r>
      <w:r w:rsidRPr="003E1BCF" w:rsidR="7BF67B07">
        <w:rPr>
          <w:color w:val="000000" w:themeColor="text1"/>
        </w:rPr>
        <w:t>:</w:t>
      </w:r>
    </w:p>
    <w:p w:rsidRPr="00B95078" w:rsidR="005775B5" w:rsidP="003E1BCF" w:rsidRDefault="005775B5" w14:paraId="7142B42A" w14:textId="09C3E45B">
      <w:pPr>
        <w:pStyle w:val="Prrafodelista"/>
        <w:numPr>
          <w:ilvl w:val="0"/>
          <w:numId w:val="28"/>
        </w:numPr>
        <w:tabs>
          <w:tab w:val="num" w:pos="720"/>
        </w:tabs>
        <w:spacing w:line="276" w:lineRule="auto"/>
        <w:rPr>
          <w:rFonts w:cs="Arial"/>
          <w:color w:val="000000"/>
        </w:rPr>
      </w:pPr>
      <w:r w:rsidRPr="4F837BEF">
        <w:rPr>
          <w:rFonts w:cs="Arial"/>
          <w:color w:val="000000" w:themeColor="text1"/>
        </w:rPr>
        <w:t>Puede que no se requiera documentación y, por tanto, no aparecería el paso 4</w:t>
      </w:r>
      <w:r w:rsidRPr="4F837BEF" w:rsidR="6FC2CED3">
        <w:rPr>
          <w:rFonts w:cs="Arial"/>
          <w:color w:val="000000" w:themeColor="text1"/>
        </w:rPr>
        <w:t>.</w:t>
      </w:r>
    </w:p>
    <w:p w:rsidRPr="00B95078" w:rsidR="005775B5" w:rsidP="003E1BCF" w:rsidRDefault="005775B5" w14:paraId="2706AA84" w14:textId="77777777">
      <w:pPr>
        <w:pStyle w:val="Prrafodelista"/>
        <w:numPr>
          <w:ilvl w:val="0"/>
          <w:numId w:val="28"/>
        </w:numPr>
        <w:tabs>
          <w:tab w:val="num" w:pos="720"/>
        </w:tabs>
        <w:spacing w:line="276" w:lineRule="auto"/>
        <w:rPr>
          <w:rFonts w:cs="Arial"/>
          <w:color w:val="000000"/>
        </w:rPr>
      </w:pPr>
      <w:r w:rsidRPr="003E1BCF">
        <w:rPr>
          <w:color w:val="000000" w:themeColor="text1"/>
        </w:rPr>
        <w:t xml:space="preserve">Puede no requerir firma, por lo que el </w:t>
      </w:r>
      <w:r w:rsidRPr="003E1BCF">
        <w:rPr>
          <w:i/>
          <w:color w:val="000000" w:themeColor="text1"/>
        </w:rPr>
        <w:t xml:space="preserve">stepper </w:t>
      </w:r>
      <w:r w:rsidRPr="003E1BCF">
        <w:rPr>
          <w:color w:val="000000" w:themeColor="text1"/>
        </w:rPr>
        <w:t>mostraría como último paso “6 – envío”.</w:t>
      </w:r>
    </w:p>
    <w:p w:rsidRPr="00B95078" w:rsidR="005775B5" w:rsidP="003E1BCF" w:rsidRDefault="005775B5" w14:paraId="3284019C" w14:textId="3DBE83A9">
      <w:pPr>
        <w:tabs>
          <w:tab w:val="num" w:pos="720"/>
        </w:tabs>
        <w:spacing w:line="276" w:lineRule="auto"/>
        <w:rPr>
          <w:rFonts w:cs="Arial"/>
          <w:color w:val="000000"/>
        </w:rPr>
      </w:pPr>
      <w:r w:rsidRPr="4F837BEF">
        <w:rPr>
          <w:rFonts w:cs="Arial"/>
          <w:color w:val="000000" w:themeColor="text1"/>
        </w:rPr>
        <w:t>El avance entre pasos será secuencial hacia adelante, es decir, del paso 2 sólo podremos avanzar al paso 3. También se podrá navegar entre pasos hacia atrás. (Mediante el botón “&lt;- Volver”)</w:t>
      </w:r>
    </w:p>
    <w:p w:rsidRPr="00B95078" w:rsidR="005775B5" w:rsidP="003E1BCF" w:rsidRDefault="005775B5" w14:paraId="0D3E956B" w14:textId="6265DD18">
      <w:pPr>
        <w:tabs>
          <w:tab w:val="num" w:pos="720"/>
        </w:tabs>
        <w:spacing w:line="276" w:lineRule="auto"/>
        <w:rPr>
          <w:rFonts w:cs="Arial"/>
          <w:color w:val="000000"/>
        </w:rPr>
      </w:pPr>
      <w:r w:rsidRPr="4F837BEF">
        <w:rPr>
          <w:rFonts w:cs="Arial"/>
          <w:color w:val="000000" w:themeColor="text1"/>
        </w:rPr>
        <w:t>Existe la excepción en la navegación</w:t>
      </w:r>
      <w:r w:rsidRPr="4F837BEF" w:rsidR="025739AC">
        <w:rPr>
          <w:rFonts w:cs="Arial"/>
          <w:color w:val="000000" w:themeColor="text1"/>
        </w:rPr>
        <w:t>,</w:t>
      </w:r>
      <w:r w:rsidRPr="4F837BEF">
        <w:rPr>
          <w:rFonts w:cs="Arial"/>
          <w:color w:val="000000" w:themeColor="text1"/>
        </w:rPr>
        <w:t xml:space="preserve"> ya que desde el paso 6 (pantalla de resumen) sí existirá un acceso directo a los diferentes pasos para su actualización. Posteriormente se volverá a recorrer la solicitud completa (paso a paso) hasta el paso 6. </w:t>
      </w:r>
    </w:p>
    <w:p w:rsidRPr="00B95078" w:rsidR="005775B5" w:rsidP="003E1BCF" w:rsidRDefault="005775B5" w14:paraId="34F6D1E2" w14:textId="1860A7C7">
      <w:pPr>
        <w:tabs>
          <w:tab w:val="num" w:pos="720"/>
        </w:tabs>
        <w:spacing w:line="276" w:lineRule="auto"/>
        <w:rPr>
          <w:rFonts w:cs="Arial"/>
          <w:color w:val="000000"/>
        </w:rPr>
      </w:pPr>
      <w:r w:rsidRPr="4F837BEF">
        <w:rPr>
          <w:rFonts w:cs="Arial"/>
          <w:color w:val="000000" w:themeColor="text1"/>
        </w:rPr>
        <w:t>Esto se debe a las necesidades de recálculo durante el proceso. Por ejemplo, un cambio en un dato del paso 2 puede suponer la necesidad de requerir un nuevo documento o marcar una nueva declaración responsable.</w:t>
      </w:r>
    </w:p>
    <w:p w:rsidRPr="00B95078" w:rsidR="005775B5" w:rsidP="005775B5" w:rsidRDefault="005775B5" w14:paraId="7BDEA4CA" w14:textId="77777777">
      <w:pPr>
        <w:tabs>
          <w:tab w:val="num" w:pos="720"/>
        </w:tabs>
        <w:jc w:val="left"/>
        <w:rPr>
          <w:rFonts w:cs="Arial"/>
          <w:color w:val="000000"/>
          <w:szCs w:val="20"/>
        </w:rPr>
      </w:pPr>
    </w:p>
    <w:p w:rsidRPr="00B95078" w:rsidR="005775B5" w:rsidP="005775B5" w:rsidRDefault="005775B5" w14:paraId="2764C37C" w14:textId="77777777">
      <w:pPr>
        <w:tabs>
          <w:tab w:val="num" w:pos="720"/>
        </w:tabs>
        <w:jc w:val="left"/>
        <w:rPr>
          <w:rFonts w:cs="Arial"/>
          <w:color w:val="000000"/>
          <w:szCs w:val="20"/>
        </w:rPr>
      </w:pPr>
      <w:r w:rsidRPr="00B95078">
        <w:rPr>
          <w:rFonts w:cs="Arial"/>
          <w:noProof/>
          <w:color w:val="000000"/>
          <w:szCs w:val="20"/>
        </w:rPr>
        <w:drawing>
          <wp:inline distT="0" distB="0" distL="0" distR="0" wp14:anchorId="479D1E4E" wp14:editId="71A07378">
            <wp:extent cx="5400040" cy="381635"/>
            <wp:effectExtent l="0" t="0" r="0" b="0"/>
            <wp:docPr id="160854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6236" name=""/>
                    <pic:cNvPicPr/>
                  </pic:nvPicPr>
                  <pic:blipFill>
                    <a:blip r:embed="rId33"/>
                    <a:stretch>
                      <a:fillRect/>
                    </a:stretch>
                  </pic:blipFill>
                  <pic:spPr>
                    <a:xfrm>
                      <a:off x="0" y="0"/>
                      <a:ext cx="5400040" cy="381635"/>
                    </a:xfrm>
                    <a:prstGeom prst="rect">
                      <a:avLst/>
                    </a:prstGeom>
                  </pic:spPr>
                </pic:pic>
              </a:graphicData>
            </a:graphic>
          </wp:inline>
        </w:drawing>
      </w:r>
    </w:p>
    <w:p w:rsidRPr="00B95078" w:rsidR="005775B5" w:rsidP="4FB98DB2" w:rsidRDefault="005775B5" w14:paraId="5FAC2750" w14:textId="77777777">
      <w:pPr>
        <w:tabs>
          <w:tab w:val="num" w:pos="720"/>
        </w:tabs>
        <w:jc w:val="left"/>
        <w:rPr>
          <w:rFonts w:cs="Arial"/>
        </w:rPr>
      </w:pPr>
    </w:p>
    <w:p w:rsidRPr="00B95078" w:rsidR="005775B5" w:rsidP="4FB98DB2" w:rsidRDefault="005775B5" w14:paraId="6A6D1BE6" w14:textId="6E204912">
      <w:pPr>
        <w:tabs>
          <w:tab w:val="num" w:pos="720"/>
        </w:tabs>
        <w:jc w:val="left"/>
        <w:rPr>
          <w:rFonts w:cs="Arial"/>
        </w:rPr>
      </w:pPr>
      <w:r w:rsidRPr="00B95078">
        <w:rPr>
          <w:rFonts w:cs="Arial"/>
        </w:rPr>
        <w:t>No se podrá avanzar hasta que no se finalice el paso en el que se encuentra.</w:t>
      </w:r>
    </w:p>
    <w:p w:rsidRPr="00B95078" w:rsidR="005775B5" w:rsidP="4FB98DB2" w:rsidRDefault="005775B5" w14:paraId="76D43FB6" w14:textId="77777777">
      <w:pPr>
        <w:jc w:val="left"/>
        <w:rPr>
          <w:rFonts w:cs="Arial"/>
        </w:rPr>
      </w:pPr>
    </w:p>
    <w:p w:rsidRPr="00B95078" w:rsidR="00FD103F" w:rsidP="4FB98DB2" w:rsidRDefault="7584298B" w14:paraId="74720349" w14:textId="78B42B68">
      <w:pPr>
        <w:pStyle w:val="Ttulo3"/>
        <w:jc w:val="left"/>
      </w:pPr>
      <w:bookmarkStart w:name="_Toc766638231" w:id="42"/>
      <w:bookmarkStart w:name="_Toc212993675" w:id="43"/>
      <w:bookmarkStart w:name="_Toc213765513" w:id="44"/>
      <w:r w:rsidRPr="00B95078">
        <w:t>Logos</w:t>
      </w:r>
      <w:bookmarkEnd w:id="42"/>
      <w:bookmarkEnd w:id="43"/>
      <w:bookmarkEnd w:id="44"/>
      <w:r w:rsidRPr="00B95078">
        <w:t xml:space="preserve"> </w:t>
      </w:r>
    </w:p>
    <w:p w:rsidRPr="00B95078" w:rsidR="002F2607" w:rsidP="003E1BCF" w:rsidRDefault="001F4FFB" w14:paraId="0A0C1981" w14:textId="70E03B22">
      <w:pPr>
        <w:spacing w:line="276" w:lineRule="auto"/>
        <w:rPr>
          <w:rFonts w:cs="Arial"/>
          <w:color w:val="000000"/>
          <w:shd w:val="clear" w:color="auto" w:fill="FFFFFF"/>
        </w:rPr>
      </w:pPr>
      <w:r w:rsidRPr="00B95078">
        <w:rPr>
          <w:rFonts w:cs="Arial"/>
          <w:color w:val="000000"/>
          <w:shd w:val="clear" w:color="auto" w:fill="FFFFFF"/>
        </w:rPr>
        <w:t xml:space="preserve">Los procedimientos pueden tener configurados </w:t>
      </w:r>
      <w:r w:rsidRPr="00B95078" w:rsidR="009E3DB5">
        <w:rPr>
          <w:rFonts w:cs="Arial"/>
          <w:color w:val="000000"/>
          <w:shd w:val="clear" w:color="auto" w:fill="FFFFFF"/>
        </w:rPr>
        <w:t>en el CCP</w:t>
      </w:r>
      <w:r w:rsidRPr="00B95078" w:rsidR="2F989342">
        <w:rPr>
          <w:rFonts w:cs="Arial"/>
          <w:color w:val="000000"/>
          <w:shd w:val="clear" w:color="auto" w:fill="FFFFFF"/>
        </w:rPr>
        <w:t xml:space="preserve"> </w:t>
      </w:r>
      <w:r w:rsidRPr="00B95078">
        <w:rPr>
          <w:rFonts w:cs="Arial"/>
          <w:color w:val="000000"/>
          <w:shd w:val="clear" w:color="auto" w:fill="FFFFFF"/>
        </w:rPr>
        <w:t xml:space="preserve">una serie de </w:t>
      </w:r>
      <w:r w:rsidRPr="003E1BCF">
        <w:rPr>
          <w:b/>
          <w:color w:val="000000"/>
          <w:shd w:val="clear" w:color="auto" w:fill="FFFFFF"/>
        </w:rPr>
        <w:t>logos que deberán mostrarse en todas las páginas</w:t>
      </w:r>
      <w:r w:rsidRPr="00B95078" w:rsidR="00AF4C5A">
        <w:rPr>
          <w:rFonts w:cs="Arial"/>
          <w:color w:val="000000"/>
          <w:shd w:val="clear" w:color="auto" w:fill="FFFFFF"/>
        </w:rPr>
        <w:t xml:space="preserve"> (pasos) de una solicitud o acción telemática</w:t>
      </w:r>
      <w:r w:rsidRPr="00B95078" w:rsidR="6D7942B0">
        <w:rPr>
          <w:rFonts w:cs="Arial"/>
          <w:color w:val="000000"/>
          <w:shd w:val="clear" w:color="auto" w:fill="FFFFFF"/>
        </w:rPr>
        <w:t>,</w:t>
      </w:r>
      <w:r w:rsidRPr="00B95078" w:rsidR="00AF4C5A">
        <w:rPr>
          <w:rFonts w:cs="Arial"/>
          <w:color w:val="000000"/>
          <w:shd w:val="clear" w:color="auto" w:fill="FFFFFF"/>
        </w:rPr>
        <w:t xml:space="preserve"> </w:t>
      </w:r>
      <w:r w:rsidRPr="00B95078" w:rsidR="6067A0D3">
        <w:rPr>
          <w:rFonts w:cs="Arial"/>
          <w:color w:val="000000"/>
          <w:shd w:val="clear" w:color="auto" w:fill="FFFFFF"/>
        </w:rPr>
        <w:t>así como</w:t>
      </w:r>
      <w:r w:rsidRPr="00B95078">
        <w:rPr>
          <w:rFonts w:cs="Arial"/>
          <w:color w:val="000000"/>
          <w:shd w:val="clear" w:color="auto" w:fill="FFFFFF"/>
        </w:rPr>
        <w:t xml:space="preserve"> en todas las páginas </w:t>
      </w:r>
      <w:r w:rsidRPr="003E1BCF">
        <w:rPr>
          <w:b/>
          <w:color w:val="000000"/>
          <w:shd w:val="clear" w:color="auto" w:fill="FFFFFF"/>
        </w:rPr>
        <w:t>del pdf</w:t>
      </w:r>
      <w:r w:rsidRPr="00B95078">
        <w:rPr>
          <w:rFonts w:cs="Arial"/>
          <w:color w:val="000000"/>
          <w:shd w:val="clear" w:color="auto" w:fill="FFFFFF"/>
        </w:rPr>
        <w:t xml:space="preserve"> de la solicitud.</w:t>
      </w:r>
    </w:p>
    <w:p w:rsidRPr="00B95078" w:rsidR="00B66C58" w:rsidP="4FB98DB2" w:rsidRDefault="00B66C58" w14:paraId="37694932" w14:textId="77777777">
      <w:pPr>
        <w:jc w:val="left"/>
        <w:rPr>
          <w:rFonts w:cs="Arial"/>
          <w:color w:val="000000"/>
          <w:shd w:val="clear" w:color="auto" w:fill="FFFFFF"/>
        </w:rPr>
      </w:pPr>
    </w:p>
    <w:p w:rsidRPr="00B95078" w:rsidR="00B66C58" w:rsidP="4FB98DB2" w:rsidRDefault="00B66C58" w14:paraId="5FE499FD" w14:textId="139208CE">
      <w:pPr>
        <w:jc w:val="left"/>
        <w:rPr>
          <w:rFonts w:cs="Arial"/>
          <w:color w:val="000000"/>
          <w:shd w:val="clear" w:color="auto" w:fill="FFFFFF"/>
        </w:rPr>
      </w:pPr>
      <w:r>
        <w:rPr>
          <w:noProof/>
        </w:rPr>
        <w:drawing>
          <wp:inline distT="0" distB="0" distL="0" distR="0" wp14:anchorId="64687FEE" wp14:editId="28CCD0B6">
            <wp:extent cx="4719155" cy="2062133"/>
            <wp:effectExtent l="0" t="0" r="0" b="0"/>
            <wp:docPr id="11470669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8654" name="Imagen 1" descr="Interfaz de usuario gráfica, Texto, Aplicación, Correo electrónico&#10;&#10;El contenido generado por IA puede ser incorrecto."/>
                    <pic:cNvPicPr/>
                  </pic:nvPicPr>
                  <pic:blipFill>
                    <a:blip r:embed="rId34"/>
                    <a:stretch>
                      <a:fillRect/>
                    </a:stretch>
                  </pic:blipFill>
                  <pic:spPr>
                    <a:xfrm>
                      <a:off x="0" y="0"/>
                      <a:ext cx="4719155" cy="2062133"/>
                    </a:xfrm>
                    <a:prstGeom prst="rect">
                      <a:avLst/>
                    </a:prstGeom>
                  </pic:spPr>
                </pic:pic>
              </a:graphicData>
            </a:graphic>
          </wp:inline>
        </w:drawing>
      </w:r>
    </w:p>
    <w:p w:rsidRPr="00B95078" w:rsidR="00B66C58" w:rsidP="007136A9" w:rsidRDefault="00B66C58" w14:paraId="0ED9AF71" w14:textId="77777777">
      <w:pPr>
        <w:rPr>
          <w:rFonts w:cs="Arial"/>
          <w:color w:val="000000"/>
          <w:shd w:val="clear" w:color="auto" w:fill="FFFFFF"/>
        </w:rPr>
      </w:pPr>
    </w:p>
    <w:p w:rsidRPr="00B95078" w:rsidR="00A16E02" w:rsidP="003E1BCF" w:rsidRDefault="002F2607" w14:paraId="3EA748FC" w14:textId="370B63AC">
      <w:pPr>
        <w:spacing w:line="276" w:lineRule="auto"/>
        <w:rPr>
          <w:rFonts w:cs="Arial"/>
          <w:color w:val="000000"/>
          <w:shd w:val="clear" w:color="auto" w:fill="FFFFFF"/>
        </w:rPr>
      </w:pPr>
      <w:r w:rsidRPr="00B95078">
        <w:rPr>
          <w:rFonts w:cs="Arial"/>
          <w:color w:val="000000"/>
          <w:shd w:val="clear" w:color="auto" w:fill="FFFFFF"/>
        </w:rPr>
        <w:t xml:space="preserve">Visualmente, en la aplicación, existirá </w:t>
      </w:r>
      <w:r w:rsidRPr="00B95078" w:rsidR="00A16E02">
        <w:rPr>
          <w:rFonts w:cs="Arial"/>
          <w:color w:val="000000"/>
          <w:shd w:val="clear" w:color="auto" w:fill="FFFFFF"/>
        </w:rPr>
        <w:t xml:space="preserve">un espacio final reservado </w:t>
      </w:r>
      <w:r w:rsidRPr="00B95078" w:rsidR="009E3DB5">
        <w:rPr>
          <w:rFonts w:cs="Arial"/>
          <w:color w:val="000000"/>
          <w:shd w:val="clear" w:color="auto" w:fill="FFFFFF"/>
        </w:rPr>
        <w:t>donde mostrar estos logos</w:t>
      </w:r>
      <w:r w:rsidRPr="00B95078" w:rsidR="005B13E9">
        <w:rPr>
          <w:rFonts w:cs="Arial"/>
          <w:color w:val="000000"/>
          <w:shd w:val="clear" w:color="auto" w:fill="FFFFFF"/>
        </w:rPr>
        <w:t xml:space="preserve">, </w:t>
      </w:r>
      <w:r w:rsidRPr="003E1BCF" w:rsidR="005B13E9">
        <w:rPr>
          <w:b/>
          <w:color w:val="000000"/>
          <w:shd w:val="clear" w:color="auto" w:fill="FFFFFF"/>
        </w:rPr>
        <w:t>en base al idioma</w:t>
      </w:r>
      <w:r w:rsidRPr="00B95078" w:rsidR="005B13E9">
        <w:rPr>
          <w:rFonts w:cs="Arial"/>
          <w:color w:val="000000"/>
          <w:shd w:val="clear" w:color="auto" w:fill="FFFFFF"/>
        </w:rPr>
        <w:t xml:space="preserve"> seleccionado por </w:t>
      </w:r>
      <w:r w:rsidRPr="00B95078" w:rsidR="5690562C">
        <w:rPr>
          <w:rFonts w:cs="Arial"/>
          <w:color w:val="000000"/>
          <w:shd w:val="clear" w:color="auto" w:fill="FFFFFF"/>
        </w:rPr>
        <w:t>la persona usuaria</w:t>
      </w:r>
      <w:r w:rsidRPr="00B95078" w:rsidR="00B66C58">
        <w:rPr>
          <w:rFonts w:cs="Arial"/>
          <w:color w:val="000000"/>
          <w:shd w:val="clear" w:color="auto" w:fill="FFFFFF"/>
        </w:rPr>
        <w:t>. Dichos logos se mostrarán en el mismo orden en el que están configurados en el CCP y con unas dimensiones específicas en función del tamaño en píxeles, de cada uno de ellos.</w:t>
      </w:r>
      <w:r w:rsidRPr="00B95078" w:rsidR="00A16E02">
        <w:rPr>
          <w:rFonts w:cs="Arial"/>
          <w:color w:val="000000"/>
          <w:shd w:val="clear" w:color="auto" w:fill="FFFFFF"/>
        </w:rPr>
        <w:t xml:space="preserve"> </w:t>
      </w:r>
    </w:p>
    <w:p w:rsidRPr="00B95078" w:rsidR="00B66C58" w:rsidP="003E1BCF" w:rsidRDefault="00B66C58" w14:paraId="142798D0" w14:textId="6C4CF2BF">
      <w:pPr>
        <w:spacing w:line="276" w:lineRule="auto"/>
        <w:rPr>
          <w:rFonts w:cs="Arial"/>
          <w:color w:val="000000"/>
          <w:shd w:val="clear" w:color="auto" w:fill="FFFFFF"/>
        </w:rPr>
      </w:pPr>
      <w:r w:rsidRPr="00B95078">
        <w:rPr>
          <w:rFonts w:cs="Arial"/>
          <w:color w:val="000000"/>
          <w:shd w:val="clear" w:color="auto" w:fill="FFFFFF"/>
        </w:rPr>
        <w:t>La información del tamaño vendrá dada también desde el CCP. En este caso, el ToolkitBerria calculará la “talla” de la imagen para mostrarla según las siguientes especificaciones.</w:t>
      </w:r>
    </w:p>
    <w:p w:rsidRPr="00B95078" w:rsidR="00B66C58" w:rsidP="4FB98DB2" w:rsidRDefault="00B66C58" w14:paraId="45266701" w14:textId="4935BA58">
      <w:pPr>
        <w:jc w:val="left"/>
        <w:rPr>
          <w:rFonts w:cs="Arial"/>
          <w:color w:val="000000"/>
          <w:shd w:val="clear" w:color="auto" w:fill="FFFFFF"/>
        </w:rPr>
      </w:pPr>
      <w:r w:rsidRPr="00B95078">
        <w:rPr>
          <w:rFonts w:cs="Arial"/>
          <w:noProof/>
        </w:rPr>
        <w:drawing>
          <wp:inline distT="0" distB="0" distL="0" distR="0" wp14:anchorId="2D3A97C3" wp14:editId="34FBD939">
            <wp:extent cx="5400040" cy="3627755"/>
            <wp:effectExtent l="0" t="0" r="0" b="0"/>
            <wp:docPr id="6245864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52703" name="Imagen 1" descr="Interfaz de usuario gráfica&#10;&#10;El contenido generado por IA puede ser incorrecto."/>
                    <pic:cNvPicPr/>
                  </pic:nvPicPr>
                  <pic:blipFill>
                    <a:blip r:embed="rId35"/>
                    <a:stretch>
                      <a:fillRect/>
                    </a:stretch>
                  </pic:blipFill>
                  <pic:spPr>
                    <a:xfrm>
                      <a:off x="0" y="0"/>
                      <a:ext cx="5400040" cy="3627755"/>
                    </a:xfrm>
                    <a:prstGeom prst="rect">
                      <a:avLst/>
                    </a:prstGeom>
                  </pic:spPr>
                </pic:pic>
              </a:graphicData>
            </a:graphic>
          </wp:inline>
        </w:drawing>
      </w:r>
    </w:p>
    <w:p w:rsidRPr="00B95078" w:rsidR="00A16E02" w:rsidP="003E1BCF" w:rsidRDefault="00A16E02" w14:paraId="1186D439" w14:textId="55907E7D">
      <w:pPr>
        <w:spacing w:line="276" w:lineRule="auto"/>
        <w:rPr>
          <w:rFonts w:cs="Arial"/>
          <w:noProof/>
          <w:shd w:val="clear" w:color="auto" w:fill="FFFFFF"/>
        </w:rPr>
      </w:pPr>
    </w:p>
    <w:p w:rsidRPr="00B95078" w:rsidR="00170EF7" w:rsidP="00170EF7" w:rsidRDefault="00170EF7" w14:paraId="73E60FFD" w14:textId="77777777">
      <w:pPr>
        <w:rPr>
          <w:rFonts w:cs="Arial"/>
          <w:shd w:val="clear" w:color="auto" w:fill="FFFFFF"/>
        </w:rPr>
      </w:pPr>
      <w:r w:rsidRPr="00B95078">
        <w:rPr>
          <w:rFonts w:cs="Arial"/>
          <w:noProof/>
          <w:shd w:val="clear" w:color="auto" w:fill="FFFFFF"/>
        </w:rPr>
        <w:t>En el caso del PDF, estos logos aparecerán</w:t>
      </w:r>
      <w:r>
        <w:rPr>
          <w:rFonts w:cs="Arial"/>
          <w:noProof/>
          <w:shd w:val="clear" w:color="auto" w:fill="FFFFFF"/>
        </w:rPr>
        <w:t xml:space="preserve"> incluidos en el pie de página</w:t>
      </w:r>
      <w:r w:rsidRPr="00B95078">
        <w:rPr>
          <w:rFonts w:cs="Arial"/>
          <w:noProof/>
          <w:shd w:val="clear" w:color="auto" w:fill="FFFFFF"/>
        </w:rPr>
        <w:t>, siguiendo la misma lógica, en todas las páginas pero minimizando su tamaño para no ocupar mucho espacio en cada una de ellas.</w:t>
      </w:r>
    </w:p>
    <w:p w:rsidRPr="00B95078" w:rsidR="00A16E02" w:rsidP="007136A9" w:rsidRDefault="00A16E02" w14:paraId="412885F0" w14:textId="77777777">
      <w:pPr>
        <w:rPr>
          <w:rFonts w:cs="Arial"/>
        </w:rPr>
      </w:pPr>
    </w:p>
    <w:p w:rsidRPr="00B95078" w:rsidR="005775B5" w:rsidP="4FB98DB2" w:rsidRDefault="79C54564" w14:paraId="308242FC" w14:textId="39516656">
      <w:pPr>
        <w:pStyle w:val="Ttulo3"/>
        <w:jc w:val="left"/>
      </w:pPr>
      <w:bookmarkStart w:name="_Toc1755770363" w:id="45"/>
      <w:bookmarkStart w:name="_Toc212993676" w:id="46"/>
      <w:bookmarkStart w:name="_Toc213765514" w:id="47"/>
      <w:r w:rsidRPr="00B95078">
        <w:t>Borradores</w:t>
      </w:r>
      <w:bookmarkEnd w:id="45"/>
      <w:bookmarkEnd w:id="46"/>
      <w:bookmarkEnd w:id="47"/>
    </w:p>
    <w:p w:rsidRPr="00B95078" w:rsidR="005775B5" w:rsidP="003E1BCF" w:rsidRDefault="005775B5" w14:paraId="10507F56" w14:textId="52F00FFC">
      <w:pPr>
        <w:spacing w:before="0" w:after="160" w:line="276" w:lineRule="auto"/>
        <w:rPr>
          <w:rFonts w:cs="Arial"/>
          <w:color w:val="000000"/>
        </w:rPr>
      </w:pPr>
      <w:r w:rsidRPr="4F837BEF">
        <w:rPr>
          <w:rFonts w:cs="Arial"/>
          <w:color w:val="000000" w:themeColor="text1"/>
        </w:rPr>
        <w:t>El borrador será un elemento identificativo para el usuario de una solicitud (o cualquier otra acción telemática como recurso, subsanación, alegación, etc) que no finalizó su tramitación, permitiendo así su recuperación</w:t>
      </w:r>
      <w:r w:rsidRPr="4F837BEF" w:rsidR="00794A65">
        <w:rPr>
          <w:rFonts w:cs="Arial"/>
          <w:color w:val="000000" w:themeColor="text1"/>
        </w:rPr>
        <w:t xml:space="preserve"> y continuación en el punto en el que se quedó.</w:t>
      </w:r>
    </w:p>
    <w:p w:rsidRPr="00B95078" w:rsidR="005775B5" w:rsidP="003E1BCF" w:rsidRDefault="005775B5" w14:paraId="65EDF772" w14:textId="6F9D7975">
      <w:pPr>
        <w:spacing w:before="0" w:after="160" w:line="276" w:lineRule="auto"/>
        <w:rPr>
          <w:rFonts w:cs="Arial"/>
          <w:color w:val="000000"/>
        </w:rPr>
      </w:pPr>
      <w:r w:rsidRPr="4F837BEF">
        <w:rPr>
          <w:rFonts w:cs="Arial"/>
          <w:b/>
          <w:bCs/>
          <w:color w:val="000000" w:themeColor="text1"/>
        </w:rPr>
        <w:t xml:space="preserve">El borrador será un </w:t>
      </w:r>
      <w:r w:rsidRPr="4F837BEF">
        <w:rPr>
          <w:rFonts w:cs="Arial"/>
          <w:b/>
          <w:bCs/>
          <w:i/>
          <w:iCs/>
          <w:color w:val="000000" w:themeColor="text1"/>
        </w:rPr>
        <w:t xml:space="preserve">estado </w:t>
      </w:r>
      <w:r w:rsidRPr="4F837BEF">
        <w:rPr>
          <w:rFonts w:cs="Arial"/>
          <w:b/>
          <w:bCs/>
          <w:color w:val="000000" w:themeColor="text1"/>
        </w:rPr>
        <w:t>de la solicitud.</w:t>
      </w:r>
      <w:r w:rsidRPr="4F837BEF">
        <w:rPr>
          <w:rFonts w:cs="Arial"/>
          <w:color w:val="000000" w:themeColor="text1"/>
        </w:rPr>
        <w:t> </w:t>
      </w:r>
    </w:p>
    <w:p w:rsidRPr="00B95078" w:rsidR="005775B5" w:rsidP="003E1BCF" w:rsidRDefault="377075FE" w14:paraId="6734EAB0" w14:textId="2BBD765F">
      <w:pPr>
        <w:spacing w:before="0" w:after="160" w:line="276" w:lineRule="auto"/>
        <w:rPr>
          <w:rFonts w:cs="Arial"/>
          <w:color w:val="000000"/>
        </w:rPr>
      </w:pPr>
      <w:r w:rsidRPr="30D1C3F5">
        <w:rPr>
          <w:rFonts w:cs="Arial"/>
          <w:color w:val="000000" w:themeColor="text1"/>
        </w:rPr>
        <w:t xml:space="preserve">Cuando un </w:t>
      </w:r>
      <w:r w:rsidRPr="30D1C3F5" w:rsidR="6C79CD81">
        <w:rPr>
          <w:rFonts w:cs="Arial"/>
          <w:color w:val="000000" w:themeColor="text1"/>
        </w:rPr>
        <w:t>solicitante</w:t>
      </w:r>
      <w:r w:rsidRPr="30D1C3F5">
        <w:rPr>
          <w:rFonts w:cs="Arial"/>
          <w:color w:val="000000" w:themeColor="text1"/>
        </w:rPr>
        <w:t xml:space="preserve"> autenticado inicie el procedimiento de rellenado de una soli</w:t>
      </w:r>
      <w:r w:rsidRPr="30D1C3F5" w:rsidR="72761A85">
        <w:rPr>
          <w:rFonts w:cs="Arial"/>
          <w:color w:val="000000" w:themeColor="text1"/>
        </w:rPr>
        <w:t>ci</w:t>
      </w:r>
      <w:r w:rsidRPr="30D1C3F5">
        <w:rPr>
          <w:rFonts w:cs="Arial"/>
          <w:color w:val="000000" w:themeColor="text1"/>
        </w:rPr>
        <w:t>tud, el sistema asignará un código de solicitud y se guardará en estado borrador hasta su firma y envío. </w:t>
      </w:r>
    </w:p>
    <w:p w:rsidRPr="00B95078" w:rsidR="005775B5" w:rsidP="003E1BCF" w:rsidRDefault="005775B5" w14:paraId="146D77B7" w14:textId="3887AFB0">
      <w:pPr>
        <w:spacing w:before="0" w:after="160" w:line="276" w:lineRule="auto"/>
        <w:rPr>
          <w:rFonts w:cs="Arial"/>
          <w:color w:val="000000"/>
        </w:rPr>
      </w:pPr>
      <w:r w:rsidRPr="4F837BEF">
        <w:rPr>
          <w:rFonts w:cs="Arial"/>
          <w:color w:val="000000" w:themeColor="text1"/>
        </w:rPr>
        <w:t>Cada vez que un borrador sea guardado, se realizará sobre el mismo registro, es decir, sólo se mantendrá una versión de borrador. </w:t>
      </w:r>
    </w:p>
    <w:p w:rsidRPr="003E1BCF" w:rsidR="005775B5" w:rsidP="003E1BCF" w:rsidRDefault="005775B5" w14:paraId="1012875A" w14:textId="7774AA03">
      <w:pPr>
        <w:spacing w:before="0" w:after="160" w:line="276" w:lineRule="auto"/>
        <w:rPr>
          <w:i/>
          <w:color w:val="000000"/>
        </w:rPr>
      </w:pPr>
      <w:r w:rsidRPr="4F837BEF">
        <w:rPr>
          <w:rFonts w:cs="Arial"/>
          <w:b/>
          <w:bCs/>
          <w:color w:val="000000" w:themeColor="text1"/>
        </w:rPr>
        <w:t xml:space="preserve">El borrador será único para un </w:t>
      </w:r>
      <w:r w:rsidRPr="003E1BCF">
        <w:rPr>
          <w:b/>
          <w:i/>
          <w:color w:val="000000" w:themeColor="text1"/>
        </w:rPr>
        <w:t>Procedimiento - Acción Telemática - Solicitante -Representado</w:t>
      </w:r>
      <w:r w:rsidRPr="003E1BCF">
        <w:rPr>
          <w:i/>
          <w:color w:val="000000" w:themeColor="text1"/>
        </w:rPr>
        <w:t>. </w:t>
      </w:r>
    </w:p>
    <w:p w:rsidRPr="00B95078" w:rsidR="005775B5" w:rsidP="003E1BCF" w:rsidRDefault="005775B5" w14:paraId="31DF4EF4" w14:textId="271721E9">
      <w:pPr>
        <w:spacing w:before="0" w:after="160" w:line="276" w:lineRule="auto"/>
        <w:rPr>
          <w:rFonts w:cs="Arial"/>
          <w:color w:val="000000"/>
        </w:rPr>
      </w:pPr>
      <w:r w:rsidRPr="4F837BEF">
        <w:rPr>
          <w:rFonts w:cs="Arial"/>
          <w:color w:val="000000" w:themeColor="text1"/>
        </w:rPr>
        <w:t xml:space="preserve">Si el solicitante inicia una nueva solicitud para el mismo procedimiento, se le informará de la existencia de un borrador en curso. Si prefiere no seguir con el borrador y empezar con una </w:t>
      </w:r>
      <w:r w:rsidRPr="4F837BEF">
        <w:rPr>
          <w:rFonts w:cs="Arial"/>
          <w:color w:val="000000" w:themeColor="text1"/>
        </w:rPr>
        <w:t>nueva solicitud, el borrador anterior se eliminará (eliminando la solicitud en estado borrador y los documentos asociados a dicha solicitud). </w:t>
      </w:r>
    </w:p>
    <w:p w:rsidRPr="00B95078" w:rsidR="005775B5" w:rsidP="003E1BCF" w:rsidRDefault="00695B57" w14:paraId="5EE4B683" w14:textId="75DCB3B1">
      <w:pPr>
        <w:spacing w:before="0" w:after="160" w:line="276" w:lineRule="auto"/>
        <w:rPr>
          <w:rFonts w:cs="Arial"/>
          <w:color w:val="000000"/>
        </w:rPr>
      </w:pPr>
      <w:r w:rsidRPr="4F837BEF">
        <w:rPr>
          <w:rFonts w:cs="Arial"/>
          <w:color w:val="000000" w:themeColor="text1"/>
        </w:rPr>
        <w:t xml:space="preserve">En el caso de que el </w:t>
      </w:r>
      <w:r w:rsidRPr="4F837BEF" w:rsidR="3800B67B">
        <w:rPr>
          <w:rFonts w:cs="Arial"/>
          <w:color w:val="000000" w:themeColor="text1"/>
        </w:rPr>
        <w:t>solicitante</w:t>
      </w:r>
      <w:r w:rsidRPr="4F837BEF">
        <w:rPr>
          <w:rFonts w:cs="Arial"/>
          <w:color w:val="000000" w:themeColor="text1"/>
        </w:rPr>
        <w:t xml:space="preserve"> actúe como </w:t>
      </w:r>
      <w:r w:rsidRPr="4F837BEF" w:rsidR="67AF9362">
        <w:rPr>
          <w:rFonts w:cs="Arial"/>
          <w:color w:val="000000" w:themeColor="text1"/>
        </w:rPr>
        <w:t xml:space="preserve">persona autorizada </w:t>
      </w:r>
      <w:r w:rsidRPr="4F837BEF">
        <w:rPr>
          <w:rFonts w:cs="Arial"/>
          <w:color w:val="000000" w:themeColor="text1"/>
        </w:rPr>
        <w:t>de una e</w:t>
      </w:r>
      <w:r w:rsidRPr="4F837BEF" w:rsidR="01F6E842">
        <w:rPr>
          <w:rFonts w:cs="Arial"/>
          <w:color w:val="000000" w:themeColor="text1"/>
        </w:rPr>
        <w:t>ntidad</w:t>
      </w:r>
      <w:r w:rsidRPr="4F837BEF">
        <w:rPr>
          <w:rFonts w:cs="Arial"/>
          <w:color w:val="000000" w:themeColor="text1"/>
        </w:rPr>
        <w:t xml:space="preserve">, el borrador creado podrá </w:t>
      </w:r>
      <w:r w:rsidRPr="4F837BEF" w:rsidR="005775B5">
        <w:rPr>
          <w:rFonts w:cs="Arial"/>
          <w:color w:val="000000" w:themeColor="text1"/>
        </w:rPr>
        <w:t>ser continuado por otro autorizado de la misma entidad. </w:t>
      </w:r>
      <w:r w:rsidRPr="4F837BEF" w:rsidR="00E95099">
        <w:rPr>
          <w:rFonts w:cs="Arial"/>
          <w:color w:val="000000" w:themeColor="text1"/>
        </w:rPr>
        <w:t>Dichos borradores pertenecerán a la entidad y no a la persona conectada, que actúa como autorizado.</w:t>
      </w:r>
    </w:p>
    <w:p w:rsidRPr="00B95078" w:rsidR="005775B5" w:rsidP="003E1BCF" w:rsidRDefault="00FD103F" w14:paraId="71BA78FD" w14:textId="7AF9B48E">
      <w:pPr>
        <w:spacing w:before="0" w:after="160" w:line="276" w:lineRule="auto"/>
        <w:rPr>
          <w:rFonts w:cs="Arial"/>
          <w:color w:val="000000"/>
        </w:rPr>
      </w:pPr>
      <w:r w:rsidRPr="4F837BEF">
        <w:rPr>
          <w:rFonts w:cs="Arial"/>
          <w:color w:val="000000" w:themeColor="text1"/>
        </w:rPr>
        <w:t>En los siguientes puntos se especifica</w:t>
      </w:r>
      <w:r w:rsidRPr="4F837BEF" w:rsidR="1AA9B48A">
        <w:rPr>
          <w:rFonts w:cs="Arial"/>
          <w:color w:val="000000" w:themeColor="text1"/>
        </w:rPr>
        <w:t>n</w:t>
      </w:r>
      <w:r w:rsidRPr="4F837BEF">
        <w:rPr>
          <w:rFonts w:cs="Arial"/>
          <w:color w:val="000000" w:themeColor="text1"/>
        </w:rPr>
        <w:t xml:space="preserve"> las </w:t>
      </w:r>
      <w:r w:rsidRPr="4F837BEF" w:rsidR="00E35B2F">
        <w:rPr>
          <w:rFonts w:cs="Arial"/>
          <w:color w:val="000000" w:themeColor="text1"/>
        </w:rPr>
        <w:t xml:space="preserve">3 funcionalidades </w:t>
      </w:r>
      <w:r w:rsidRPr="4F837BEF" w:rsidR="005775B5">
        <w:rPr>
          <w:rFonts w:cs="Arial"/>
          <w:color w:val="000000" w:themeColor="text1"/>
        </w:rPr>
        <w:t>en la gestión de borradores:</w:t>
      </w:r>
    </w:p>
    <w:p w:rsidRPr="00B95078" w:rsidR="00FD103F" w:rsidP="003E1BCF" w:rsidRDefault="00FD103F" w14:paraId="0682950B" w14:textId="1D928E7B">
      <w:pPr>
        <w:spacing w:before="0" w:after="160" w:line="276" w:lineRule="auto"/>
        <w:rPr>
          <w:rFonts w:cs="Arial"/>
          <w:color w:val="000000"/>
        </w:rPr>
      </w:pPr>
    </w:p>
    <w:p w:rsidRPr="00170EF7" w:rsidR="00A1230D" w:rsidP="00170EF7" w:rsidRDefault="79C54564" w14:paraId="33B8FB76" w14:textId="08551718">
      <w:pPr>
        <w:pStyle w:val="Titulo4"/>
      </w:pPr>
      <w:bookmarkStart w:name="_Toc114787687" w:id="48"/>
      <w:r w:rsidRPr="00170EF7">
        <w:t>Creación de un borrador</w:t>
      </w:r>
      <w:bookmarkEnd w:id="48"/>
    </w:p>
    <w:p w:rsidRPr="00B95078" w:rsidR="00C97944" w:rsidP="003E1BCF" w:rsidRDefault="151A039C" w14:paraId="1F4EA490" w14:textId="4DEEBB3D">
      <w:pPr>
        <w:spacing w:line="276" w:lineRule="auto"/>
        <w:rPr>
          <w:rFonts w:cs="Arial"/>
        </w:rPr>
      </w:pPr>
      <w:r w:rsidRPr="1D50CD2C">
        <w:rPr>
          <w:rFonts w:cs="Arial"/>
        </w:rPr>
        <w:t xml:space="preserve">El borrador </w:t>
      </w:r>
      <w:r w:rsidRPr="1D50CD2C">
        <w:rPr>
          <w:b/>
          <w:bCs/>
        </w:rPr>
        <w:t>se crea de manera automática cuando</w:t>
      </w:r>
      <w:r w:rsidRPr="1D50CD2C">
        <w:rPr>
          <w:rFonts w:cs="Arial"/>
        </w:rPr>
        <w:t xml:space="preserve"> se inicia una solicitud nueva desde cero y</w:t>
      </w:r>
      <w:r w:rsidRPr="1D50CD2C">
        <w:rPr>
          <w:b/>
          <w:bCs/>
        </w:rPr>
        <w:t xml:space="preserve"> </w:t>
      </w:r>
      <w:r w:rsidRPr="1D50CD2C" w:rsidR="7FC1C8D4">
        <w:rPr>
          <w:b/>
          <w:bCs/>
        </w:rPr>
        <w:t>se completan los datos del paso 1-Identificación</w:t>
      </w:r>
      <w:r w:rsidRPr="1D50CD2C" w:rsidR="7FC1C8D4">
        <w:rPr>
          <w:rFonts w:cs="Arial"/>
        </w:rPr>
        <w:t xml:space="preserve">. En el momento en el que estos datos </w:t>
      </w:r>
      <w:r w:rsidRPr="1D50CD2C" w:rsidR="651B4D76">
        <w:rPr>
          <w:rFonts w:cs="Arial"/>
        </w:rPr>
        <w:t>s</w:t>
      </w:r>
      <w:r w:rsidRPr="1D50CD2C" w:rsidR="7FC1C8D4">
        <w:rPr>
          <w:rFonts w:cs="Arial"/>
        </w:rPr>
        <w:t>e almacenan</w:t>
      </w:r>
      <w:r w:rsidRPr="1D50CD2C" w:rsidR="651B4D76">
        <w:rPr>
          <w:rFonts w:cs="Arial"/>
        </w:rPr>
        <w:t xml:space="preserve">, cuando el </w:t>
      </w:r>
      <w:r w:rsidRPr="1D50CD2C" w:rsidR="7F129042">
        <w:rPr>
          <w:rFonts w:cs="Arial"/>
        </w:rPr>
        <w:t xml:space="preserve">solicitante </w:t>
      </w:r>
      <w:r w:rsidRPr="1D50CD2C" w:rsidR="651B4D76">
        <w:rPr>
          <w:rFonts w:cs="Arial"/>
        </w:rPr>
        <w:t>pulsa “</w:t>
      </w:r>
      <w:r w:rsidRPr="1D50CD2C" w:rsidR="3E22121B">
        <w:rPr>
          <w:rFonts w:cs="Arial"/>
        </w:rPr>
        <w:t>G</w:t>
      </w:r>
      <w:r w:rsidRPr="1D50CD2C" w:rsidR="651B4D76">
        <w:rPr>
          <w:rFonts w:cs="Arial"/>
        </w:rPr>
        <w:t>uardar y continuar” para pasar al paso 2</w:t>
      </w:r>
      <w:r w:rsidRPr="1D50CD2C" w:rsidR="34550EEE">
        <w:rPr>
          <w:rFonts w:cs="Arial"/>
        </w:rPr>
        <w:t>, se crea el borrado</w:t>
      </w:r>
      <w:r w:rsidRPr="1D50CD2C" w:rsidR="70DCFC52">
        <w:rPr>
          <w:rFonts w:cs="Arial"/>
        </w:rPr>
        <w:t>r</w:t>
      </w:r>
      <w:r w:rsidRPr="1D50CD2C" w:rsidR="34550EEE">
        <w:rPr>
          <w:rFonts w:cs="Arial"/>
        </w:rPr>
        <w:t xml:space="preserve"> y se le </w:t>
      </w:r>
      <w:r w:rsidRPr="1D50CD2C" w:rsidR="5488ECA2">
        <w:rPr>
          <w:rFonts w:cs="Arial"/>
        </w:rPr>
        <w:t xml:space="preserve">avisa </w:t>
      </w:r>
      <w:r w:rsidRPr="1D50CD2C" w:rsidR="34550EEE">
        <w:rPr>
          <w:rFonts w:cs="Arial"/>
        </w:rPr>
        <w:t xml:space="preserve">al </w:t>
      </w:r>
      <w:r w:rsidRPr="1D50CD2C" w:rsidR="19661695">
        <w:rPr>
          <w:rFonts w:cs="Arial"/>
        </w:rPr>
        <w:t>solicitante</w:t>
      </w:r>
      <w:r w:rsidRPr="1D50CD2C" w:rsidR="34550EEE">
        <w:rPr>
          <w:rFonts w:cs="Arial"/>
        </w:rPr>
        <w:t xml:space="preserve"> a través de la siguiente ventana.</w:t>
      </w:r>
      <w:r w:rsidRPr="1D50CD2C" w:rsidR="7FC1C8D4">
        <w:rPr>
          <w:rFonts w:cs="Arial"/>
        </w:rPr>
        <w:t xml:space="preserve"> </w:t>
      </w:r>
      <w:commentRangeStart w:id="49"/>
      <w:commentRangeStart w:id="50"/>
      <w:commentRangeStart w:id="51"/>
      <w:commentRangeStart w:id="52"/>
      <w:commentRangeEnd w:id="49"/>
      <w:r w:rsidR="00931BF5">
        <w:commentReference w:id="49"/>
      </w:r>
      <w:commentRangeEnd w:id="50"/>
      <w:r w:rsidR="00931BF5">
        <w:commentReference w:id="50"/>
      </w:r>
      <w:commentRangeEnd w:id="51"/>
      <w:r w:rsidR="00931BF5">
        <w:commentReference w:id="51"/>
      </w:r>
      <w:commentRangeEnd w:id="52"/>
      <w:r w:rsidR="00931BF5">
        <w:commentReference w:id="52"/>
      </w:r>
    </w:p>
    <w:p w:rsidRPr="00B95078" w:rsidR="00C97944" w:rsidP="003E1BCF" w:rsidRDefault="00C97944" w14:paraId="34EBD8C4" w14:textId="2BF826AD">
      <w:pPr>
        <w:spacing w:line="276" w:lineRule="auto"/>
      </w:pPr>
    </w:p>
    <w:p w:rsidR="6488E662" w:rsidP="6C1BE8F9" w:rsidRDefault="6488E662" w14:paraId="1A3485B0" w14:textId="52319B69">
      <w:pPr>
        <w:spacing w:line="276" w:lineRule="auto"/>
      </w:pPr>
      <w:r>
        <w:rPr>
          <w:noProof/>
        </w:rPr>
        <w:drawing>
          <wp:inline distT="0" distB="0" distL="0" distR="0" wp14:anchorId="079E43FB" wp14:editId="3610F5CF">
            <wp:extent cx="5400675" cy="1200154"/>
            <wp:effectExtent l="0" t="0" r="0" b="0"/>
            <wp:docPr id="2024650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0729" name="Picture 2024650729"/>
                    <pic:cNvPicPr/>
                  </pic:nvPicPr>
                  <pic:blipFill>
                    <a:blip r:embed="rId36">
                      <a:extLst>
                        <a:ext uri="{28A0092B-C50C-407E-A947-70E740481C1C}">
                          <a14:useLocalDpi xmlns:a14="http://schemas.microsoft.com/office/drawing/2010/main"/>
                        </a:ext>
                      </a:extLst>
                    </a:blip>
                    <a:srcRect t="17105"/>
                    <a:stretch>
                      <a:fillRect/>
                    </a:stretch>
                  </pic:blipFill>
                  <pic:spPr>
                    <a:xfrm>
                      <a:off x="0" y="0"/>
                      <a:ext cx="5400675" cy="1200154"/>
                    </a:xfrm>
                    <a:prstGeom prst="rect">
                      <a:avLst/>
                    </a:prstGeom>
                  </pic:spPr>
                </pic:pic>
              </a:graphicData>
            </a:graphic>
          </wp:inline>
        </w:drawing>
      </w:r>
    </w:p>
    <w:p w:rsidRPr="00B95078" w:rsidR="00C97944" w:rsidP="003E1BCF" w:rsidRDefault="34550EEE" w14:paraId="2E01E990" w14:textId="0FD4135C">
      <w:pPr>
        <w:spacing w:line="276" w:lineRule="auto"/>
        <w:rPr>
          <w:rFonts w:cs="Arial"/>
        </w:rPr>
      </w:pPr>
      <w:r w:rsidRPr="30D1C3F5">
        <w:rPr>
          <w:rFonts w:cs="Arial"/>
        </w:rPr>
        <w:t>No hay posibilidad de crear un nuevo borrador desde ninguna otra opción o situación.</w:t>
      </w:r>
    </w:p>
    <w:p w:rsidRPr="00B95078" w:rsidR="005775B5" w:rsidP="003E1BCF" w:rsidRDefault="377075FE" w14:paraId="24490F36" w14:textId="3E86B108">
      <w:pPr>
        <w:spacing w:before="0" w:after="160" w:line="276" w:lineRule="auto"/>
        <w:rPr>
          <w:rFonts w:cs="Arial"/>
          <w:color w:val="000000"/>
        </w:rPr>
      </w:pPr>
      <w:r w:rsidRPr="30D1C3F5">
        <w:rPr>
          <w:rFonts w:cs="Arial"/>
          <w:color w:val="000000" w:themeColor="text1"/>
        </w:rPr>
        <w:t xml:space="preserve">El borrador se guardará como una solicitud en estado “Borrador”, por lo que tendrá su </w:t>
      </w:r>
      <w:r w:rsidRPr="30D1C3F5" w:rsidR="364858EF">
        <w:rPr>
          <w:color w:val="000000" w:themeColor="text1"/>
        </w:rPr>
        <w:t xml:space="preserve">identificador </w:t>
      </w:r>
      <w:r w:rsidRPr="30D1C3F5">
        <w:rPr>
          <w:color w:val="000000" w:themeColor="text1"/>
        </w:rPr>
        <w:t>de solicitud,</w:t>
      </w:r>
      <w:r w:rsidRPr="30D1C3F5">
        <w:rPr>
          <w:rFonts w:cs="Arial"/>
          <w:color w:val="000000" w:themeColor="text1"/>
        </w:rPr>
        <w:t xml:space="preserve"> así como la fecha en la que se creó y la fecha de última actualización.</w:t>
      </w:r>
    </w:p>
    <w:p w:rsidRPr="00B95078" w:rsidR="00E95099" w:rsidP="003E1BCF" w:rsidRDefault="00E95099" w14:paraId="54E931F5" w14:textId="1F695541">
      <w:pPr>
        <w:spacing w:before="0" w:after="160" w:line="276" w:lineRule="auto"/>
        <w:rPr>
          <w:rFonts w:cs="Arial"/>
          <w:color w:val="000000"/>
        </w:rPr>
      </w:pPr>
    </w:p>
    <w:p w:rsidRPr="00B95078" w:rsidR="00892263" w:rsidP="00351624" w:rsidRDefault="69D89A3F" w14:paraId="387CCF9B" w14:textId="3898A40C">
      <w:pPr>
        <w:pStyle w:val="Titulo4"/>
      </w:pPr>
      <w:bookmarkStart w:name="_Toc2039291687" w:id="53"/>
      <w:r w:rsidRPr="00B95078">
        <w:t xml:space="preserve">Guardado de un </w:t>
      </w:r>
      <w:r w:rsidRPr="00351624">
        <w:t>borrador</w:t>
      </w:r>
      <w:bookmarkEnd w:id="53"/>
    </w:p>
    <w:p w:rsidRPr="00B95078" w:rsidR="00AF1AF6" w:rsidP="003E1BCF" w:rsidRDefault="00AF1AF6" w14:paraId="0AC625F8" w14:textId="306B2118">
      <w:pPr>
        <w:spacing w:before="0" w:after="160" w:line="276" w:lineRule="auto"/>
        <w:rPr>
          <w:rFonts w:cs="Arial"/>
          <w:color w:val="000000"/>
        </w:rPr>
      </w:pPr>
      <w:r w:rsidRPr="4F837BEF">
        <w:rPr>
          <w:rFonts w:cs="Arial"/>
          <w:color w:val="000000" w:themeColor="text1"/>
        </w:rPr>
        <w:t xml:space="preserve">El guardado de un borrador conlleva el almacenamiento de los datos que haya introducido el </w:t>
      </w:r>
      <w:r w:rsidRPr="4F837BEF" w:rsidR="745E750A">
        <w:rPr>
          <w:rFonts w:cs="Arial"/>
          <w:color w:val="000000" w:themeColor="text1"/>
        </w:rPr>
        <w:t>solicitante</w:t>
      </w:r>
      <w:r w:rsidRPr="4F837BEF" w:rsidR="00396F89">
        <w:rPr>
          <w:rFonts w:cs="Arial"/>
          <w:color w:val="000000" w:themeColor="text1"/>
        </w:rPr>
        <w:t xml:space="preserve"> en los formularios, evitando que se pierdan y permitiendo continuar </w:t>
      </w:r>
      <w:r w:rsidRPr="4F837BEF" w:rsidR="2651A4A1">
        <w:rPr>
          <w:rFonts w:cs="Arial"/>
          <w:color w:val="000000" w:themeColor="text1"/>
        </w:rPr>
        <w:t>en el mismo punto</w:t>
      </w:r>
      <w:r w:rsidRPr="4F837BEF" w:rsidR="00396F89">
        <w:rPr>
          <w:rFonts w:cs="Arial"/>
          <w:color w:val="000000" w:themeColor="text1"/>
        </w:rPr>
        <w:t xml:space="preserve"> en una sesión de trabajo posterior.</w:t>
      </w:r>
    </w:p>
    <w:p w:rsidRPr="00B95078" w:rsidR="00892263" w:rsidP="003E1BCF" w:rsidRDefault="00396F89" w14:paraId="3B10EF90" w14:textId="46778D19">
      <w:pPr>
        <w:spacing w:before="0" w:after="160" w:line="276" w:lineRule="auto"/>
        <w:rPr>
          <w:rFonts w:cs="Arial"/>
          <w:color w:val="000000"/>
        </w:rPr>
      </w:pPr>
      <w:r w:rsidRPr="4F837BEF">
        <w:rPr>
          <w:rFonts w:cs="Arial"/>
          <w:color w:val="000000" w:themeColor="text1"/>
        </w:rPr>
        <w:t xml:space="preserve">Este almacenamiento </w:t>
      </w:r>
      <w:r w:rsidRPr="4F837BEF" w:rsidR="00A575FE">
        <w:rPr>
          <w:rFonts w:cs="Arial"/>
          <w:color w:val="000000" w:themeColor="text1"/>
        </w:rPr>
        <w:t xml:space="preserve">de un borrador </w:t>
      </w:r>
      <w:r w:rsidRPr="4F837BEF" w:rsidR="00E00A58">
        <w:rPr>
          <w:rFonts w:cs="Arial"/>
          <w:color w:val="000000" w:themeColor="text1"/>
        </w:rPr>
        <w:t xml:space="preserve">se realiza siempre en cada punto de la aplicación en la que se almacenan datos relacionados con la solicitud, es decir, </w:t>
      </w:r>
      <w:r w:rsidRPr="003E1BCF" w:rsidR="00E00A58">
        <w:rPr>
          <w:b/>
          <w:color w:val="000000" w:themeColor="text1"/>
        </w:rPr>
        <w:t xml:space="preserve">al pasar de un paso a otro </w:t>
      </w:r>
      <w:r w:rsidRPr="4F837BEF" w:rsidR="00E00A58">
        <w:rPr>
          <w:rFonts w:cs="Arial"/>
          <w:color w:val="000000" w:themeColor="text1"/>
        </w:rPr>
        <w:t>y al aportar documentos a la solicitud en el paso 4. Además, existen otras dos formas para almacenar los datos del borrador:</w:t>
      </w:r>
    </w:p>
    <w:p w:rsidRPr="00B95078" w:rsidR="005962FA" w:rsidP="003E1BCF" w:rsidRDefault="005962FA" w14:paraId="22084CC8" w14:textId="2CAB492C">
      <w:pPr>
        <w:pStyle w:val="Prrafodelista"/>
        <w:numPr>
          <w:ilvl w:val="0"/>
          <w:numId w:val="30"/>
        </w:numPr>
        <w:spacing w:before="0" w:after="160" w:line="276" w:lineRule="auto"/>
        <w:rPr>
          <w:rFonts w:cs="Arial"/>
          <w:b/>
          <w:bCs/>
          <w:color w:val="000000"/>
        </w:rPr>
      </w:pPr>
      <w:r w:rsidRPr="4F837BEF">
        <w:rPr>
          <w:rFonts w:cs="Arial"/>
          <w:b/>
          <w:bCs/>
          <w:color w:val="000000" w:themeColor="text1"/>
        </w:rPr>
        <w:t>Guardado periódico</w:t>
      </w:r>
    </w:p>
    <w:p w:rsidRPr="00B95078" w:rsidR="005962FA" w:rsidP="003E1BCF" w:rsidRDefault="005962FA" w14:paraId="644BA458" w14:textId="122162B3">
      <w:pPr>
        <w:spacing w:before="0" w:after="160" w:line="276" w:lineRule="auto"/>
        <w:ind w:left="360"/>
        <w:rPr>
          <w:rFonts w:cs="Arial"/>
          <w:color w:val="000000"/>
        </w:rPr>
      </w:pPr>
      <w:r w:rsidRPr="4F837BEF">
        <w:rPr>
          <w:rFonts w:cs="Arial"/>
          <w:color w:val="000000" w:themeColor="text1"/>
        </w:rPr>
        <w:t>La solicitud en estado borrador se guardará periódicamente</w:t>
      </w:r>
      <w:r w:rsidRPr="4F837BEF" w:rsidR="001670A5">
        <w:rPr>
          <w:rFonts w:cs="Arial"/>
          <w:color w:val="000000" w:themeColor="text1"/>
        </w:rPr>
        <w:t xml:space="preserve"> cada </w:t>
      </w:r>
      <w:r w:rsidRPr="4F837BEF" w:rsidR="001670A5">
        <w:rPr>
          <w:rFonts w:cs="Arial"/>
          <w:color w:val="000000" w:themeColor="text1"/>
          <w:u w:val="single"/>
        </w:rPr>
        <w:t>dos minutos</w:t>
      </w:r>
      <w:r w:rsidRPr="4F837BEF" w:rsidR="00396F89">
        <w:rPr>
          <w:rFonts w:cs="Arial"/>
          <w:color w:val="000000" w:themeColor="text1"/>
        </w:rPr>
        <w:t xml:space="preserve">. </w:t>
      </w:r>
    </w:p>
    <w:p w:rsidRPr="00B95078" w:rsidR="000244FB" w:rsidP="003E1BCF" w:rsidRDefault="0053770C" w14:paraId="7F297B2C" w14:textId="3309ECC8">
      <w:pPr>
        <w:spacing w:before="0" w:after="160" w:line="276" w:lineRule="auto"/>
        <w:ind w:left="360"/>
        <w:rPr>
          <w:rFonts w:cs="Arial"/>
          <w:color w:val="000000"/>
        </w:rPr>
      </w:pPr>
      <w:r w:rsidRPr="4F837BEF">
        <w:rPr>
          <w:rFonts w:cs="Arial"/>
          <w:color w:val="000000" w:themeColor="text1"/>
        </w:rPr>
        <w:t xml:space="preserve">La </w:t>
      </w:r>
      <w:r w:rsidRPr="4F837BEF" w:rsidR="00396F89">
        <w:rPr>
          <w:rFonts w:cs="Arial"/>
          <w:color w:val="000000" w:themeColor="text1"/>
        </w:rPr>
        <w:t>barra inferior mostrará el momento en el que se haya realizado este guardado de la siguiente manera:</w:t>
      </w:r>
    </w:p>
    <w:p w:rsidRPr="00B95078" w:rsidR="00396F89" w:rsidP="003E1BCF" w:rsidRDefault="000244FB" w14:paraId="35D7B314" w14:textId="372BBE81">
      <w:pPr>
        <w:pStyle w:val="Prrafodelista"/>
        <w:numPr>
          <w:ilvl w:val="0"/>
          <w:numId w:val="104"/>
        </w:numPr>
        <w:spacing w:before="0" w:after="160" w:line="276" w:lineRule="auto"/>
        <w:rPr>
          <w:rFonts w:cs="Arial"/>
          <w:color w:val="000000"/>
        </w:rPr>
      </w:pPr>
      <w:r w:rsidRPr="4F837BEF">
        <w:rPr>
          <w:rFonts w:cs="Arial"/>
          <w:color w:val="000000" w:themeColor="text1"/>
        </w:rPr>
        <w:t>En el apartado “</w:t>
      </w:r>
      <w:r w:rsidRPr="4F837BEF" w:rsidR="69B73D58">
        <w:rPr>
          <w:rFonts w:cs="Arial"/>
          <w:color w:val="000000" w:themeColor="text1"/>
        </w:rPr>
        <w:t>Ú</w:t>
      </w:r>
      <w:r w:rsidRPr="4F837BEF">
        <w:rPr>
          <w:rFonts w:cs="Arial"/>
          <w:color w:val="000000" w:themeColor="text1"/>
        </w:rPr>
        <w:t>ltimo guardado” mostrará “ahora mismo” cuando se acabe de guardar</w:t>
      </w:r>
      <w:r w:rsidRPr="4F837BEF" w:rsidR="617D8EC3">
        <w:rPr>
          <w:rFonts w:cs="Arial"/>
          <w:color w:val="000000" w:themeColor="text1"/>
        </w:rPr>
        <w:t>.</w:t>
      </w:r>
    </w:p>
    <w:p w:rsidRPr="00B95078" w:rsidR="000244FB" w:rsidP="003E1BCF" w:rsidRDefault="00396F89" w14:paraId="3499B0AA" w14:textId="030AB8ED">
      <w:pPr>
        <w:pStyle w:val="Prrafodelista"/>
        <w:numPr>
          <w:ilvl w:val="0"/>
          <w:numId w:val="104"/>
        </w:numPr>
        <w:spacing w:before="0" w:after="160" w:line="276" w:lineRule="auto"/>
        <w:rPr>
          <w:rFonts w:cs="Arial"/>
          <w:color w:val="000000"/>
        </w:rPr>
      </w:pPr>
      <w:r w:rsidRPr="4F837BEF">
        <w:rPr>
          <w:rFonts w:cs="Arial"/>
          <w:color w:val="000000" w:themeColor="text1"/>
        </w:rPr>
        <w:t xml:space="preserve">En este mismo apartado </w:t>
      </w:r>
      <w:r w:rsidRPr="4F837BEF" w:rsidR="000244FB">
        <w:rPr>
          <w:rFonts w:cs="Arial"/>
          <w:color w:val="000000" w:themeColor="text1"/>
        </w:rPr>
        <w:t xml:space="preserve">se mostrará la hora </w:t>
      </w:r>
      <w:r w:rsidRPr="4F837BEF">
        <w:rPr>
          <w:rFonts w:cs="Arial"/>
          <w:color w:val="000000" w:themeColor="text1"/>
        </w:rPr>
        <w:t xml:space="preserve">(hora y minutos) </w:t>
      </w:r>
      <w:r w:rsidRPr="4F837BEF" w:rsidR="00CC218A">
        <w:rPr>
          <w:rFonts w:cs="Arial"/>
          <w:color w:val="000000" w:themeColor="text1"/>
        </w:rPr>
        <w:t xml:space="preserve">del último guardado </w:t>
      </w:r>
      <w:r w:rsidRPr="4F837BEF" w:rsidR="000244FB">
        <w:rPr>
          <w:rFonts w:cs="Arial"/>
          <w:color w:val="000000" w:themeColor="text1"/>
        </w:rPr>
        <w:t>cuando lleve más de 1 minuto sin guardarse.</w:t>
      </w:r>
    </w:p>
    <w:p w:rsidRPr="00B95078" w:rsidR="00CC218A" w:rsidP="003E1BCF" w:rsidRDefault="00CC218A" w14:paraId="5D3C7004" w14:textId="61759267">
      <w:pPr>
        <w:spacing w:before="0" w:after="160" w:line="276" w:lineRule="auto"/>
        <w:ind w:left="720"/>
        <w:rPr>
          <w:rFonts w:cs="Arial"/>
          <w:color w:val="000000"/>
        </w:rPr>
      </w:pPr>
      <w:r>
        <w:rPr>
          <w:noProof/>
        </w:rPr>
        <w:drawing>
          <wp:inline distT="0" distB="0" distL="0" distR="0" wp14:anchorId="767E65D6" wp14:editId="4AD14D95">
            <wp:extent cx="4621051" cy="427380"/>
            <wp:effectExtent l="0" t="0" r="8255" b="0"/>
            <wp:docPr id="781168216" name="Imagen 8" descr="Interfaz de usuario gráfica, Texto, Aplicación, Correo electrónico&#10;&#10;Descripción generada automáticament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faz de usuario gráfica, Texto, Aplicación, Correo electrónico&#10;&#10;Descripción generada automáticamente, Imagen"/>
                    <pic:cNvPicPr>
                      <a:picLocks noChangeAspect="1" noChangeArrowheads="1"/>
                    </pic:cNvPicPr>
                  </pic:nvPicPr>
                  <pic:blipFill rotWithShape="1">
                    <a:blip r:embed="rId37">
                      <a:extLst>
                        <a:ext uri="{28A0092B-C50C-407E-A947-70E740481C1C}">
                          <a14:useLocalDpi xmlns:a14="http://schemas.microsoft.com/office/drawing/2010/main" val="0"/>
                        </a:ext>
                      </a:extLst>
                    </a:blip>
                    <a:srcRect t="70377"/>
                    <a:stretch>
                      <a:fillRect/>
                    </a:stretch>
                  </pic:blipFill>
                  <pic:spPr bwMode="auto">
                    <a:xfrm>
                      <a:off x="0" y="0"/>
                      <a:ext cx="4622207" cy="427487"/>
                    </a:xfrm>
                    <a:prstGeom prst="rect">
                      <a:avLst/>
                    </a:prstGeom>
                    <a:noFill/>
                    <a:ln>
                      <a:noFill/>
                    </a:ln>
                    <a:extLst>
                      <a:ext uri="{53640926-AAD7-44D8-BBD7-CCE9431645EC}">
                        <a14:shadowObscured xmlns:a14="http://schemas.microsoft.com/office/drawing/2010/main"/>
                      </a:ext>
                    </a:extLst>
                  </pic:spPr>
                </pic:pic>
              </a:graphicData>
            </a:graphic>
          </wp:inline>
        </w:drawing>
      </w:r>
    </w:p>
    <w:p w:rsidRPr="00B95078" w:rsidR="00E00A58" w:rsidP="003E1BCF" w:rsidRDefault="00E00A58" w14:paraId="33EF0F8E" w14:textId="77777777">
      <w:pPr>
        <w:spacing w:before="0" w:after="160" w:line="276" w:lineRule="auto"/>
        <w:ind w:left="720"/>
        <w:rPr>
          <w:rFonts w:cs="Arial"/>
          <w:color w:val="000000"/>
        </w:rPr>
      </w:pPr>
    </w:p>
    <w:p w:rsidRPr="00B95078" w:rsidR="0084471A" w:rsidP="003E1BCF" w:rsidRDefault="0084471A" w14:paraId="118725E6" w14:textId="3EEB3711">
      <w:pPr>
        <w:pStyle w:val="Prrafodelista"/>
        <w:numPr>
          <w:ilvl w:val="0"/>
          <w:numId w:val="30"/>
        </w:numPr>
        <w:spacing w:before="0" w:after="160" w:line="276" w:lineRule="auto"/>
        <w:rPr>
          <w:rFonts w:cs="Arial"/>
          <w:b/>
          <w:bCs/>
          <w:color w:val="000000"/>
        </w:rPr>
      </w:pPr>
      <w:r w:rsidRPr="4F837BEF">
        <w:rPr>
          <w:rFonts w:cs="Arial"/>
          <w:b/>
          <w:bCs/>
          <w:color w:val="000000" w:themeColor="text1"/>
        </w:rPr>
        <w:t>Guardado bajo demanda</w:t>
      </w:r>
    </w:p>
    <w:p w:rsidRPr="00B95078" w:rsidR="005962FA" w:rsidP="003E1BCF" w:rsidRDefault="005962FA" w14:paraId="44ECC0F3" w14:textId="1B705366">
      <w:pPr>
        <w:spacing w:before="0" w:after="160" w:line="276" w:lineRule="auto"/>
        <w:ind w:left="360"/>
        <w:rPr>
          <w:rFonts w:cs="Arial"/>
          <w:color w:val="000000"/>
        </w:rPr>
      </w:pPr>
      <w:r w:rsidRPr="4F837BEF">
        <w:rPr>
          <w:rFonts w:cs="Arial"/>
          <w:color w:val="000000" w:themeColor="text1"/>
        </w:rPr>
        <w:t xml:space="preserve">Adicionalmente, el </w:t>
      </w:r>
      <w:r w:rsidRPr="4F837BEF" w:rsidR="368FDC95">
        <w:rPr>
          <w:rFonts w:cs="Arial"/>
          <w:color w:val="000000" w:themeColor="text1"/>
        </w:rPr>
        <w:t xml:space="preserve">solicitante </w:t>
      </w:r>
      <w:r w:rsidRPr="4F837BEF">
        <w:rPr>
          <w:rFonts w:cs="Arial"/>
          <w:color w:val="000000" w:themeColor="text1"/>
        </w:rPr>
        <w:t xml:space="preserve">tendrá la posibilidad de guardar la solicitud en curso como borrador con el objetivo de no perder el progreso de la solicitud </w:t>
      </w:r>
      <w:r w:rsidRPr="4F837BEF" w:rsidR="00CC218A">
        <w:rPr>
          <w:rFonts w:cs="Arial"/>
          <w:color w:val="000000" w:themeColor="text1"/>
        </w:rPr>
        <w:t xml:space="preserve">y </w:t>
      </w:r>
      <w:r w:rsidRPr="4F837BEF">
        <w:rPr>
          <w:rFonts w:cs="Arial"/>
          <w:color w:val="000000" w:themeColor="text1"/>
        </w:rPr>
        <w:t xml:space="preserve">poder continuar en otro momento </w:t>
      </w:r>
      <w:r w:rsidRPr="4F837BEF" w:rsidR="00CC218A">
        <w:rPr>
          <w:rFonts w:cs="Arial"/>
          <w:color w:val="000000" w:themeColor="text1"/>
        </w:rPr>
        <w:t>a través del botón “Guardar borrador” que parecerá en la boto</w:t>
      </w:r>
      <w:r w:rsidRPr="4F837BEF" w:rsidR="4D384385">
        <w:rPr>
          <w:rFonts w:cs="Arial"/>
          <w:color w:val="000000" w:themeColor="text1"/>
        </w:rPr>
        <w:t>nera</w:t>
      </w:r>
      <w:r w:rsidRPr="4F837BEF" w:rsidR="00CC218A">
        <w:rPr>
          <w:rFonts w:cs="Arial"/>
          <w:color w:val="000000" w:themeColor="text1"/>
        </w:rPr>
        <w:t xml:space="preserve"> inferior.</w:t>
      </w:r>
    </w:p>
    <w:p w:rsidRPr="00B95078" w:rsidR="0053770C" w:rsidP="003E1BCF" w:rsidRDefault="0053770C" w14:paraId="58F8BB4E" w14:textId="6037C4E9">
      <w:pPr>
        <w:spacing w:before="0" w:after="160" w:line="276" w:lineRule="auto"/>
        <w:ind w:left="360"/>
        <w:rPr>
          <w:rFonts w:cs="Arial"/>
          <w:color w:val="000000"/>
        </w:rPr>
      </w:pPr>
      <w:r>
        <w:rPr>
          <w:noProof/>
        </w:rPr>
        <w:drawing>
          <wp:inline distT="0" distB="0" distL="0" distR="0" wp14:anchorId="568A066B" wp14:editId="1C649B80">
            <wp:extent cx="4621051" cy="427380"/>
            <wp:effectExtent l="0" t="0" r="8255" b="0"/>
            <wp:docPr id="201783238" name="Imagen 8" descr="Interfaz de usuario gráfica, Texto, Aplicación, Correo electrónico&#10;&#10;Descripción generada automáticament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faz de usuario gráfica, Texto, Aplicación, Correo electrónico&#10;&#10;Descripción generada automáticamente, Imagen"/>
                    <pic:cNvPicPr>
                      <a:picLocks noChangeAspect="1" noChangeArrowheads="1"/>
                    </pic:cNvPicPr>
                  </pic:nvPicPr>
                  <pic:blipFill rotWithShape="1">
                    <a:blip r:embed="rId37">
                      <a:extLst>
                        <a:ext uri="{28A0092B-C50C-407E-A947-70E740481C1C}">
                          <a14:useLocalDpi xmlns:a14="http://schemas.microsoft.com/office/drawing/2010/main" val="0"/>
                        </a:ext>
                      </a:extLst>
                    </a:blip>
                    <a:srcRect t="70377"/>
                    <a:stretch>
                      <a:fillRect/>
                    </a:stretch>
                  </pic:blipFill>
                  <pic:spPr bwMode="auto">
                    <a:xfrm>
                      <a:off x="0" y="0"/>
                      <a:ext cx="4622207" cy="427487"/>
                    </a:xfrm>
                    <a:prstGeom prst="rect">
                      <a:avLst/>
                    </a:prstGeom>
                    <a:noFill/>
                    <a:ln>
                      <a:noFill/>
                    </a:ln>
                    <a:extLst>
                      <a:ext uri="{53640926-AAD7-44D8-BBD7-CCE9431645EC}">
                        <a14:shadowObscured xmlns:a14="http://schemas.microsoft.com/office/drawing/2010/main"/>
                      </a:ext>
                    </a:extLst>
                  </pic:spPr>
                </pic:pic>
              </a:graphicData>
            </a:graphic>
          </wp:inline>
        </w:drawing>
      </w:r>
    </w:p>
    <w:p w:rsidRPr="00B95078" w:rsidR="00E00A58" w:rsidP="003E1BCF" w:rsidRDefault="00C141AB" w14:paraId="029A37D2" w14:textId="3F3C3BCF">
      <w:pPr>
        <w:spacing w:before="0" w:after="160" w:line="276" w:lineRule="auto"/>
        <w:rPr>
          <w:rFonts w:cs="Arial"/>
          <w:color w:val="000000"/>
        </w:rPr>
      </w:pPr>
      <w:r w:rsidRPr="4F837BEF">
        <w:rPr>
          <w:rFonts w:cs="Arial"/>
          <w:color w:val="000000" w:themeColor="text1"/>
        </w:rPr>
        <w:t>El botón “</w:t>
      </w:r>
      <w:r w:rsidRPr="4F837BEF" w:rsidR="055EC015">
        <w:rPr>
          <w:rFonts w:cs="Arial"/>
          <w:color w:val="000000" w:themeColor="text1"/>
        </w:rPr>
        <w:t>G</w:t>
      </w:r>
      <w:r w:rsidRPr="4F837BEF">
        <w:rPr>
          <w:rFonts w:cs="Arial"/>
          <w:color w:val="000000" w:themeColor="text1"/>
        </w:rPr>
        <w:t xml:space="preserve">uardar borrador” estará disponible </w:t>
      </w:r>
      <w:r w:rsidRPr="4F837BEF" w:rsidR="009D4829">
        <w:rPr>
          <w:rFonts w:cs="Arial"/>
          <w:color w:val="000000" w:themeColor="text1"/>
        </w:rPr>
        <w:t xml:space="preserve">en la barra de herramientas en todos los pasos de la solicitud, </w:t>
      </w:r>
      <w:r w:rsidRPr="4F837BEF">
        <w:rPr>
          <w:rFonts w:cs="Arial"/>
          <w:color w:val="000000" w:themeColor="text1"/>
        </w:rPr>
        <w:t>desde el momento en el que se crea el borrador</w:t>
      </w:r>
      <w:r w:rsidRPr="4F837BEF" w:rsidR="009D4829">
        <w:rPr>
          <w:rFonts w:cs="Arial"/>
          <w:color w:val="000000" w:themeColor="text1"/>
        </w:rPr>
        <w:t>. Es decir, en el paso 1</w:t>
      </w:r>
      <w:r w:rsidRPr="4F837BEF" w:rsidR="00CD0C3C">
        <w:rPr>
          <w:rFonts w:cs="Arial"/>
          <w:color w:val="000000" w:themeColor="text1"/>
        </w:rPr>
        <w:t xml:space="preserve">-Identificación, si se está iniciando una nueva solicitud no aparecerá hasta que se guarde por primera vez dicha solicitud </w:t>
      </w:r>
      <w:r w:rsidRPr="4F837BEF" w:rsidR="00332A5E">
        <w:rPr>
          <w:rFonts w:cs="Arial"/>
          <w:color w:val="000000" w:themeColor="text1"/>
        </w:rPr>
        <w:t>y se cree el correspondiente borrador (al guardar y continuar al paso 2).</w:t>
      </w:r>
    </w:p>
    <w:p w:rsidRPr="00B95078" w:rsidR="00E00A58" w:rsidP="003E1BCF" w:rsidRDefault="00E00A58" w14:paraId="283D6C44" w14:textId="77777777">
      <w:pPr>
        <w:spacing w:before="0" w:after="160" w:line="276" w:lineRule="auto"/>
        <w:rPr>
          <w:rFonts w:cs="Arial"/>
          <w:color w:val="000000"/>
        </w:rPr>
      </w:pPr>
    </w:p>
    <w:p w:rsidRPr="00B95078" w:rsidR="005775B5" w:rsidP="00351624" w:rsidRDefault="79C54564" w14:paraId="1D162A12" w14:textId="76F26D7E">
      <w:pPr>
        <w:pStyle w:val="Titulo4"/>
      </w:pPr>
      <w:bookmarkStart w:name="_Toc1791779917" w:id="54"/>
      <w:r w:rsidRPr="00351624">
        <w:t>Recuperación</w:t>
      </w:r>
      <w:r w:rsidRPr="00B95078">
        <w:t xml:space="preserve"> de un Borrador</w:t>
      </w:r>
      <w:bookmarkEnd w:id="54"/>
    </w:p>
    <w:p w:rsidRPr="00B95078" w:rsidR="005775B5" w:rsidP="4FB98DB2" w:rsidRDefault="00E95099" w14:paraId="46C17E9E" w14:textId="436833A5">
      <w:pPr>
        <w:spacing w:before="0" w:after="160" w:line="259" w:lineRule="auto"/>
        <w:jc w:val="left"/>
        <w:rPr>
          <w:rFonts w:cs="Arial"/>
          <w:color w:val="000000"/>
        </w:rPr>
      </w:pPr>
      <w:r w:rsidRPr="00B95078">
        <w:rPr>
          <w:rFonts w:cs="Arial"/>
          <w:color w:val="000000" w:themeColor="text1"/>
        </w:rPr>
        <w:t>Se podrá recuperar un borrador, o acceder al mismo para continuar con su cumplimentación, de las siguiente</w:t>
      </w:r>
      <w:r w:rsidRPr="00B95078" w:rsidR="0083254E">
        <w:rPr>
          <w:rFonts w:cs="Arial"/>
          <w:color w:val="000000" w:themeColor="text1"/>
        </w:rPr>
        <w:t>s</w:t>
      </w:r>
      <w:r w:rsidRPr="00B95078">
        <w:rPr>
          <w:rFonts w:cs="Arial"/>
          <w:color w:val="000000" w:themeColor="text1"/>
        </w:rPr>
        <w:t xml:space="preserve"> maneras</w:t>
      </w:r>
      <w:r w:rsidRPr="00B95078" w:rsidR="005775B5">
        <w:rPr>
          <w:rFonts w:cs="Arial"/>
          <w:color w:val="000000" w:themeColor="text1"/>
        </w:rPr>
        <w:t>:</w:t>
      </w:r>
    </w:p>
    <w:p w:rsidRPr="00B95078" w:rsidR="6E49EF86" w:rsidP="4FB98DB2" w:rsidRDefault="6E49EF86" w14:paraId="19EDCB1D" w14:textId="669A6B59">
      <w:pPr>
        <w:spacing w:before="0" w:after="160" w:line="259" w:lineRule="auto"/>
        <w:ind w:left="720"/>
        <w:jc w:val="left"/>
        <w:rPr>
          <w:rFonts w:cs="Arial"/>
          <w:color w:val="000000" w:themeColor="text1"/>
        </w:rPr>
      </w:pPr>
      <w:r w:rsidRPr="00B95078">
        <w:rPr>
          <w:rFonts w:cs="Arial"/>
          <w:noProof/>
        </w:rPr>
        <w:drawing>
          <wp:inline distT="0" distB="0" distL="0" distR="0" wp14:anchorId="46621A01" wp14:editId="53B45D24">
            <wp:extent cx="1678043" cy="2444362"/>
            <wp:effectExtent l="0" t="0" r="0" b="0"/>
            <wp:docPr id="7334638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7062" name="Imagen 1" descr="Interfaz de usuario gráfica, Aplicación&#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8043" cy="2444362"/>
                    </a:xfrm>
                    <a:prstGeom prst="rect">
                      <a:avLst/>
                    </a:prstGeom>
                  </pic:spPr>
                </pic:pic>
              </a:graphicData>
            </a:graphic>
          </wp:inline>
        </w:drawing>
      </w:r>
    </w:p>
    <w:p w:rsidRPr="00B95078" w:rsidR="4FB98DB2" w:rsidP="4FB98DB2" w:rsidRDefault="4FB98DB2" w14:paraId="7E03E8C9" w14:textId="28117B40">
      <w:pPr>
        <w:spacing w:before="0" w:after="160" w:line="259" w:lineRule="auto"/>
        <w:ind w:left="720"/>
        <w:jc w:val="left"/>
        <w:rPr>
          <w:rFonts w:cs="Arial"/>
          <w:color w:val="000000" w:themeColor="text1"/>
        </w:rPr>
      </w:pPr>
    </w:p>
    <w:p w:rsidRPr="00B95078" w:rsidR="00214599" w:rsidP="30D1C3F5" w:rsidRDefault="147814E9" w14:paraId="1AFBC1F7" w14:textId="173A5F78">
      <w:pPr>
        <w:numPr>
          <w:ilvl w:val="0"/>
          <w:numId w:val="47"/>
        </w:numPr>
        <w:spacing w:before="0" w:after="160" w:line="276" w:lineRule="auto"/>
        <w:rPr>
          <w:rFonts w:cs="Arial"/>
          <w:color w:val="000000"/>
        </w:rPr>
      </w:pPr>
      <w:r w:rsidRPr="30D1C3F5">
        <w:rPr>
          <w:rFonts w:cs="Arial"/>
          <w:color w:val="000000" w:themeColor="text1"/>
        </w:rPr>
        <w:t>Desde Mi</w:t>
      </w:r>
      <w:r w:rsidRPr="30D1C3F5" w:rsidR="457FA672">
        <w:rPr>
          <w:rFonts w:cs="Arial"/>
          <w:color w:val="000000" w:themeColor="text1"/>
        </w:rPr>
        <w:t xml:space="preserve"> </w:t>
      </w:r>
      <w:r w:rsidRPr="30D1C3F5">
        <w:rPr>
          <w:rFonts w:cs="Arial"/>
          <w:color w:val="000000" w:themeColor="text1"/>
        </w:rPr>
        <w:t xml:space="preserve">Carpeta, apartado </w:t>
      </w:r>
      <w:r w:rsidRPr="30D1C3F5" w:rsidR="7AB81A55">
        <w:rPr>
          <w:rFonts w:cs="Arial"/>
          <w:color w:val="000000" w:themeColor="text1"/>
        </w:rPr>
        <w:t>“Solicitudes en borrador”</w:t>
      </w:r>
      <w:r w:rsidRPr="30D1C3F5" w:rsidR="2497C3C7">
        <w:rPr>
          <w:rFonts w:cs="Arial"/>
          <w:color w:val="000000" w:themeColor="text1"/>
        </w:rPr>
        <w:t xml:space="preserve">. Aparecerán todas las solicitudes para </w:t>
      </w:r>
      <w:r w:rsidRPr="30D1C3F5" w:rsidR="66E88A9E">
        <w:rPr>
          <w:rFonts w:cs="Arial"/>
          <w:color w:val="000000" w:themeColor="text1"/>
        </w:rPr>
        <w:t>la persona usuaria que esté conectada</w:t>
      </w:r>
      <w:r w:rsidRPr="30D1C3F5" w:rsidR="33B5DFDA">
        <w:rPr>
          <w:rFonts w:cs="Arial"/>
          <w:color w:val="000000" w:themeColor="text1"/>
        </w:rPr>
        <w:t>.</w:t>
      </w:r>
      <w:r w:rsidRPr="30D1C3F5" w:rsidR="2497C3C7">
        <w:rPr>
          <w:rFonts w:cs="Arial"/>
          <w:color w:val="FF0000"/>
        </w:rPr>
        <w:t xml:space="preserve"> </w:t>
      </w:r>
      <w:commentRangeStart w:id="55"/>
      <w:commentRangeStart w:id="56"/>
      <w:r w:rsidRPr="30D1C3F5" w:rsidR="383CF385">
        <w:rPr>
          <w:rFonts w:cs="Arial"/>
          <w:color w:val="000000" w:themeColor="text1"/>
        </w:rPr>
        <w:t>Estas</w:t>
      </w:r>
      <w:r w:rsidRPr="30D1C3F5" w:rsidR="61A93D5F">
        <w:rPr>
          <w:rFonts w:cs="Arial"/>
          <w:color w:val="000000" w:themeColor="text1"/>
        </w:rPr>
        <w:t xml:space="preserve"> </w:t>
      </w:r>
      <w:commentRangeEnd w:id="55"/>
      <w:r w:rsidR="00CA1DAE">
        <w:commentReference w:id="55"/>
      </w:r>
      <w:commentRangeEnd w:id="56"/>
      <w:r w:rsidR="00CA1DAE">
        <w:commentReference w:id="56"/>
      </w:r>
      <w:r w:rsidRPr="30D1C3F5" w:rsidR="383CF385">
        <w:rPr>
          <w:rFonts w:cs="Arial"/>
          <w:color w:val="000000" w:themeColor="text1"/>
        </w:rPr>
        <w:t>solicitudes serán las que haga en su nombre o como representante de un tercero.</w:t>
      </w:r>
    </w:p>
    <w:p w:rsidRPr="007D5375" w:rsidR="007D5375" w:rsidP="30D1C3F5" w:rsidRDefault="4B3F70A4" w14:paraId="2DF0D3E2" w14:textId="7C0FE67B">
      <w:pPr>
        <w:pStyle w:val="Prrafodelista"/>
        <w:spacing w:before="0" w:after="160" w:line="276" w:lineRule="auto"/>
        <w:rPr>
          <w:rFonts w:cs="Arial"/>
          <w:color w:val="000000"/>
        </w:rPr>
      </w:pPr>
      <w:r w:rsidRPr="30D1C3F5">
        <w:rPr>
          <w:rFonts w:cs="Arial"/>
          <w:color w:val="000000" w:themeColor="text1"/>
        </w:rPr>
        <w:t>En este caso, la aplicación ToolkitBerria ofrecerá una serie de servicios/endpoints  a Mi</w:t>
      </w:r>
      <w:r w:rsidRPr="30D1C3F5" w:rsidR="2BDC14B0">
        <w:rPr>
          <w:rFonts w:cs="Arial"/>
          <w:color w:val="000000" w:themeColor="text1"/>
        </w:rPr>
        <w:t xml:space="preserve"> </w:t>
      </w:r>
      <w:r w:rsidRPr="30D1C3F5">
        <w:rPr>
          <w:rFonts w:cs="Arial"/>
          <w:color w:val="000000" w:themeColor="text1"/>
        </w:rPr>
        <w:t>Carpeta para la consulta de dichos borradores con el objetivo de que puedan mostrarse en la aplicación. (Ver punto 5 – Servicios Expuestos)</w:t>
      </w:r>
    </w:p>
    <w:p w:rsidR="00C74A8B" w:rsidP="30D1C3F5" w:rsidRDefault="2497C3C7" w14:paraId="0ABF668A" w14:textId="1C405E41">
      <w:pPr>
        <w:numPr>
          <w:ilvl w:val="0"/>
          <w:numId w:val="48"/>
        </w:numPr>
        <w:spacing w:before="0" w:after="160" w:line="276" w:lineRule="auto"/>
        <w:rPr>
          <w:rFonts w:cs="Arial"/>
          <w:color w:val="000000" w:themeColor="text1"/>
        </w:rPr>
      </w:pPr>
      <w:r w:rsidRPr="30D1C3F5">
        <w:rPr>
          <w:rFonts w:cs="Arial"/>
          <w:color w:val="000000" w:themeColor="text1"/>
        </w:rPr>
        <w:t>Desde el propio Toolkit</w:t>
      </w:r>
      <w:r w:rsidRPr="30D1C3F5" w:rsidR="5BA4D8A3">
        <w:rPr>
          <w:rFonts w:cs="Arial"/>
          <w:color w:val="000000" w:themeColor="text1"/>
        </w:rPr>
        <w:t xml:space="preserve"> </w:t>
      </w:r>
      <w:r w:rsidRPr="30D1C3F5">
        <w:rPr>
          <w:rFonts w:cs="Arial"/>
          <w:color w:val="000000" w:themeColor="text1"/>
        </w:rPr>
        <w:t>Berria al iniciar una nueva solicitud. En este caso</w:t>
      </w:r>
      <w:r w:rsidRPr="30D1C3F5" w:rsidR="620D8658">
        <w:rPr>
          <w:rFonts w:cs="Arial"/>
          <w:color w:val="000000" w:themeColor="text1"/>
        </w:rPr>
        <w:t>, si existen borradores se informará de este</w:t>
      </w:r>
      <w:r w:rsidRPr="30D1C3F5" w:rsidR="56E63510">
        <w:rPr>
          <w:rFonts w:cs="Arial"/>
          <w:color w:val="000000" w:themeColor="text1"/>
        </w:rPr>
        <w:t xml:space="preserve"> hecho al entrar </w:t>
      </w:r>
      <w:r w:rsidRPr="30D1C3F5" w:rsidR="7DADB7FE">
        <w:rPr>
          <w:rFonts w:cs="Arial"/>
          <w:color w:val="000000" w:themeColor="text1"/>
        </w:rPr>
        <w:t>a las opciones “para Mí” o “para otros”</w:t>
      </w:r>
      <w:r w:rsidRPr="30D1C3F5" w:rsidR="3C3A6C2F">
        <w:rPr>
          <w:rFonts w:cs="Arial"/>
          <w:color w:val="000000" w:themeColor="text1"/>
        </w:rPr>
        <w:t>.</w:t>
      </w:r>
      <w:r w:rsidRPr="30D1C3F5" w:rsidR="73E80492">
        <w:rPr>
          <w:rFonts w:cs="Arial"/>
          <w:color w:val="000000" w:themeColor="text1"/>
        </w:rPr>
        <w:t xml:space="preserve"> </w:t>
      </w:r>
    </w:p>
    <w:p w:rsidRPr="00B95078" w:rsidR="005775B5" w:rsidP="30D1C3F5" w:rsidRDefault="3CC7AE9E" w14:paraId="4FE4A5C6" w14:textId="0B2C014E">
      <w:pPr>
        <w:spacing w:before="0" w:after="160" w:line="259" w:lineRule="auto"/>
        <w:jc w:val="left"/>
        <w:rPr>
          <w:rFonts w:cs="Arial"/>
          <w:color w:val="000000"/>
        </w:rPr>
      </w:pPr>
      <w:r w:rsidRPr="30D1C3F5">
        <w:rPr>
          <w:rFonts w:cs="Arial"/>
          <w:color w:val="000000" w:themeColor="text1"/>
        </w:rPr>
        <w:t>Aunque l</w:t>
      </w:r>
      <w:r w:rsidRPr="30D1C3F5" w:rsidR="73E80492">
        <w:rPr>
          <w:rFonts w:cs="Arial"/>
          <w:color w:val="000000" w:themeColor="text1"/>
        </w:rPr>
        <w:t xml:space="preserve">os flujos </w:t>
      </w:r>
      <w:r w:rsidRPr="30D1C3F5" w:rsidR="74F26DEE">
        <w:rPr>
          <w:rFonts w:cs="Arial"/>
          <w:color w:val="000000" w:themeColor="text1"/>
        </w:rPr>
        <w:t>en el orquestador pueden ve</w:t>
      </w:r>
      <w:r w:rsidRPr="30D1C3F5" w:rsidR="73E80492">
        <w:rPr>
          <w:rFonts w:cs="Arial"/>
          <w:color w:val="000000" w:themeColor="text1"/>
        </w:rPr>
        <w:t xml:space="preserve">rse en el punto </w:t>
      </w:r>
      <w:r w:rsidRPr="30D1C3F5" w:rsidR="73E80492">
        <w:rPr>
          <w:rFonts w:cs="Arial"/>
          <w:b/>
          <w:bCs/>
          <w:color w:val="000000" w:themeColor="text1"/>
        </w:rPr>
        <w:t>3.4 paso1 Identificación</w:t>
      </w:r>
      <w:r w:rsidRPr="30D1C3F5" w:rsidR="74F26DEE">
        <w:rPr>
          <w:rFonts w:cs="Arial"/>
          <w:color w:val="000000" w:themeColor="text1"/>
        </w:rPr>
        <w:t>,</w:t>
      </w:r>
      <w:r w:rsidRPr="30D1C3F5">
        <w:rPr>
          <w:rFonts w:cs="Arial"/>
          <w:color w:val="000000" w:themeColor="text1"/>
        </w:rPr>
        <w:t xml:space="preserve"> </w:t>
      </w:r>
      <w:r w:rsidRPr="30D1C3F5" w:rsidR="280E2033">
        <w:rPr>
          <w:rFonts w:cs="Arial"/>
          <w:color w:val="000000" w:themeColor="text1"/>
        </w:rPr>
        <w:t xml:space="preserve">se mostrarán las tramitaciones de borradores de manera individualizada en solicitudes </w:t>
      </w:r>
      <w:r w:rsidRPr="30D1C3F5" w:rsidR="0A77AD2E">
        <w:rPr>
          <w:rFonts w:cs="Arial"/>
          <w:color w:val="000000" w:themeColor="text1"/>
        </w:rPr>
        <w:t>realizadas por un</w:t>
      </w:r>
      <w:r w:rsidRPr="30D1C3F5" w:rsidR="6A09AD14">
        <w:rPr>
          <w:rFonts w:cs="Arial"/>
          <w:color w:val="000000" w:themeColor="text1"/>
        </w:rPr>
        <w:t xml:space="preserve">a persona solicitante </w:t>
      </w:r>
      <w:r w:rsidRPr="30D1C3F5" w:rsidR="0A77AD2E">
        <w:rPr>
          <w:rFonts w:cs="Arial"/>
          <w:color w:val="000000" w:themeColor="text1"/>
        </w:rPr>
        <w:t>para sí mismo o para otro:</w:t>
      </w:r>
      <w:r w:rsidRPr="30D1C3F5" w:rsidR="280E2033">
        <w:rPr>
          <w:rFonts w:cs="Arial"/>
          <w:color w:val="000000" w:themeColor="text1"/>
        </w:rPr>
        <w:t xml:space="preserve"> </w:t>
      </w:r>
    </w:p>
    <w:p w:rsidRPr="00B95078" w:rsidR="001C4907" w:rsidP="4FB98DB2" w:rsidRDefault="001C4907" w14:paraId="54117157" w14:textId="77777777">
      <w:pPr>
        <w:spacing w:before="0" w:after="160" w:line="259" w:lineRule="auto"/>
        <w:jc w:val="left"/>
        <w:rPr>
          <w:rFonts w:cs="Arial"/>
          <w:color w:val="000000" w:themeColor="text1"/>
        </w:rPr>
      </w:pPr>
    </w:p>
    <w:p w:rsidRPr="00B95078" w:rsidR="005775B5" w:rsidP="4FB98DB2" w:rsidRDefault="005775B5" w14:paraId="6FFB6F58" w14:textId="567A40FC">
      <w:pPr>
        <w:spacing w:before="0" w:after="160" w:line="259" w:lineRule="auto"/>
        <w:jc w:val="left"/>
        <w:rPr>
          <w:rFonts w:cs="Arial"/>
          <w:color w:val="000000"/>
        </w:rPr>
      </w:pPr>
      <w:r w:rsidRPr="00B95078">
        <w:rPr>
          <w:rFonts w:cs="Arial"/>
          <w:color w:val="000000" w:themeColor="text1"/>
        </w:rPr>
        <w:t xml:space="preserve">En la tramitación </w:t>
      </w:r>
      <w:r w:rsidRPr="00B95078">
        <w:rPr>
          <w:rFonts w:cs="Arial"/>
          <w:b/>
          <w:color w:val="000000" w:themeColor="text1"/>
        </w:rPr>
        <w:t>para m</w:t>
      </w:r>
      <w:r w:rsidRPr="00B95078" w:rsidR="001673E1">
        <w:rPr>
          <w:rFonts w:cs="Arial"/>
          <w:b/>
          <w:color w:val="000000" w:themeColor="text1"/>
        </w:rPr>
        <w:t>í</w:t>
      </w:r>
      <w:r w:rsidRPr="00B95078">
        <w:rPr>
          <w:rFonts w:cs="Arial"/>
          <w:color w:val="000000" w:themeColor="text1"/>
        </w:rPr>
        <w:t>:</w:t>
      </w:r>
    </w:p>
    <w:p w:rsidRPr="00B95078" w:rsidR="005775B5" w:rsidP="30D1C3F5" w:rsidRDefault="7B8C4A31" w14:paraId="1BEB7084" w14:textId="0EC927D6">
      <w:pPr>
        <w:spacing w:before="0" w:after="160" w:line="259" w:lineRule="auto"/>
        <w:jc w:val="left"/>
        <w:rPr>
          <w:rFonts w:cs="Arial"/>
          <w:color w:val="000000"/>
        </w:rPr>
      </w:pPr>
      <w:r>
        <w:rPr>
          <w:noProof/>
        </w:rPr>
        <w:drawing>
          <wp:inline distT="0" distB="0" distL="0" distR="0" wp14:anchorId="068CC082" wp14:editId="27E609CE">
            <wp:extent cx="5400040" cy="2992120"/>
            <wp:effectExtent l="0" t="0" r="0" b="0"/>
            <wp:docPr id="2426933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0682" name="Imagen 1" descr="Interfaz de usuario gráfica, Texto, Aplicación, Correo electrónico&#10;&#10;El contenido generado por IA puede ser incorrecto."/>
                    <pic:cNvPicPr/>
                  </pic:nvPicPr>
                  <pic:blipFill>
                    <a:blip r:embed="rId39"/>
                    <a:stretch>
                      <a:fillRect/>
                    </a:stretch>
                  </pic:blipFill>
                  <pic:spPr>
                    <a:xfrm>
                      <a:off x="0" y="0"/>
                      <a:ext cx="5400040" cy="2992120"/>
                    </a:xfrm>
                    <a:prstGeom prst="rect">
                      <a:avLst/>
                    </a:prstGeom>
                  </pic:spPr>
                </pic:pic>
              </a:graphicData>
            </a:graphic>
          </wp:inline>
        </w:drawing>
      </w:r>
    </w:p>
    <w:p w:rsidRPr="00B95078" w:rsidR="00F75C28" w:rsidP="00295BDE" w:rsidRDefault="00F75C28" w14:paraId="1ADCE759" w14:textId="77777777">
      <w:pPr>
        <w:spacing w:before="0" w:after="160" w:line="259" w:lineRule="auto"/>
        <w:rPr>
          <w:rFonts w:cs="Arial"/>
          <w:color w:val="000000"/>
          <w:szCs w:val="20"/>
        </w:rPr>
      </w:pPr>
    </w:p>
    <w:p w:rsidRPr="00B95078" w:rsidR="005775B5" w:rsidP="00295BDE" w:rsidRDefault="005775B5" w14:paraId="32484102" w14:textId="4824C11B">
      <w:pPr>
        <w:spacing w:before="0" w:after="160" w:line="259" w:lineRule="auto"/>
        <w:rPr>
          <w:rFonts w:cs="Arial"/>
          <w:color w:val="000000"/>
        </w:rPr>
      </w:pPr>
      <w:r w:rsidRPr="00B95078">
        <w:rPr>
          <w:rFonts w:cs="Arial"/>
          <w:color w:val="000000" w:themeColor="text1"/>
        </w:rPr>
        <w:t>El usuario podrá continuar con el borrador, recuperando la información de la solicitud, o bien comenzar una nueva solicitud, por lo que la solicitud anterior se borrará.</w:t>
      </w:r>
      <w:r w:rsidRPr="00B95078" w:rsidR="009E3615">
        <w:rPr>
          <w:rFonts w:cs="Arial"/>
          <w:color w:val="000000" w:themeColor="text1"/>
        </w:rPr>
        <w:t xml:space="preserve"> Sólo es posible tener un único borrador </w:t>
      </w:r>
      <w:r w:rsidRPr="00B95078" w:rsidR="00225000">
        <w:rPr>
          <w:rFonts w:cs="Arial"/>
          <w:color w:val="000000" w:themeColor="text1"/>
        </w:rPr>
        <w:t>para el procedimiento en curso.</w:t>
      </w:r>
    </w:p>
    <w:p w:rsidRPr="00B95078" w:rsidR="005775B5" w:rsidP="00295BDE" w:rsidRDefault="005775B5" w14:paraId="34D7FCC1" w14:textId="6546FE52">
      <w:pPr>
        <w:spacing w:before="0" w:after="160" w:line="259" w:lineRule="auto"/>
        <w:rPr>
          <w:rFonts w:cs="Arial"/>
          <w:color w:val="000000"/>
        </w:rPr>
      </w:pPr>
      <w:r w:rsidRPr="00B95078">
        <w:rPr>
          <w:rFonts w:cs="Arial"/>
          <w:color w:val="000000" w:themeColor="text1"/>
        </w:rPr>
        <w:t xml:space="preserve">En la tramitación </w:t>
      </w:r>
      <w:r w:rsidRPr="00B95078">
        <w:rPr>
          <w:rFonts w:cs="Arial"/>
          <w:b/>
          <w:color w:val="000000" w:themeColor="text1"/>
        </w:rPr>
        <w:t>para otra persona o entidad</w:t>
      </w:r>
      <w:r w:rsidRPr="00B95078">
        <w:rPr>
          <w:rFonts w:cs="Arial"/>
          <w:color w:val="000000" w:themeColor="text1"/>
        </w:rPr>
        <w:t xml:space="preserve"> se mostrará la existencia de un borrador o borradores en curso, ya que puede tener diversos borradores </w:t>
      </w:r>
      <w:r w:rsidRPr="00B95078" w:rsidR="004E13C4">
        <w:rPr>
          <w:rFonts w:cs="Arial"/>
          <w:color w:val="000000" w:themeColor="text1"/>
        </w:rPr>
        <w:t>accesibles. Los borradores que se mostrarán en este caso son:</w:t>
      </w:r>
    </w:p>
    <w:p w:rsidRPr="003E1BCF" w:rsidR="004E13C4" w:rsidP="4F837BEF" w:rsidRDefault="004E13C4" w14:paraId="5F7F0C27" w14:textId="46A1F239">
      <w:pPr>
        <w:pStyle w:val="Prrafodelista"/>
        <w:numPr>
          <w:ilvl w:val="0"/>
          <w:numId w:val="30"/>
        </w:numPr>
        <w:spacing w:before="0" w:after="160" w:line="259" w:lineRule="auto"/>
        <w:rPr>
          <w:color w:val="000000"/>
          <w:highlight w:val="yellow"/>
        </w:rPr>
      </w:pPr>
      <w:r w:rsidRPr="4F837BEF">
        <w:rPr>
          <w:rFonts w:cs="Arial"/>
          <w:color w:val="000000" w:themeColor="text1"/>
        </w:rPr>
        <w:t xml:space="preserve">Borradores en los que la persona conectada actúa como Representante de otra persona o entidad. Esta representación puede ser </w:t>
      </w:r>
      <w:r w:rsidRPr="4F837BEF" w:rsidR="00313C56">
        <w:rPr>
          <w:rFonts w:cs="Arial"/>
          <w:color w:val="000000" w:themeColor="text1"/>
        </w:rPr>
        <w:t xml:space="preserve">a través del RdA </w:t>
      </w:r>
      <w:r w:rsidRPr="003E1BCF" w:rsidR="00313C56">
        <w:rPr>
          <w:color w:val="000000" w:themeColor="text1"/>
          <w:highlight w:val="yellow"/>
        </w:rPr>
        <w:t>o una representación voluntaria para la solicitud</w:t>
      </w:r>
      <w:r w:rsidRPr="003E1BCF" w:rsidR="00F75C28">
        <w:rPr>
          <w:color w:val="000000" w:themeColor="text1"/>
          <w:highlight w:val="yellow"/>
        </w:rPr>
        <w:t>.</w:t>
      </w:r>
    </w:p>
    <w:p w:rsidRPr="00B95078" w:rsidR="00313C56" w:rsidP="00295BDE" w:rsidRDefault="00313C56" w14:paraId="0D78A5BC" w14:textId="0A8D5B64">
      <w:pPr>
        <w:pStyle w:val="Prrafodelista"/>
        <w:numPr>
          <w:ilvl w:val="0"/>
          <w:numId w:val="30"/>
        </w:numPr>
        <w:spacing w:before="0" w:after="160" w:line="259" w:lineRule="auto"/>
        <w:rPr>
          <w:rFonts w:cs="Arial"/>
          <w:color w:val="000000"/>
        </w:rPr>
      </w:pPr>
      <w:r w:rsidRPr="00B95078">
        <w:rPr>
          <w:rFonts w:cs="Arial"/>
          <w:color w:val="000000" w:themeColor="text1"/>
        </w:rPr>
        <w:t>Borradores de entidades para las que la persona conectada está autorizada (a través del RdA). En estos borradores, la entidad autorizadora podría actuar como:</w:t>
      </w:r>
    </w:p>
    <w:p w:rsidRPr="00B95078" w:rsidR="00313C56" w:rsidP="00295BDE" w:rsidRDefault="00313C56" w14:paraId="5940FE45" w14:textId="73E4C2A7">
      <w:pPr>
        <w:pStyle w:val="Prrafodelista"/>
        <w:numPr>
          <w:ilvl w:val="1"/>
          <w:numId w:val="30"/>
        </w:numPr>
        <w:spacing w:before="0" w:after="160" w:line="259" w:lineRule="auto"/>
        <w:rPr>
          <w:rFonts w:cs="Arial"/>
          <w:color w:val="000000"/>
        </w:rPr>
      </w:pPr>
      <w:r w:rsidRPr="00B95078">
        <w:rPr>
          <w:rFonts w:cs="Arial"/>
          <w:color w:val="000000" w:themeColor="text1"/>
        </w:rPr>
        <w:t>Interesado a efectos de la Ley, es decir, la solicitud es para la propia entidad</w:t>
      </w:r>
      <w:r w:rsidRPr="00B95078" w:rsidR="0E8FF5F7">
        <w:rPr>
          <w:rFonts w:cs="Arial"/>
          <w:color w:val="000000" w:themeColor="text1"/>
        </w:rPr>
        <w:t>.</w:t>
      </w:r>
    </w:p>
    <w:p w:rsidRPr="003E1BCF" w:rsidR="00313C56" w:rsidP="00295BDE" w:rsidRDefault="00313C56" w14:paraId="2CA50A75" w14:textId="4D438C1C">
      <w:pPr>
        <w:pStyle w:val="Prrafodelista"/>
        <w:numPr>
          <w:ilvl w:val="1"/>
          <w:numId w:val="30"/>
        </w:numPr>
        <w:spacing w:before="0" w:after="160" w:line="259" w:lineRule="auto"/>
        <w:rPr>
          <w:rFonts w:cs="Arial"/>
          <w:color w:val="000000"/>
        </w:rPr>
      </w:pPr>
      <w:r w:rsidRPr="00B95078">
        <w:rPr>
          <w:rFonts w:cs="Arial"/>
          <w:color w:val="000000" w:themeColor="text1"/>
        </w:rPr>
        <w:t>Representante de otra persona</w:t>
      </w:r>
      <w:r w:rsidRPr="00B95078" w:rsidR="00537DED">
        <w:rPr>
          <w:rFonts w:cs="Arial"/>
          <w:color w:val="000000" w:themeColor="text1"/>
        </w:rPr>
        <w:t>.</w:t>
      </w:r>
    </w:p>
    <w:p w:rsidRPr="0070270D" w:rsidR="00E25B5B" w:rsidP="00E25B5B" w:rsidRDefault="6EFE18FC" w14:paraId="13B98D1B" w14:textId="1908E4FC">
      <w:pPr>
        <w:spacing w:before="0" w:after="160" w:line="259" w:lineRule="auto"/>
        <w:ind w:left="708"/>
        <w:rPr>
          <w:rFonts w:cs="Arial"/>
          <w:color w:val="000000" w:themeColor="text1"/>
        </w:rPr>
      </w:pPr>
      <w:r w:rsidRPr="30D1C3F5">
        <w:rPr>
          <w:rFonts w:cs="Arial"/>
          <w:color w:val="000000" w:themeColor="text1"/>
        </w:rPr>
        <w:t>En este bloque es necesario distinguir, además, el concepto “centro”. Una autorización puede realizarse entre una entidad y un</w:t>
      </w:r>
      <w:r w:rsidRPr="30D1C3F5" w:rsidR="6BA2AD1F">
        <w:rPr>
          <w:rFonts w:cs="Arial"/>
          <w:color w:val="000000" w:themeColor="text1"/>
        </w:rPr>
        <w:t xml:space="preserve">a persona autorizada </w:t>
      </w:r>
      <w:r w:rsidRPr="30D1C3F5">
        <w:rPr>
          <w:rFonts w:cs="Arial"/>
          <w:color w:val="000000" w:themeColor="text1"/>
        </w:rPr>
        <w:t xml:space="preserve">de la misma. Si la entidad tiene más de un centro, puede autorizar a </w:t>
      </w:r>
      <w:r w:rsidRPr="30D1C3F5" w:rsidR="1CB94C00">
        <w:rPr>
          <w:rFonts w:cs="Arial"/>
          <w:color w:val="000000" w:themeColor="text1"/>
        </w:rPr>
        <w:t>una persona</w:t>
      </w:r>
      <w:r w:rsidRPr="30D1C3F5">
        <w:rPr>
          <w:rFonts w:cs="Arial"/>
          <w:color w:val="000000" w:themeColor="text1"/>
        </w:rPr>
        <w:t xml:space="preserve"> en un centro concreto por lo que la visibilidad de las solicitudes en borrador deberá limitarse a las de ese propio centro. Así:</w:t>
      </w:r>
    </w:p>
    <w:p w:rsidRPr="0070270D" w:rsidR="00E25B5B" w:rsidP="00E25B5B" w:rsidRDefault="6EFE18FC" w14:paraId="5066FF1A" w14:textId="34DA8E36">
      <w:pPr>
        <w:pStyle w:val="Prrafodelista"/>
        <w:numPr>
          <w:ilvl w:val="1"/>
          <w:numId w:val="30"/>
        </w:numPr>
        <w:spacing w:before="0" w:after="160" w:line="259" w:lineRule="auto"/>
        <w:rPr>
          <w:rFonts w:cs="Arial"/>
          <w:color w:val="000000" w:themeColor="text1"/>
        </w:rPr>
      </w:pPr>
      <w:r w:rsidRPr="30D1C3F5">
        <w:rPr>
          <w:rFonts w:cs="Arial"/>
          <w:color w:val="000000" w:themeColor="text1"/>
        </w:rPr>
        <w:t>Un</w:t>
      </w:r>
      <w:r w:rsidRPr="30D1C3F5" w:rsidR="5D0F56B8">
        <w:rPr>
          <w:rFonts w:cs="Arial"/>
          <w:color w:val="000000" w:themeColor="text1"/>
        </w:rPr>
        <w:t>a persona</w:t>
      </w:r>
      <w:r w:rsidRPr="30D1C3F5" w:rsidR="77D7EB3A">
        <w:rPr>
          <w:rFonts w:cs="Arial"/>
          <w:color w:val="000000" w:themeColor="text1"/>
        </w:rPr>
        <w:t xml:space="preserve"> </w:t>
      </w:r>
      <w:r w:rsidRPr="30D1C3F5">
        <w:rPr>
          <w:rFonts w:cs="Arial"/>
          <w:color w:val="000000" w:themeColor="text1"/>
        </w:rPr>
        <w:t>autorizad</w:t>
      </w:r>
      <w:r w:rsidRPr="30D1C3F5" w:rsidR="145C5A82">
        <w:rPr>
          <w:rFonts w:cs="Arial"/>
          <w:color w:val="000000" w:themeColor="text1"/>
        </w:rPr>
        <w:t>a</w:t>
      </w:r>
      <w:r w:rsidRPr="30D1C3F5">
        <w:rPr>
          <w:rFonts w:cs="Arial"/>
          <w:color w:val="000000" w:themeColor="text1"/>
        </w:rPr>
        <w:t xml:space="preserve"> por la empresa “SOCIEDAD SA” sin ningún centro asignado, podrá continuar todos los borradores de esa misma empresa que no tengan centro asociado.</w:t>
      </w:r>
    </w:p>
    <w:p w:rsidRPr="001F45D5" w:rsidR="00E25B5B" w:rsidP="00E25B5B" w:rsidRDefault="6EFE18FC" w14:paraId="1A556E6D" w14:textId="04EF3444">
      <w:pPr>
        <w:pStyle w:val="Prrafodelista"/>
        <w:numPr>
          <w:ilvl w:val="1"/>
          <w:numId w:val="30"/>
        </w:numPr>
        <w:spacing w:before="0" w:after="160" w:line="259" w:lineRule="auto"/>
        <w:rPr>
          <w:rFonts w:cs="Arial"/>
          <w:color w:val="000000"/>
        </w:rPr>
      </w:pPr>
      <w:r w:rsidRPr="30D1C3F5">
        <w:rPr>
          <w:rFonts w:cs="Arial"/>
          <w:color w:val="000000" w:themeColor="text1"/>
        </w:rPr>
        <w:t>Un</w:t>
      </w:r>
      <w:r w:rsidRPr="30D1C3F5" w:rsidR="4C8671CD">
        <w:rPr>
          <w:rFonts w:cs="Arial"/>
          <w:color w:val="000000" w:themeColor="text1"/>
        </w:rPr>
        <w:t>a persona</w:t>
      </w:r>
      <w:r w:rsidRPr="30D1C3F5" w:rsidR="77D7EB3A">
        <w:rPr>
          <w:rFonts w:cs="Arial"/>
          <w:color w:val="000000" w:themeColor="text1"/>
        </w:rPr>
        <w:t xml:space="preserve"> </w:t>
      </w:r>
      <w:r w:rsidRPr="30D1C3F5">
        <w:rPr>
          <w:rFonts w:cs="Arial"/>
          <w:color w:val="000000" w:themeColor="text1"/>
        </w:rPr>
        <w:t>autorizad</w:t>
      </w:r>
      <w:r w:rsidRPr="30D1C3F5" w:rsidR="2295D92C">
        <w:rPr>
          <w:rFonts w:cs="Arial"/>
          <w:color w:val="000000" w:themeColor="text1"/>
        </w:rPr>
        <w:t>a</w:t>
      </w:r>
      <w:r w:rsidRPr="30D1C3F5">
        <w:rPr>
          <w:rFonts w:cs="Arial"/>
          <w:color w:val="000000" w:themeColor="text1"/>
        </w:rPr>
        <w:t xml:space="preserve"> por la empresa “SOCIEDAD SA” para el centro de “Bilbao” sólo podrá continuar los borradores de ese centro de la empresa.</w:t>
      </w:r>
    </w:p>
    <w:p w:rsidRPr="00B95078" w:rsidR="000C7682" w:rsidP="003E1BCF" w:rsidRDefault="000C7682" w14:paraId="1B4977F6" w14:textId="77777777">
      <w:pPr>
        <w:pStyle w:val="Prrafodelista"/>
        <w:spacing w:before="0" w:after="160" w:line="259" w:lineRule="auto"/>
        <w:rPr>
          <w:rFonts w:cs="Arial"/>
          <w:color w:val="000000"/>
        </w:rPr>
      </w:pPr>
    </w:p>
    <w:p w:rsidRPr="00B95078" w:rsidR="005775B5" w:rsidP="00295BDE" w:rsidRDefault="005775B5" w14:paraId="5D083F25" w14:textId="51D583E5">
      <w:pPr>
        <w:spacing w:before="0" w:after="160" w:line="259" w:lineRule="auto"/>
        <w:jc w:val="center"/>
        <w:rPr>
          <w:rFonts w:cs="Arial"/>
          <w:color w:val="000000"/>
        </w:rPr>
      </w:pPr>
      <w:r w:rsidRPr="00B95078">
        <w:rPr>
          <w:rFonts w:cs="Arial"/>
          <w:noProof/>
        </w:rPr>
        <w:drawing>
          <wp:inline distT="0" distB="0" distL="0" distR="0" wp14:anchorId="7A38B23D" wp14:editId="5EC716F3">
            <wp:extent cx="2861607" cy="2597117"/>
            <wp:effectExtent l="0" t="0" r="0" b="0"/>
            <wp:docPr id="1814804551" name="Imagen 6" descr="Interfaz de usuario gráfica, Texto, Aplicación&#10;&#10;Descripción generada automáticament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terfaz de usuario gráfica, Texto, Aplicación&#10;&#10;Descripción generada automáticamente,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6421" cy="2610562"/>
                    </a:xfrm>
                    <a:prstGeom prst="rect">
                      <a:avLst/>
                    </a:prstGeom>
                    <a:noFill/>
                    <a:ln>
                      <a:noFill/>
                    </a:ln>
                  </pic:spPr>
                </pic:pic>
              </a:graphicData>
            </a:graphic>
          </wp:inline>
        </w:drawing>
      </w:r>
    </w:p>
    <w:p w:rsidRPr="00B95078" w:rsidR="00537DED" w:rsidP="4FB98DB2" w:rsidRDefault="00537DED" w14:paraId="09970BDA" w14:textId="77777777">
      <w:pPr>
        <w:spacing w:before="0" w:after="160" w:line="259" w:lineRule="auto"/>
        <w:jc w:val="left"/>
        <w:rPr>
          <w:rFonts w:cs="Arial"/>
          <w:color w:val="000000"/>
        </w:rPr>
      </w:pPr>
    </w:p>
    <w:p w:rsidRPr="00B95078" w:rsidR="005775B5" w:rsidP="00295BDE" w:rsidRDefault="4E671C09" w14:paraId="206B4FC7" w14:textId="318236D2">
      <w:pPr>
        <w:spacing w:before="0" w:after="160" w:line="259" w:lineRule="auto"/>
        <w:rPr>
          <w:rFonts w:cs="Arial"/>
          <w:color w:val="000000"/>
        </w:rPr>
      </w:pPr>
      <w:r w:rsidRPr="00B95078">
        <w:rPr>
          <w:rFonts w:cs="Arial"/>
          <w:color w:val="000000" w:themeColor="text1"/>
        </w:rPr>
        <w:t>La persona usuaria</w:t>
      </w:r>
      <w:r w:rsidRPr="00B95078" w:rsidR="005775B5">
        <w:rPr>
          <w:rFonts w:cs="Arial"/>
          <w:color w:val="000000" w:themeColor="text1"/>
        </w:rPr>
        <w:t xml:space="preserve"> podrá escoger entre:</w:t>
      </w:r>
    </w:p>
    <w:p w:rsidRPr="00B95078" w:rsidR="005775B5" w:rsidP="00295BDE" w:rsidRDefault="005775B5" w14:paraId="4FE036E5" w14:textId="4318079F">
      <w:pPr>
        <w:numPr>
          <w:ilvl w:val="0"/>
          <w:numId w:val="49"/>
        </w:numPr>
        <w:spacing w:before="0" w:after="160" w:line="259" w:lineRule="auto"/>
        <w:rPr>
          <w:rFonts w:cs="Arial"/>
          <w:color w:val="000000"/>
        </w:rPr>
      </w:pPr>
      <w:r w:rsidRPr="00B95078">
        <w:rPr>
          <w:rFonts w:cs="Arial"/>
          <w:color w:val="000000" w:themeColor="text1"/>
        </w:rPr>
        <w:t>Continuar con un borrador (para una persona representada)</w:t>
      </w:r>
      <w:r w:rsidRPr="00B95078" w:rsidR="278D65FC">
        <w:rPr>
          <w:rFonts w:cs="Arial"/>
          <w:color w:val="000000" w:themeColor="text1"/>
        </w:rPr>
        <w:t>.</w:t>
      </w:r>
    </w:p>
    <w:p w:rsidRPr="00B95078" w:rsidR="005775B5" w:rsidP="00295BDE" w:rsidRDefault="005775B5" w14:paraId="67A6D278" w14:textId="536D9AA1">
      <w:pPr>
        <w:numPr>
          <w:ilvl w:val="0"/>
          <w:numId w:val="50"/>
        </w:numPr>
        <w:spacing w:before="0" w:after="160" w:line="259" w:lineRule="auto"/>
        <w:rPr>
          <w:rFonts w:cs="Arial"/>
          <w:color w:val="000000"/>
        </w:rPr>
      </w:pPr>
      <w:r w:rsidRPr="00B95078">
        <w:rPr>
          <w:rFonts w:cs="Arial"/>
          <w:color w:val="000000" w:themeColor="text1"/>
        </w:rPr>
        <w:t>Empezar con una nueva solicitud para otra persona representada</w:t>
      </w:r>
      <w:r w:rsidRPr="00B95078" w:rsidR="7D2F7F8A">
        <w:rPr>
          <w:rFonts w:cs="Arial"/>
          <w:color w:val="000000" w:themeColor="text1"/>
        </w:rPr>
        <w:t>.</w:t>
      </w:r>
    </w:p>
    <w:p w:rsidRPr="00B95078" w:rsidR="005775B5" w:rsidP="00295BDE" w:rsidRDefault="005775B5" w14:paraId="05E53949" w14:textId="51063893">
      <w:pPr>
        <w:numPr>
          <w:ilvl w:val="0"/>
          <w:numId w:val="51"/>
        </w:numPr>
        <w:spacing w:before="0" w:after="160" w:line="259" w:lineRule="auto"/>
        <w:rPr>
          <w:rFonts w:cs="Arial"/>
          <w:color w:val="000000"/>
        </w:rPr>
      </w:pPr>
      <w:r w:rsidRPr="00B95078">
        <w:rPr>
          <w:rFonts w:cs="Arial"/>
          <w:color w:val="000000" w:themeColor="text1"/>
        </w:rPr>
        <w:t>Empezar con una nueva solicitud para la misma persona representada de la que ya existe borrador. En este caso, el borrador anterior se eliminará.</w:t>
      </w:r>
    </w:p>
    <w:p w:rsidRPr="00B95078" w:rsidR="005775B5" w:rsidP="00295BDE" w:rsidRDefault="00225000" w14:paraId="028AA6BA" w14:textId="1FD12D30">
      <w:pPr>
        <w:spacing w:before="0" w:after="160" w:line="259" w:lineRule="auto"/>
        <w:rPr>
          <w:rFonts w:cs="Arial"/>
          <w:color w:val="000000"/>
        </w:rPr>
      </w:pPr>
      <w:r w:rsidRPr="00B95078">
        <w:rPr>
          <w:rFonts w:cs="Arial"/>
          <w:color w:val="000000" w:themeColor="text1"/>
        </w:rPr>
        <w:t xml:space="preserve">En esta pantalla, en el caso de que </w:t>
      </w:r>
      <w:r w:rsidRPr="00B95078" w:rsidR="73CADA20">
        <w:rPr>
          <w:rFonts w:cs="Arial"/>
          <w:color w:val="000000" w:themeColor="text1"/>
        </w:rPr>
        <w:t>la persona usuaria</w:t>
      </w:r>
      <w:r w:rsidRPr="00B95078">
        <w:rPr>
          <w:rFonts w:cs="Arial"/>
          <w:color w:val="000000" w:themeColor="text1"/>
        </w:rPr>
        <w:t xml:space="preserve"> tenga </w:t>
      </w:r>
      <w:r w:rsidRPr="00B95078" w:rsidR="00981A40">
        <w:rPr>
          <w:rFonts w:cs="Arial"/>
          <w:color w:val="000000" w:themeColor="text1"/>
        </w:rPr>
        <w:t xml:space="preserve">más de 3 borradores en curso, la aplicación </w:t>
      </w:r>
      <w:r w:rsidRPr="00B95078" w:rsidR="001976B3">
        <w:rPr>
          <w:rFonts w:cs="Arial"/>
          <w:color w:val="000000" w:themeColor="text1"/>
        </w:rPr>
        <w:t xml:space="preserve">le mostrará un </w:t>
      </w:r>
      <w:r w:rsidRPr="00B95078" w:rsidR="00B17D9C">
        <w:rPr>
          <w:rFonts w:cs="Arial"/>
          <w:color w:val="000000" w:themeColor="text1"/>
        </w:rPr>
        <w:t xml:space="preserve">componente de búsqueda </w:t>
      </w:r>
      <w:r w:rsidRPr="00B95078" w:rsidR="001976B3">
        <w:rPr>
          <w:rFonts w:cs="Arial"/>
          <w:color w:val="000000" w:themeColor="text1"/>
        </w:rPr>
        <w:t>para facilitar la</w:t>
      </w:r>
      <w:r w:rsidRPr="00B95078" w:rsidR="009C57D7">
        <w:rPr>
          <w:rFonts w:cs="Arial"/>
          <w:color w:val="000000" w:themeColor="text1"/>
        </w:rPr>
        <w:t xml:space="preserve"> </w:t>
      </w:r>
      <w:r w:rsidRPr="00B95078" w:rsidR="000E44D7">
        <w:rPr>
          <w:rFonts w:cs="Arial"/>
          <w:color w:val="000000" w:themeColor="text1"/>
        </w:rPr>
        <w:t xml:space="preserve">localización </w:t>
      </w:r>
      <w:r w:rsidRPr="00B95078" w:rsidR="009C57D7">
        <w:rPr>
          <w:rFonts w:cs="Arial"/>
          <w:color w:val="000000" w:themeColor="text1"/>
        </w:rPr>
        <w:t>del borrador con el que quiere continuar. En el caso de que tenga 3 o menos borradores, este buscador no se mostrará.</w:t>
      </w:r>
    </w:p>
    <w:p w:rsidRPr="00B95078" w:rsidR="00F07E1B" w:rsidP="00295BDE" w:rsidRDefault="00F07E1B" w14:paraId="14BA5D49" w14:textId="77777777">
      <w:pPr>
        <w:spacing w:before="0" w:after="160" w:line="259" w:lineRule="auto"/>
        <w:rPr>
          <w:rFonts w:cs="Arial"/>
          <w:color w:val="000000"/>
        </w:rPr>
      </w:pPr>
    </w:p>
    <w:p w:rsidRPr="00B95078" w:rsidR="005775B5" w:rsidP="00351624" w:rsidRDefault="79C54564" w14:paraId="1C2ADFA0" w14:textId="2355C116">
      <w:pPr>
        <w:pStyle w:val="Titulo4"/>
      </w:pPr>
      <w:bookmarkStart w:name="_Toc1806486305" w:id="57"/>
      <w:r w:rsidRPr="00B95078">
        <w:t xml:space="preserve">Eliminación </w:t>
      </w:r>
      <w:r w:rsidRPr="00351624">
        <w:t>de</w:t>
      </w:r>
      <w:r w:rsidRPr="00B95078">
        <w:t xml:space="preserve"> un Borrador:</w:t>
      </w:r>
      <w:bookmarkEnd w:id="57"/>
      <w:r w:rsidRPr="00B95078">
        <w:t> </w:t>
      </w:r>
    </w:p>
    <w:p w:rsidRPr="00B95078" w:rsidR="005775B5" w:rsidP="005775B5" w:rsidRDefault="005775B5" w14:paraId="105F5661" w14:textId="05792A9B">
      <w:pPr>
        <w:spacing w:before="0" w:after="160" w:line="259" w:lineRule="auto"/>
        <w:jc w:val="left"/>
        <w:rPr>
          <w:rFonts w:cs="Arial"/>
          <w:color w:val="000000"/>
          <w:szCs w:val="20"/>
        </w:rPr>
      </w:pPr>
      <w:r w:rsidRPr="00B95078">
        <w:rPr>
          <w:rFonts w:cs="Arial"/>
          <w:color w:val="000000"/>
          <w:szCs w:val="20"/>
        </w:rPr>
        <w:t>Los borradores podrán eliminarse de tres formas: </w:t>
      </w:r>
    </w:p>
    <w:p w:rsidRPr="00B95078" w:rsidR="005775B5" w:rsidP="005775B5" w:rsidRDefault="005775B5" w14:paraId="34818548" w14:textId="74DDCB21">
      <w:pPr>
        <w:numPr>
          <w:ilvl w:val="0"/>
          <w:numId w:val="52"/>
        </w:numPr>
        <w:spacing w:before="0" w:after="160" w:line="259" w:lineRule="auto"/>
        <w:jc w:val="left"/>
        <w:rPr>
          <w:rFonts w:cs="Arial"/>
          <w:color w:val="000000"/>
          <w:szCs w:val="20"/>
        </w:rPr>
      </w:pPr>
      <w:r w:rsidRPr="00B95078">
        <w:rPr>
          <w:rFonts w:cs="Arial"/>
          <w:color w:val="000000"/>
          <w:szCs w:val="20"/>
        </w:rPr>
        <w:t>Cuando la solicitud se finaliza, cambiará su estado a enviado, por lo que ya no será identificable como borrador.</w:t>
      </w:r>
    </w:p>
    <w:p w:rsidRPr="00B95078" w:rsidR="005775B5" w:rsidP="005775B5" w:rsidRDefault="005775B5" w14:paraId="67E2DDEA" w14:textId="2464C4B3">
      <w:pPr>
        <w:numPr>
          <w:ilvl w:val="0"/>
          <w:numId w:val="53"/>
        </w:numPr>
        <w:spacing w:before="0" w:after="160" w:line="259" w:lineRule="auto"/>
        <w:jc w:val="left"/>
        <w:rPr>
          <w:rFonts w:cs="Arial"/>
          <w:color w:val="000000"/>
          <w:szCs w:val="20"/>
        </w:rPr>
      </w:pPr>
      <w:r w:rsidRPr="00B95078">
        <w:rPr>
          <w:rFonts w:cs="Arial"/>
          <w:color w:val="000000"/>
          <w:szCs w:val="20"/>
        </w:rPr>
        <w:t>Cuando el ciudadano quiere iniciar una nueva solicitud y no quiere seguir con el borrador existente.</w:t>
      </w:r>
    </w:p>
    <w:p w:rsidRPr="00B95078" w:rsidR="005775B5" w:rsidP="4F837BEF" w:rsidRDefault="005775B5" w14:paraId="05685425" w14:textId="7F0F6D1A">
      <w:pPr>
        <w:numPr>
          <w:ilvl w:val="0"/>
          <w:numId w:val="54"/>
        </w:numPr>
        <w:spacing w:before="0" w:after="160" w:line="259" w:lineRule="auto"/>
        <w:jc w:val="left"/>
        <w:rPr>
          <w:rFonts w:cs="Arial"/>
          <w:color w:val="000000"/>
        </w:rPr>
      </w:pPr>
      <w:r w:rsidRPr="003E1BCF">
        <w:rPr>
          <w:color w:val="000000" w:themeColor="text1"/>
        </w:rPr>
        <w:t>P</w:t>
      </w:r>
      <w:commentRangeStart w:id="58"/>
      <w:commentRangeStart w:id="59"/>
      <w:r w:rsidRPr="003E1BCF">
        <w:rPr>
          <w:color w:val="000000" w:themeColor="text1"/>
        </w:rPr>
        <w:t>roceso batch que eliminará los borradores que lleven más de 6 meses sin utilizarse.</w:t>
      </w:r>
      <w:commentRangeEnd w:id="58"/>
      <w:r>
        <w:commentReference w:id="58"/>
      </w:r>
      <w:commentRangeEnd w:id="59"/>
      <w:r w:rsidR="007A284F">
        <w:rPr>
          <w:rStyle w:val="Refdecomentario"/>
          <w:rFonts w:ascii="Times New Roman" w:hAnsi="Times New Roman"/>
        </w:rPr>
        <w:commentReference w:id="59"/>
      </w:r>
    </w:p>
    <w:p w:rsidRPr="00B95078" w:rsidR="005775B5" w:rsidP="005775B5" w:rsidRDefault="005775B5" w14:paraId="4F0DCE3B" w14:textId="61C8B0C3">
      <w:pPr>
        <w:spacing w:before="0" w:after="160" w:line="259" w:lineRule="auto"/>
        <w:jc w:val="left"/>
        <w:rPr>
          <w:rFonts w:cs="Arial"/>
          <w:color w:val="000000"/>
          <w:szCs w:val="20"/>
        </w:rPr>
      </w:pPr>
      <w:r w:rsidRPr="00B95078">
        <w:rPr>
          <w:rFonts w:cs="Arial"/>
          <w:color w:val="000000"/>
          <w:szCs w:val="20"/>
        </w:rPr>
        <w:t> </w:t>
      </w:r>
    </w:p>
    <w:p w:rsidRPr="00B95078" w:rsidR="005775B5" w:rsidP="4FB98DB2" w:rsidRDefault="79C54564" w14:paraId="30308427" w14:textId="2CD07A9F">
      <w:pPr>
        <w:pStyle w:val="Ttulo3"/>
        <w:jc w:val="left"/>
      </w:pPr>
      <w:bookmarkStart w:name="_Toc1345252163" w:id="60"/>
      <w:bookmarkStart w:name="_Toc212993677" w:id="61"/>
      <w:bookmarkStart w:name="_Toc213765515" w:id="62"/>
      <w:r w:rsidRPr="00B95078">
        <w:t>Plantillas</w:t>
      </w:r>
      <w:bookmarkEnd w:id="60"/>
      <w:bookmarkEnd w:id="61"/>
      <w:bookmarkEnd w:id="62"/>
    </w:p>
    <w:p w:rsidRPr="00B95078" w:rsidR="005775B5" w:rsidP="003E1BCF" w:rsidRDefault="377075FE" w14:paraId="597C3BA8" w14:textId="5ED115B5">
      <w:pPr>
        <w:spacing w:line="276" w:lineRule="auto"/>
        <w:rPr>
          <w:rFonts w:cs="Arial"/>
          <w:lang w:eastAsia="en-US"/>
        </w:rPr>
      </w:pPr>
      <w:r w:rsidRPr="30D1C3F5">
        <w:rPr>
          <w:rFonts w:cs="Arial"/>
          <w:lang w:eastAsia="en-US"/>
        </w:rPr>
        <w:t xml:space="preserve">La </w:t>
      </w:r>
      <w:r w:rsidRPr="30D1C3F5" w:rsidR="09B17B3F">
        <w:rPr>
          <w:rFonts w:cs="Arial"/>
          <w:lang w:eastAsia="en-US"/>
        </w:rPr>
        <w:t>g</w:t>
      </w:r>
      <w:r w:rsidRPr="30D1C3F5">
        <w:rPr>
          <w:rFonts w:cs="Arial"/>
          <w:lang w:eastAsia="en-US"/>
        </w:rPr>
        <w:t xml:space="preserve">estión de </w:t>
      </w:r>
      <w:r w:rsidRPr="30D1C3F5" w:rsidR="2F6F8830">
        <w:rPr>
          <w:rFonts w:cs="Arial"/>
          <w:lang w:eastAsia="en-US"/>
        </w:rPr>
        <w:t>p</w:t>
      </w:r>
      <w:r w:rsidRPr="30D1C3F5">
        <w:rPr>
          <w:rFonts w:cs="Arial"/>
          <w:lang w:eastAsia="en-US"/>
        </w:rPr>
        <w:t xml:space="preserve">lantillas que podrá realizar </w:t>
      </w:r>
      <w:r w:rsidRPr="30D1C3F5" w:rsidR="32C719EB">
        <w:rPr>
          <w:rFonts w:cs="Arial"/>
          <w:lang w:eastAsia="en-US"/>
        </w:rPr>
        <w:t xml:space="preserve">la persona </w:t>
      </w:r>
      <w:r w:rsidRPr="30D1C3F5" w:rsidR="19DC9C45">
        <w:rPr>
          <w:rFonts w:cs="Arial"/>
          <w:lang w:eastAsia="en-US"/>
        </w:rPr>
        <w:t>solicitante</w:t>
      </w:r>
      <w:r w:rsidRPr="30D1C3F5">
        <w:rPr>
          <w:rFonts w:cs="Arial"/>
          <w:lang w:eastAsia="en-US"/>
        </w:rPr>
        <w:t xml:space="preserve"> permitirá crear y reutilizar modelos de solicitudes prerellenados para facilitar su cumplimentación. </w:t>
      </w:r>
    </w:p>
    <w:p w:rsidRPr="00B95078" w:rsidR="005775B5" w:rsidP="003E1BCF" w:rsidRDefault="005775B5" w14:paraId="0E098F59" w14:textId="2F0E05AE">
      <w:pPr>
        <w:spacing w:line="276" w:lineRule="auto"/>
        <w:rPr>
          <w:rFonts w:cs="Arial"/>
          <w:lang w:eastAsia="en-US"/>
        </w:rPr>
      </w:pPr>
      <w:r w:rsidRPr="4F837BEF">
        <w:rPr>
          <w:rFonts w:cs="Arial"/>
          <w:lang w:eastAsia="en-US"/>
        </w:rPr>
        <w:t xml:space="preserve">Es una utilidad especialmente orientada </w:t>
      </w:r>
      <w:r w:rsidRPr="4F837BEF" w:rsidR="783FB2CE">
        <w:rPr>
          <w:rFonts w:cs="Arial"/>
          <w:lang w:eastAsia="en-US"/>
        </w:rPr>
        <w:t>a</w:t>
      </w:r>
      <w:r w:rsidRPr="4F837BEF">
        <w:rPr>
          <w:rFonts w:cs="Arial"/>
          <w:lang w:eastAsia="en-US"/>
        </w:rPr>
        <w:t xml:space="preserve"> representantes que necesitan realizar solicitudes recurrentes de sus representados y así poder contar con los datos esenciales ya marcados.</w:t>
      </w:r>
    </w:p>
    <w:p w:rsidRPr="00B95078" w:rsidR="005775B5" w:rsidP="003E1BCF" w:rsidRDefault="005775B5" w14:paraId="1FCD11B7" w14:textId="295103C0">
      <w:pPr>
        <w:spacing w:line="276" w:lineRule="auto"/>
        <w:rPr>
          <w:rFonts w:cs="Arial"/>
          <w:lang w:eastAsia="en-US"/>
        </w:rPr>
      </w:pPr>
      <w:r w:rsidRPr="4F837BEF">
        <w:rPr>
          <w:rFonts w:cs="Arial"/>
          <w:lang w:eastAsia="en-US"/>
        </w:rPr>
        <w:t xml:space="preserve">La gestión de </w:t>
      </w:r>
      <w:r w:rsidRPr="4F837BEF" w:rsidR="454D49E5">
        <w:rPr>
          <w:rFonts w:cs="Arial"/>
          <w:lang w:eastAsia="en-US"/>
        </w:rPr>
        <w:t>p</w:t>
      </w:r>
      <w:r w:rsidRPr="4F837BEF">
        <w:rPr>
          <w:rFonts w:cs="Arial"/>
          <w:lang w:eastAsia="en-US"/>
        </w:rPr>
        <w:t>lantillas en el Toolkit se engloba en el ámbito de la Gestión de Solicitudes.</w:t>
      </w:r>
    </w:p>
    <w:p w:rsidRPr="00B95078" w:rsidR="005775B5" w:rsidP="003E1BCF" w:rsidRDefault="005775B5" w14:paraId="192D5ECB" w14:textId="77777777">
      <w:pPr>
        <w:spacing w:line="276" w:lineRule="auto"/>
        <w:rPr>
          <w:rFonts w:cs="Arial"/>
        </w:rPr>
      </w:pPr>
    </w:p>
    <w:p w:rsidRPr="00B95078" w:rsidR="005775B5" w:rsidP="003E1BCF" w:rsidRDefault="005775B5" w14:paraId="7C9A45E5" w14:textId="77777777">
      <w:pPr>
        <w:spacing w:line="276" w:lineRule="auto"/>
        <w:rPr>
          <w:rFonts w:cs="Arial"/>
        </w:rPr>
      </w:pPr>
      <w:r w:rsidRPr="4F837BEF">
        <w:rPr>
          <w:rFonts w:cs="Arial"/>
        </w:rPr>
        <w:t xml:space="preserve">Durante el proceso de cumplimentación de una solicitud, cuando el usuario está autenticado, podrá acceder a las plantillas para recuperarlas y gestionar sus plantillas asociadas al procedimiento/Acción Telemática que está tramitando en ese momento.  </w:t>
      </w:r>
    </w:p>
    <w:p w:rsidRPr="00B95078" w:rsidR="005775B5" w:rsidP="003E1BCF" w:rsidRDefault="00351624" w14:paraId="45784C37" w14:textId="2409A67B">
      <w:pPr>
        <w:spacing w:line="276" w:lineRule="auto"/>
        <w:rPr>
          <w:rFonts w:cs="Arial"/>
        </w:rPr>
      </w:pPr>
      <w:r>
        <w:rPr>
          <w:rFonts w:cs="Arial"/>
        </w:rPr>
        <w:t xml:space="preserve">La persona conectada </w:t>
      </w:r>
      <w:r w:rsidRPr="4F837BEF" w:rsidR="005775B5">
        <w:rPr>
          <w:rFonts w:cs="Arial"/>
        </w:rPr>
        <w:t xml:space="preserve">podrá crear plantillas (durante los pasos 1-Identificación y 2-Datos Específicos), de una solicitud mediante la asignación de un nombre o “apodo” para cada una de las plantillas con el fin de facilitar su identificación y recuperación. </w:t>
      </w:r>
    </w:p>
    <w:p w:rsidRPr="00B95078" w:rsidR="005775B5" w:rsidP="003E1BCF" w:rsidRDefault="00351624" w14:paraId="3310B4B8" w14:textId="21448C56">
      <w:pPr>
        <w:spacing w:line="276" w:lineRule="auto"/>
        <w:rPr>
          <w:rFonts w:cs="Arial"/>
        </w:rPr>
      </w:pPr>
      <w:r>
        <w:rPr>
          <w:rFonts w:cs="Arial"/>
        </w:rPr>
        <w:t xml:space="preserve">La persona conectada </w:t>
      </w:r>
      <w:r w:rsidRPr="4F837BEF" w:rsidR="005775B5">
        <w:rPr>
          <w:rFonts w:cs="Arial"/>
        </w:rPr>
        <w:t xml:space="preserve">podrá iniciar nuevas solicitudes y pre-rellenarlas a partir de una plantilla (por ejemplo, el caso de un gestor de un bloque de pisos que realice un trámite para todos los vecinos del bloque podrá crear una plantilla para cada vecino del bloque, con los datos personales e identificativos del piso en cada plantilla, de manera que el gestor pueda autoadministrar las plantillas y sólo tengan que cumplimentar periódicamente la información actual para su tramitación). </w:t>
      </w:r>
    </w:p>
    <w:p w:rsidRPr="00B95078" w:rsidR="005775B5" w:rsidP="003E1BCF" w:rsidRDefault="005775B5" w14:paraId="22F1CF69" w14:textId="77777777">
      <w:pPr>
        <w:spacing w:line="276" w:lineRule="auto"/>
        <w:rPr>
          <w:rFonts w:cs="Arial"/>
        </w:rPr>
      </w:pPr>
    </w:p>
    <w:p w:rsidRPr="00B95078" w:rsidR="005775B5" w:rsidP="003E1BCF" w:rsidRDefault="005775B5" w14:paraId="31AEBD72" w14:textId="77777777">
      <w:pPr>
        <w:spacing w:line="276" w:lineRule="auto"/>
        <w:rPr>
          <w:rFonts w:cs="Arial"/>
        </w:rPr>
      </w:pPr>
      <w:r w:rsidRPr="4F837BEF">
        <w:rPr>
          <w:rFonts w:cs="Arial"/>
        </w:rPr>
        <w:t>Las plantillas serán tratadas como solicitudes prerellenadas que serán reutilizables en el inicio de la cumplimentación de una nueva solicitud.</w:t>
      </w:r>
    </w:p>
    <w:p w:rsidRPr="00B95078" w:rsidR="005775B5" w:rsidP="003E1BCF" w:rsidRDefault="005775B5" w14:paraId="17A69123" w14:textId="053DC335">
      <w:pPr>
        <w:spacing w:line="276" w:lineRule="auto"/>
        <w:rPr>
          <w:rFonts w:cs="Arial"/>
        </w:rPr>
      </w:pPr>
      <w:r w:rsidRPr="4F837BEF">
        <w:rPr>
          <w:rFonts w:cs="Arial"/>
        </w:rPr>
        <w:t xml:space="preserve">La funcionalidad asociada a la gestión de plantillas consta de 3 pasos: </w:t>
      </w:r>
      <w:r w:rsidRPr="4F837BEF" w:rsidR="24980290">
        <w:rPr>
          <w:rFonts w:cs="Arial"/>
          <w:b/>
          <w:bCs/>
        </w:rPr>
        <w:t>c</w:t>
      </w:r>
      <w:r w:rsidRPr="4F837BEF">
        <w:rPr>
          <w:rFonts w:cs="Arial"/>
          <w:b/>
          <w:bCs/>
        </w:rPr>
        <w:t>rear</w:t>
      </w:r>
      <w:r w:rsidRPr="4F837BEF">
        <w:rPr>
          <w:rFonts w:cs="Arial"/>
        </w:rPr>
        <w:t xml:space="preserve"> plantillas durante la fase de cumplimentación de una solicitud, </w:t>
      </w:r>
      <w:r w:rsidRPr="4F837BEF">
        <w:rPr>
          <w:rFonts w:cs="Arial"/>
          <w:b/>
          <w:bCs/>
        </w:rPr>
        <w:t>recuperar</w:t>
      </w:r>
      <w:r w:rsidRPr="4F837BEF">
        <w:rPr>
          <w:rFonts w:cs="Arial"/>
        </w:rPr>
        <w:t xml:space="preserve"> la plantilla y cargar la información para facilitar el prerellenado de la solicitud y agilizar su tramitación, y un apartado de </w:t>
      </w:r>
      <w:r w:rsidRPr="4F837BEF">
        <w:rPr>
          <w:rFonts w:cs="Arial"/>
          <w:b/>
          <w:bCs/>
        </w:rPr>
        <w:t xml:space="preserve">gestión de </w:t>
      </w:r>
      <w:commentRangeStart w:id="63"/>
      <w:commentRangeStart w:id="64"/>
      <w:r w:rsidRPr="4F837BEF">
        <w:rPr>
          <w:rFonts w:cs="Arial"/>
          <w:b/>
          <w:bCs/>
        </w:rPr>
        <w:t>“mis plantillas”</w:t>
      </w:r>
      <w:r w:rsidRPr="4F837BEF">
        <w:rPr>
          <w:rFonts w:cs="Arial"/>
        </w:rPr>
        <w:t xml:space="preserve"> </w:t>
      </w:r>
      <w:commentRangeEnd w:id="63"/>
      <w:r>
        <w:commentReference w:id="63"/>
      </w:r>
      <w:commentRangeEnd w:id="64"/>
      <w:r w:rsidR="00212079">
        <w:rPr>
          <w:rStyle w:val="Refdecomentario"/>
          <w:rFonts w:ascii="Times New Roman" w:hAnsi="Times New Roman"/>
        </w:rPr>
        <w:commentReference w:id="64"/>
      </w:r>
      <w:r w:rsidRPr="4F837BEF">
        <w:rPr>
          <w:rFonts w:cs="Arial"/>
        </w:rPr>
        <w:t xml:space="preserve">donde </w:t>
      </w:r>
      <w:r w:rsidRPr="4F837BEF" w:rsidR="3DAA7B2A">
        <w:rPr>
          <w:rFonts w:cs="Arial"/>
        </w:rPr>
        <w:t>la persona usuaria</w:t>
      </w:r>
      <w:r w:rsidRPr="4F837BEF">
        <w:rPr>
          <w:rFonts w:cs="Arial"/>
        </w:rPr>
        <w:t xml:space="preserve"> podrá consultar y borrar las plantillas que tiene creadas.</w:t>
      </w:r>
    </w:p>
    <w:p w:rsidRPr="00B95078" w:rsidR="005775B5" w:rsidP="4FB98DB2" w:rsidRDefault="005775B5" w14:paraId="6C1AB392" w14:textId="77777777">
      <w:pPr>
        <w:jc w:val="left"/>
        <w:rPr>
          <w:rFonts w:cs="Arial"/>
        </w:rPr>
      </w:pPr>
    </w:p>
    <w:p w:rsidRPr="00B95078" w:rsidR="005775B5" w:rsidP="004F415B" w:rsidRDefault="005775B5" w14:paraId="5767C94B" w14:textId="77777777">
      <w:pPr>
        <w:jc w:val="center"/>
        <w:rPr>
          <w:rFonts w:cs="Arial"/>
          <w:b/>
          <w:bCs/>
        </w:rPr>
      </w:pPr>
      <w:r w:rsidRPr="00B95078">
        <w:rPr>
          <w:rFonts w:cs="Arial"/>
          <w:noProof/>
        </w:rPr>
        <w:drawing>
          <wp:inline distT="0" distB="0" distL="0" distR="0" wp14:anchorId="0F249B16" wp14:editId="0A5E5EF5">
            <wp:extent cx="3340735" cy="835025"/>
            <wp:effectExtent l="0" t="0" r="0" b="3175"/>
            <wp:docPr id="1738844774" name="Imagen 3"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44774" name="Imagen 3" descr="Imagen que contiene Texto&#10;&#10;El contenido generado por IA puede ser incorrec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0735" cy="835025"/>
                    </a:xfrm>
                    <a:prstGeom prst="rect">
                      <a:avLst/>
                    </a:prstGeom>
                    <a:noFill/>
                  </pic:spPr>
                </pic:pic>
              </a:graphicData>
            </a:graphic>
          </wp:inline>
        </w:drawing>
      </w:r>
    </w:p>
    <w:p w:rsidRPr="00B95078" w:rsidR="005775B5" w:rsidP="4FB98DB2" w:rsidRDefault="005775B5" w14:paraId="43A239C2" w14:textId="77777777">
      <w:pPr>
        <w:jc w:val="left"/>
        <w:rPr>
          <w:rFonts w:cs="Arial"/>
          <w:b/>
          <w:bCs/>
        </w:rPr>
      </w:pPr>
    </w:p>
    <w:p w:rsidRPr="00B95078" w:rsidR="005775B5" w:rsidP="00351624" w:rsidRDefault="79C54564" w14:paraId="418E9674" w14:textId="4BD504FF">
      <w:pPr>
        <w:pStyle w:val="Titulo4"/>
      </w:pPr>
      <w:bookmarkStart w:name="_Toc955286963" w:id="65"/>
      <w:r>
        <w:t>Creación de nueva plantilla</w:t>
      </w:r>
      <w:bookmarkEnd w:id="65"/>
    </w:p>
    <w:p w:rsidRPr="00B95078" w:rsidR="005775B5" w:rsidP="003E1BCF" w:rsidRDefault="005775B5" w14:paraId="16770854" w14:textId="5C800E82">
      <w:pPr>
        <w:spacing w:line="276" w:lineRule="auto"/>
        <w:rPr>
          <w:rFonts w:cs="Arial"/>
        </w:rPr>
      </w:pPr>
      <w:r w:rsidRPr="4F837BEF">
        <w:rPr>
          <w:rFonts w:cs="Arial"/>
        </w:rPr>
        <w:t xml:space="preserve">Durante el proceso de cumplimentación de una solicitud </w:t>
      </w:r>
      <w:r w:rsidRPr="4F837BEF" w:rsidR="497D7380">
        <w:rPr>
          <w:rFonts w:cs="Arial"/>
        </w:rPr>
        <w:t>la persona usuaria</w:t>
      </w:r>
      <w:r w:rsidRPr="4F837BEF">
        <w:rPr>
          <w:rFonts w:cs="Arial"/>
        </w:rPr>
        <w:t xml:space="preserve"> podrá guardar la solicitud iniciada como plantilla. La opción de </w:t>
      </w:r>
      <w:r w:rsidRPr="003E1BCF">
        <w:rPr>
          <w:i/>
        </w:rPr>
        <w:t>Guardar plantilla</w:t>
      </w:r>
      <w:r w:rsidRPr="4F837BEF">
        <w:rPr>
          <w:rFonts w:cs="Arial"/>
        </w:rPr>
        <w:t xml:space="preserve"> sólo podrá realizarse durante los pasos 1 y 2 de la solicitud. </w:t>
      </w:r>
    </w:p>
    <w:p w:rsidRPr="00B95078" w:rsidR="005775B5" w:rsidP="003E1BCF" w:rsidRDefault="005775B5" w14:paraId="6F873CC7" w14:textId="05FD589D">
      <w:pPr>
        <w:spacing w:line="276" w:lineRule="auto"/>
        <w:rPr>
          <w:rFonts w:cs="Arial"/>
          <w:b/>
          <w:bCs/>
        </w:rPr>
      </w:pPr>
      <w:r w:rsidRPr="4F837BEF">
        <w:rPr>
          <w:rFonts w:cs="Arial"/>
        </w:rPr>
        <w:t xml:space="preserve">Si </w:t>
      </w:r>
      <w:r w:rsidRPr="4F837BEF" w:rsidR="293D5E0B">
        <w:rPr>
          <w:rFonts w:cs="Arial"/>
        </w:rPr>
        <w:t>la persona usuaria</w:t>
      </w:r>
      <w:r w:rsidRPr="4F837BEF">
        <w:rPr>
          <w:rFonts w:cs="Arial"/>
        </w:rPr>
        <w:t xml:space="preserve"> ha completado toda la solicitud (todos los pasos hasta la hoja resumen), podrá volver al paso 2 y guardar el contenido como plantilla. </w:t>
      </w:r>
      <w:r w:rsidRPr="4F837BEF">
        <w:rPr>
          <w:rFonts w:cs="Arial"/>
          <w:b/>
          <w:bCs/>
        </w:rPr>
        <w:t>La plantilla sólo guardará los pasos 1 y 2 de la solicitud.</w:t>
      </w:r>
    </w:p>
    <w:p w:rsidRPr="00B95078" w:rsidR="005775B5" w:rsidP="003E1BCF" w:rsidRDefault="005775B5" w14:paraId="32339C53" w14:textId="77777777">
      <w:pPr>
        <w:spacing w:line="276" w:lineRule="auto"/>
        <w:jc w:val="left"/>
        <w:rPr>
          <w:rFonts w:cs="Arial"/>
        </w:rPr>
      </w:pPr>
    </w:p>
    <w:p w:rsidRPr="00B95078" w:rsidR="005775B5" w:rsidP="003E1BCF" w:rsidRDefault="005775B5" w14:paraId="0100E3B7" w14:textId="77777777">
      <w:pPr>
        <w:spacing w:line="276" w:lineRule="auto"/>
        <w:jc w:val="left"/>
        <w:rPr>
          <w:rFonts w:cs="Arial"/>
        </w:rPr>
      </w:pPr>
      <w:r>
        <w:rPr>
          <w:noProof/>
        </w:rPr>
        <w:drawing>
          <wp:inline distT="0" distB="0" distL="0" distR="0" wp14:anchorId="616D86D0" wp14:editId="216FA908">
            <wp:extent cx="5400040" cy="2885440"/>
            <wp:effectExtent l="0" t="0" r="0" b="0"/>
            <wp:docPr id="182700338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03385" name="Imagen 1" descr="Interfaz de usuario gráfica, Texto, Aplicación, Correo electrónico&#10;&#10;El contenido generado por IA puede ser incorrec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85440"/>
                    </a:xfrm>
                    <a:prstGeom prst="rect">
                      <a:avLst/>
                    </a:prstGeom>
                    <a:noFill/>
                    <a:ln>
                      <a:noFill/>
                    </a:ln>
                  </pic:spPr>
                </pic:pic>
              </a:graphicData>
            </a:graphic>
          </wp:inline>
        </w:drawing>
      </w:r>
    </w:p>
    <w:p w:rsidRPr="00B95078" w:rsidR="005775B5" w:rsidP="003E1BCF" w:rsidRDefault="005775B5" w14:paraId="1A2C8281" w14:textId="77777777">
      <w:pPr>
        <w:spacing w:line="276" w:lineRule="auto"/>
        <w:rPr>
          <w:rFonts w:cs="Arial"/>
        </w:rPr>
      </w:pPr>
    </w:p>
    <w:p w:rsidRPr="00B95078" w:rsidR="005775B5" w:rsidP="003E1BCF" w:rsidRDefault="005775B5" w14:paraId="389749FC" w14:textId="77777777">
      <w:pPr>
        <w:spacing w:line="276" w:lineRule="auto"/>
        <w:rPr>
          <w:rFonts w:cs="Arial"/>
        </w:rPr>
      </w:pPr>
    </w:p>
    <w:p w:rsidRPr="00B95078" w:rsidR="005775B5" w:rsidP="003E1BCF" w:rsidRDefault="005775B5" w14:paraId="1EFE1397" w14:textId="77777777">
      <w:pPr>
        <w:spacing w:line="276" w:lineRule="auto"/>
        <w:rPr>
          <w:rFonts w:cs="Arial"/>
        </w:rPr>
      </w:pPr>
      <w:r w:rsidRPr="4F837BEF">
        <w:rPr>
          <w:rFonts w:cs="Arial"/>
        </w:rPr>
        <w:t xml:space="preserve">La plantilla será la solicitud actual con la información recogida de identificación y datos específicos cumplimentada hasta ese momento. </w:t>
      </w:r>
    </w:p>
    <w:p w:rsidRPr="00B95078" w:rsidR="005775B5" w:rsidP="003E1BCF" w:rsidRDefault="005775B5" w14:paraId="14424B25" w14:textId="7BEF1BDE">
      <w:pPr>
        <w:spacing w:line="276" w:lineRule="auto"/>
        <w:rPr>
          <w:rFonts w:cs="Arial"/>
        </w:rPr>
      </w:pPr>
      <w:r w:rsidRPr="4F837BEF">
        <w:rPr>
          <w:rFonts w:cs="Arial"/>
        </w:rPr>
        <w:t>Para su guardado, será obligatorio darle un nombre a la plantilla. El usuario podrá identificar la plantilla con un nombre o “apodo” de libre elección que permita identificar el contenido de la plantilla de cara a facilitar su localización y reutilización.</w:t>
      </w:r>
    </w:p>
    <w:p w:rsidRPr="00B95078" w:rsidR="005775B5" w:rsidP="003E1BCF" w:rsidRDefault="005775B5" w14:paraId="4E498243" w14:textId="77777777">
      <w:pPr>
        <w:spacing w:line="276" w:lineRule="auto"/>
        <w:rPr>
          <w:rFonts w:cs="Arial"/>
        </w:rPr>
      </w:pPr>
    </w:p>
    <w:p w:rsidRPr="00B95078" w:rsidR="005775B5" w:rsidP="003E1BCF" w:rsidRDefault="005775B5" w14:paraId="75172A8A" w14:textId="77777777">
      <w:pPr>
        <w:spacing w:line="276" w:lineRule="auto"/>
        <w:jc w:val="center"/>
        <w:rPr>
          <w:rFonts w:cs="Arial"/>
        </w:rPr>
      </w:pPr>
      <w:r>
        <w:rPr>
          <w:noProof/>
        </w:rPr>
        <w:drawing>
          <wp:inline distT="0" distB="0" distL="0" distR="0" wp14:anchorId="59CF708D" wp14:editId="75B21F36">
            <wp:extent cx="3686175" cy="1967492"/>
            <wp:effectExtent l="0" t="0" r="0" b="0"/>
            <wp:docPr id="205391910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19102" name="Imagen 1" descr="Interfaz de usuario gráfica, Texto, Aplicación, Chat o mensaje de texto&#10;&#10;Descripción generada automáticamente"/>
                    <pic:cNvPicPr/>
                  </pic:nvPicPr>
                  <pic:blipFill>
                    <a:blip r:embed="rId43"/>
                    <a:stretch>
                      <a:fillRect/>
                    </a:stretch>
                  </pic:blipFill>
                  <pic:spPr>
                    <a:xfrm>
                      <a:off x="0" y="0"/>
                      <a:ext cx="3691714" cy="1970448"/>
                    </a:xfrm>
                    <a:prstGeom prst="rect">
                      <a:avLst/>
                    </a:prstGeom>
                  </pic:spPr>
                </pic:pic>
              </a:graphicData>
            </a:graphic>
          </wp:inline>
        </w:drawing>
      </w:r>
    </w:p>
    <w:p w:rsidRPr="00B95078" w:rsidR="005775B5" w:rsidP="003E1BCF" w:rsidRDefault="00656E92" w14:paraId="14C7E70C" w14:textId="0B2EDCF9">
      <w:pPr>
        <w:spacing w:line="276" w:lineRule="auto"/>
        <w:rPr>
          <w:rFonts w:cs="Arial"/>
        </w:rPr>
      </w:pPr>
      <w:r w:rsidRPr="4F837BEF">
        <w:rPr>
          <w:rFonts w:cs="Arial"/>
        </w:rPr>
        <w:t xml:space="preserve">En la pantalla se sugerirá utilizar </w:t>
      </w:r>
      <w:r w:rsidRPr="4F837BEF" w:rsidR="007B6541">
        <w:rPr>
          <w:rFonts w:cs="Arial"/>
        </w:rPr>
        <w:t>un formato de nombre de plantilla</w:t>
      </w:r>
      <w:r w:rsidRPr="4F837BEF" w:rsidR="76420897">
        <w:rPr>
          <w:rFonts w:cs="Arial"/>
        </w:rPr>
        <w:t>,</w:t>
      </w:r>
      <w:r w:rsidRPr="4F837BEF" w:rsidR="007B6541">
        <w:rPr>
          <w:rFonts w:cs="Arial"/>
        </w:rPr>
        <w:t xml:space="preserve"> pero </w:t>
      </w:r>
      <w:r w:rsidRPr="4F837BEF" w:rsidR="5C87174D">
        <w:rPr>
          <w:rFonts w:cs="Arial"/>
        </w:rPr>
        <w:t>la persona usuaria</w:t>
      </w:r>
      <w:r w:rsidRPr="4F837BEF" w:rsidR="007B6541">
        <w:rPr>
          <w:rFonts w:cs="Arial"/>
        </w:rPr>
        <w:t xml:space="preserve"> podrá utilizar el nombre que más le convenga.</w:t>
      </w:r>
    </w:p>
    <w:p w:rsidRPr="00B95078" w:rsidR="005775B5" w:rsidP="003E1BCF" w:rsidRDefault="005775B5" w14:paraId="53F77506" w14:textId="1708A61E">
      <w:pPr>
        <w:spacing w:line="276" w:lineRule="auto"/>
        <w:rPr>
          <w:rFonts w:cs="Arial"/>
        </w:rPr>
      </w:pPr>
      <w:r w:rsidRPr="4F837BEF">
        <w:rPr>
          <w:rFonts w:cs="Arial"/>
        </w:rPr>
        <w:t>Los nombres deberán ser exclusivos para una plantilla creada por un</w:t>
      </w:r>
      <w:r w:rsidRPr="4F837BEF" w:rsidR="7A2C38F3">
        <w:rPr>
          <w:rFonts w:cs="Arial"/>
        </w:rPr>
        <w:t>a persona usuaria</w:t>
      </w:r>
      <w:r w:rsidRPr="4F837BEF">
        <w:rPr>
          <w:rFonts w:cs="Arial"/>
        </w:rPr>
        <w:t xml:space="preserve"> y para un mismo procedimiento.</w:t>
      </w:r>
    </w:p>
    <w:p w:rsidRPr="00B95078" w:rsidR="005775B5" w:rsidP="003E1BCF" w:rsidRDefault="005775B5" w14:paraId="6609AE07" w14:textId="77777777">
      <w:pPr>
        <w:spacing w:line="276" w:lineRule="auto"/>
        <w:rPr>
          <w:rFonts w:cs="Arial"/>
        </w:rPr>
      </w:pPr>
      <w:r w:rsidRPr="4F837BEF">
        <w:rPr>
          <w:rFonts w:cs="Arial"/>
        </w:rPr>
        <w:t>Si al guardar la plantilla el nombre ya existiera, se requerirá un nuevo nombre de plantilla.</w:t>
      </w:r>
    </w:p>
    <w:p w:rsidRPr="00B95078" w:rsidR="005775B5" w:rsidP="003E1BCF" w:rsidRDefault="005775B5" w14:paraId="1C661D5C" w14:textId="77777777">
      <w:pPr>
        <w:spacing w:line="276" w:lineRule="auto"/>
        <w:rPr>
          <w:rFonts w:cs="Arial"/>
        </w:rPr>
      </w:pPr>
    </w:p>
    <w:p w:rsidRPr="00B95078" w:rsidR="005775B5" w:rsidP="00351624" w:rsidRDefault="79C54564" w14:paraId="14810B98" w14:textId="420375AF">
      <w:pPr>
        <w:pStyle w:val="Titulo4"/>
      </w:pPr>
      <w:bookmarkStart w:name="_Toc515466566" w:id="66"/>
      <w:r>
        <w:t>Cargar datos desde plantilla</w:t>
      </w:r>
      <w:bookmarkEnd w:id="66"/>
    </w:p>
    <w:p w:rsidRPr="00B95078" w:rsidR="005775B5" w:rsidP="30D1C3F5" w:rsidRDefault="377075FE" w14:paraId="51FE6C26" w14:textId="3A806D85">
      <w:pPr>
        <w:spacing w:line="276" w:lineRule="auto"/>
        <w:rPr>
          <w:rFonts w:cs="Arial"/>
        </w:rPr>
      </w:pPr>
      <w:r w:rsidRPr="30D1C3F5">
        <w:rPr>
          <w:rFonts w:cs="Arial"/>
        </w:rPr>
        <w:t>En la fase inicial de identificación, el orquestador recuperará automáticamente las plantillas que tenga el solicitante para el procedimiento/acción telemática, tanto si es para m</w:t>
      </w:r>
      <w:r w:rsidRPr="30D1C3F5" w:rsidR="2F752F32">
        <w:rPr>
          <w:rFonts w:cs="Arial"/>
        </w:rPr>
        <w:t>í</w:t>
      </w:r>
      <w:r w:rsidRPr="30D1C3F5">
        <w:rPr>
          <w:rFonts w:cs="Arial"/>
        </w:rPr>
        <w:t>:</w:t>
      </w:r>
    </w:p>
    <w:p w:rsidRPr="00B95078" w:rsidR="005775B5" w:rsidP="30D1C3F5" w:rsidRDefault="005775B5" w14:paraId="2887D881" w14:textId="77777777">
      <w:pPr>
        <w:spacing w:line="276" w:lineRule="auto"/>
        <w:rPr>
          <w:rFonts w:cs="Arial"/>
        </w:rPr>
      </w:pPr>
    </w:p>
    <w:p w:rsidRPr="00B95078" w:rsidR="005775B5" w:rsidP="30D1C3F5" w:rsidRDefault="377075FE" w14:paraId="7E899983" w14:textId="77777777">
      <w:pPr>
        <w:spacing w:line="276" w:lineRule="auto"/>
        <w:rPr>
          <w:rFonts w:cs="Arial"/>
        </w:rPr>
      </w:pPr>
      <w:r>
        <w:rPr>
          <w:noProof/>
        </w:rPr>
        <w:drawing>
          <wp:inline distT="0" distB="0" distL="0" distR="0" wp14:anchorId="3DBC3984" wp14:editId="7F18DE14">
            <wp:extent cx="2765174" cy="3017498"/>
            <wp:effectExtent l="0" t="0" r="0" b="0"/>
            <wp:docPr id="16694042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4">
                      <a:extLst>
                        <a:ext uri="{28A0092B-C50C-407E-A947-70E740481C1C}">
                          <a14:useLocalDpi xmlns:a14="http://schemas.microsoft.com/office/drawing/2010/main"/>
                        </a:ext>
                      </a:extLst>
                    </a:blip>
                    <a:stretch>
                      <a:fillRect/>
                    </a:stretch>
                  </pic:blipFill>
                  <pic:spPr>
                    <a:xfrm>
                      <a:off x="0" y="0"/>
                      <a:ext cx="2765174" cy="3017498"/>
                    </a:xfrm>
                    <a:prstGeom prst="rect">
                      <a:avLst/>
                    </a:prstGeom>
                  </pic:spPr>
                </pic:pic>
              </a:graphicData>
            </a:graphic>
          </wp:inline>
        </w:drawing>
      </w:r>
    </w:p>
    <w:p w:rsidRPr="00B95078" w:rsidR="005775B5" w:rsidP="4FB98DB2" w:rsidRDefault="6BBF1F10" w14:paraId="7FD32FD2" w14:textId="17B0113F">
      <w:pPr>
        <w:jc w:val="left"/>
        <w:rPr>
          <w:rFonts w:cs="Arial"/>
        </w:rPr>
      </w:pPr>
      <w:r w:rsidRPr="4F837BEF">
        <w:rPr>
          <w:rFonts w:cs="Arial"/>
        </w:rPr>
        <w:t>como si es</w:t>
      </w:r>
      <w:r w:rsidRPr="4F837BEF" w:rsidR="005775B5">
        <w:rPr>
          <w:rFonts w:cs="Arial"/>
        </w:rPr>
        <w:t xml:space="preserve"> para para otra persona:</w:t>
      </w:r>
    </w:p>
    <w:p w:rsidRPr="00B95078" w:rsidR="005775B5" w:rsidP="4FB98DB2" w:rsidRDefault="005775B5" w14:paraId="63DE8798" w14:textId="77777777">
      <w:pPr>
        <w:jc w:val="left"/>
        <w:rPr>
          <w:rFonts w:cs="Arial"/>
        </w:rPr>
      </w:pPr>
    </w:p>
    <w:p w:rsidRPr="00B95078" w:rsidR="005775B5" w:rsidP="30D1C3F5" w:rsidRDefault="377075FE" w14:paraId="6B04B93E" w14:textId="77777777">
      <w:pPr>
        <w:spacing w:line="276" w:lineRule="auto"/>
        <w:rPr>
          <w:rFonts w:cs="Arial"/>
        </w:rPr>
      </w:pPr>
      <w:r>
        <w:rPr>
          <w:noProof/>
        </w:rPr>
        <w:drawing>
          <wp:inline distT="0" distB="0" distL="0" distR="0" wp14:anchorId="435C4055" wp14:editId="74E025AF">
            <wp:extent cx="2760942" cy="2522315"/>
            <wp:effectExtent l="0" t="0" r="0" b="0"/>
            <wp:docPr id="77798144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5">
                      <a:extLst>
                        <a:ext uri="{28A0092B-C50C-407E-A947-70E740481C1C}">
                          <a14:useLocalDpi xmlns:a14="http://schemas.microsoft.com/office/drawing/2010/main"/>
                        </a:ext>
                      </a:extLst>
                    </a:blip>
                    <a:stretch>
                      <a:fillRect/>
                    </a:stretch>
                  </pic:blipFill>
                  <pic:spPr>
                    <a:xfrm>
                      <a:off x="0" y="0"/>
                      <a:ext cx="2760942" cy="2522315"/>
                    </a:xfrm>
                    <a:prstGeom prst="rect">
                      <a:avLst/>
                    </a:prstGeom>
                  </pic:spPr>
                </pic:pic>
              </a:graphicData>
            </a:graphic>
          </wp:inline>
        </w:drawing>
      </w:r>
    </w:p>
    <w:p w:rsidRPr="00B95078" w:rsidR="00751204" w:rsidP="30D1C3F5" w:rsidRDefault="1C0C696A" w14:paraId="42A3A3D5" w14:textId="77777777">
      <w:pPr>
        <w:spacing w:line="276" w:lineRule="auto"/>
        <w:rPr>
          <w:rFonts w:cs="Arial"/>
        </w:rPr>
      </w:pPr>
      <w:r w:rsidRPr="30D1C3F5">
        <w:rPr>
          <w:rFonts w:cs="Arial"/>
        </w:rPr>
        <w:t>El usuario podrá realizar búsquedas de plantillas (se habilitará la opción de búsqueda cuando el solicitante tenga más de 3</w:t>
      </w:r>
      <w:commentRangeStart w:id="67"/>
      <w:commentRangeStart w:id="68"/>
      <w:commentRangeEnd w:id="67"/>
      <w:r w:rsidR="00751204">
        <w:commentReference w:id="67"/>
      </w:r>
      <w:commentRangeEnd w:id="68"/>
      <w:r w:rsidR="00751204">
        <w:commentReference w:id="68"/>
      </w:r>
      <w:r w:rsidRPr="30D1C3F5">
        <w:rPr>
          <w:rFonts w:cs="Arial"/>
        </w:rPr>
        <w:t xml:space="preserve"> plantillas, es decir 4 o más plantillas), borrar una plantilla en desuso, y acceder a la opción de cargar plantilla. </w:t>
      </w:r>
    </w:p>
    <w:p w:rsidRPr="00B95078" w:rsidR="000E2E6F" w:rsidP="30D1C3F5" w:rsidRDefault="000E2E6F" w14:paraId="6CD550BE" w14:textId="77777777">
      <w:pPr>
        <w:spacing w:line="276" w:lineRule="auto"/>
        <w:rPr>
          <w:rFonts w:cs="Arial"/>
        </w:rPr>
      </w:pPr>
    </w:p>
    <w:p w:rsidRPr="00B95078" w:rsidR="00EB166A" w:rsidP="30D1C3F5" w:rsidRDefault="03DBF780" w14:paraId="129DDA24" w14:textId="66A8C492">
      <w:pPr>
        <w:spacing w:line="276" w:lineRule="auto"/>
        <w:rPr>
          <w:rFonts w:cs="Arial"/>
        </w:rPr>
      </w:pPr>
      <w:r w:rsidRPr="30D1C3F5">
        <w:rPr>
          <w:rFonts w:cs="Arial"/>
        </w:rPr>
        <w:t>Desde el listado de plantillas - para m</w:t>
      </w:r>
      <w:r w:rsidRPr="30D1C3F5" w:rsidR="256A3F0E">
        <w:rPr>
          <w:rFonts w:cs="Arial"/>
        </w:rPr>
        <w:t>í</w:t>
      </w:r>
      <w:r w:rsidRPr="30D1C3F5">
        <w:rPr>
          <w:rFonts w:cs="Arial"/>
        </w:rPr>
        <w:t xml:space="preserve"> o para otro, se permitirá previsualizar la plantilla pulsando el bot</w:t>
      </w:r>
      <w:r w:rsidRPr="30D1C3F5" w:rsidR="1F6B5E69">
        <w:rPr>
          <w:rFonts w:cs="Arial"/>
        </w:rPr>
        <w:t>ó</w:t>
      </w:r>
      <w:r w:rsidRPr="30D1C3F5">
        <w:rPr>
          <w:rFonts w:cs="Arial"/>
        </w:rPr>
        <w:t>n “previsualizar”.</w:t>
      </w:r>
    </w:p>
    <w:p w:rsidRPr="00B95078" w:rsidR="00690C24" w:rsidP="4FB98DB2" w:rsidRDefault="00690C24" w14:paraId="6BA8DACD" w14:textId="77777777">
      <w:pPr>
        <w:jc w:val="left"/>
        <w:rPr>
          <w:rFonts w:cs="Arial"/>
        </w:rPr>
      </w:pPr>
    </w:p>
    <w:p w:rsidRPr="00B95078" w:rsidR="00A20960" w:rsidP="30D1C3F5" w:rsidRDefault="1AD6EC0C" w14:paraId="44277A3B" w14:textId="4CC2C509">
      <w:pPr>
        <w:spacing w:line="276" w:lineRule="auto"/>
        <w:rPr>
          <w:rFonts w:cs="Arial"/>
        </w:rPr>
      </w:pPr>
      <w:r>
        <w:rPr>
          <w:noProof/>
        </w:rPr>
        <w:drawing>
          <wp:inline distT="0" distB="0" distL="0" distR="0" wp14:anchorId="670DB6C5" wp14:editId="5CF40397">
            <wp:extent cx="5400040" cy="3849370"/>
            <wp:effectExtent l="0" t="0" r="0" b="0"/>
            <wp:docPr id="2439652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5281" name="Imagen 1" descr="Interfaz de usuario gráfica, Texto, Aplicación, Correo electrónico&#10;&#10;El contenido generado por IA puede ser incorrecto."/>
                    <pic:cNvPicPr/>
                  </pic:nvPicPr>
                  <pic:blipFill>
                    <a:blip r:embed="rId46"/>
                    <a:stretch>
                      <a:fillRect/>
                    </a:stretch>
                  </pic:blipFill>
                  <pic:spPr>
                    <a:xfrm>
                      <a:off x="0" y="0"/>
                      <a:ext cx="5400040" cy="3849370"/>
                    </a:xfrm>
                    <a:prstGeom prst="rect">
                      <a:avLst/>
                    </a:prstGeom>
                  </pic:spPr>
                </pic:pic>
              </a:graphicData>
            </a:graphic>
          </wp:inline>
        </w:drawing>
      </w:r>
    </w:p>
    <w:p w:rsidRPr="00B95078" w:rsidR="00EB166A" w:rsidP="30D1C3F5" w:rsidRDefault="03DBF780" w14:paraId="4CC661EE" w14:textId="0D750E5E">
      <w:pPr>
        <w:spacing w:line="276" w:lineRule="auto"/>
        <w:rPr>
          <w:rFonts w:cs="Arial"/>
        </w:rPr>
      </w:pPr>
      <w:r w:rsidRPr="30D1C3F5">
        <w:rPr>
          <w:rFonts w:cs="Arial"/>
        </w:rPr>
        <w:t>La visualización será como se representa en Figma, teniendo en cuenta que en el caso de “para otro” mostrará además de los datos del representante</w:t>
      </w:r>
      <w:r w:rsidRPr="30D1C3F5" w:rsidR="46EF8FB3">
        <w:rPr>
          <w:rFonts w:cs="Arial"/>
        </w:rPr>
        <w:t>,</w:t>
      </w:r>
      <w:r w:rsidRPr="30D1C3F5">
        <w:rPr>
          <w:rFonts w:cs="Arial"/>
        </w:rPr>
        <w:t xml:space="preserve"> los datos del representado</w:t>
      </w:r>
      <w:r w:rsidRPr="30D1C3F5" w:rsidR="68466B22">
        <w:rPr>
          <w:rFonts w:cs="Arial"/>
        </w:rPr>
        <w:t>/</w:t>
      </w:r>
      <w:r w:rsidRPr="30D1C3F5">
        <w:rPr>
          <w:rFonts w:cs="Arial"/>
        </w:rPr>
        <w:t>autorizador y representado del autorizador</w:t>
      </w:r>
      <w:r w:rsidRPr="30D1C3F5" w:rsidR="68466B22">
        <w:rPr>
          <w:rFonts w:cs="Arial"/>
        </w:rPr>
        <w:t>, según sea el caso.</w:t>
      </w:r>
      <w:r w:rsidRPr="30D1C3F5" w:rsidR="77EA4582">
        <w:rPr>
          <w:rFonts w:cs="Arial"/>
        </w:rPr>
        <w:t xml:space="preserve"> Mostrará los pasos 1 y 2 con los componentes que estén rellenos.</w:t>
      </w:r>
    </w:p>
    <w:p w:rsidRPr="00B95078" w:rsidR="0089542D" w:rsidP="30D1C3F5" w:rsidRDefault="0089542D" w14:paraId="0232ECB6" w14:textId="77777777">
      <w:pPr>
        <w:spacing w:line="276" w:lineRule="auto"/>
        <w:rPr>
          <w:rFonts w:cs="Arial"/>
        </w:rPr>
      </w:pPr>
    </w:p>
    <w:p w:rsidRPr="00B95078" w:rsidR="0089542D" w:rsidP="30D1C3F5" w:rsidRDefault="377075FE" w14:paraId="13C0F1DC" w14:textId="0CD9A309">
      <w:pPr>
        <w:spacing w:line="276" w:lineRule="auto"/>
        <w:rPr>
          <w:rFonts w:cs="Arial"/>
        </w:rPr>
      </w:pPr>
      <w:r w:rsidRPr="30D1C3F5">
        <w:rPr>
          <w:rFonts w:cs="Arial"/>
        </w:rPr>
        <w:t xml:space="preserve">Cuando seleccione una plantilla, la información contenida en ella iniciará la creación de una nueva solicitud en estado borrador. </w:t>
      </w:r>
    </w:p>
    <w:p w:rsidRPr="00B95078" w:rsidR="005775B5" w:rsidP="30D1C3F5" w:rsidRDefault="377075FE" w14:paraId="6E64CFA1" w14:textId="71D92986">
      <w:pPr>
        <w:spacing w:line="276" w:lineRule="auto"/>
        <w:rPr>
          <w:rFonts w:cs="Arial"/>
        </w:rPr>
      </w:pPr>
      <w:r w:rsidRPr="30D1C3F5">
        <w:rPr>
          <w:rFonts w:cs="Arial"/>
        </w:rPr>
        <w:t xml:space="preserve">En este punto, </w:t>
      </w:r>
      <w:r w:rsidRPr="30D1C3F5" w:rsidR="246055EF">
        <w:rPr>
          <w:rFonts w:cs="Arial"/>
        </w:rPr>
        <w:t>la persona usuaria</w:t>
      </w:r>
      <w:r w:rsidRPr="30D1C3F5">
        <w:rPr>
          <w:rFonts w:cs="Arial"/>
        </w:rPr>
        <w:t xml:space="preserve"> encontrará los datos de la plantilla prerellenados en la solicitud, sirviendo como base y agilizando su cumplimentación</w:t>
      </w:r>
      <w:r w:rsidRPr="30D1C3F5" w:rsidR="0043419B">
        <w:rPr>
          <w:rFonts w:cs="Arial"/>
        </w:rPr>
        <w:t>.</w:t>
      </w:r>
      <w:r w:rsidRPr="30D1C3F5">
        <w:rPr>
          <w:rFonts w:cs="Arial"/>
        </w:rPr>
        <w:t xml:space="preserve"> </w:t>
      </w:r>
      <w:r w:rsidRPr="30D1C3F5" w:rsidR="54422120">
        <w:rPr>
          <w:rFonts w:cs="Arial"/>
        </w:rPr>
        <w:t>Esta</w:t>
      </w:r>
      <w:r w:rsidRPr="30D1C3F5" w:rsidR="4462C9A3">
        <w:rPr>
          <w:rFonts w:cs="Arial"/>
        </w:rPr>
        <w:t xml:space="preserve"> persona usuaria</w:t>
      </w:r>
      <w:r w:rsidRPr="30D1C3F5">
        <w:rPr>
          <w:rFonts w:cs="Arial"/>
        </w:rPr>
        <w:t xml:space="preserve"> podrá actualizar los datos cargados, si fuera necesario, así como cumplimentar los campos que falten por rellenar.</w:t>
      </w:r>
    </w:p>
    <w:p w:rsidRPr="00B95078" w:rsidR="005775B5" w:rsidP="30D1C3F5" w:rsidRDefault="377075FE" w14:paraId="2C7E53FE" w14:textId="77777777">
      <w:pPr>
        <w:spacing w:line="276" w:lineRule="auto"/>
        <w:rPr>
          <w:rFonts w:cs="Arial"/>
        </w:rPr>
      </w:pPr>
      <w:r w:rsidRPr="1D50CD2C">
        <w:rPr>
          <w:rFonts w:cs="Arial"/>
        </w:rPr>
        <w:t>Este proceso no afectará en ningún caso a la plantilla, que continuará con la misma información original para ser reutilizada en futuras ocasiones.</w:t>
      </w:r>
      <w:commentRangeStart w:id="69"/>
      <w:commentRangeStart w:id="70"/>
      <w:commentRangeStart w:id="71"/>
      <w:commentRangeEnd w:id="69"/>
      <w:r w:rsidR="005775B5">
        <w:commentReference w:id="69"/>
      </w:r>
      <w:commentRangeEnd w:id="70"/>
      <w:r w:rsidR="005775B5">
        <w:commentReference w:id="70"/>
      </w:r>
      <w:commentRangeEnd w:id="71"/>
      <w:r w:rsidR="005775B5">
        <w:commentReference w:id="71"/>
      </w:r>
    </w:p>
    <w:p w:rsidRPr="00B95078" w:rsidR="003163E1" w:rsidP="4FB98DB2" w:rsidRDefault="003163E1" w14:paraId="730275D8" w14:textId="77777777">
      <w:pPr>
        <w:jc w:val="left"/>
        <w:rPr>
          <w:rFonts w:cs="Arial"/>
        </w:rPr>
      </w:pPr>
    </w:p>
    <w:p w:rsidRPr="00B95078" w:rsidR="005775B5" w:rsidP="00C24068" w:rsidRDefault="79C54564" w14:paraId="27F97748" w14:textId="4C407A6B">
      <w:pPr>
        <w:pStyle w:val="Titulo4"/>
      </w:pPr>
      <w:bookmarkStart w:name="_Toc1836538896" w:id="72"/>
      <w:r w:rsidRPr="00C24068">
        <w:t>Gestionar</w:t>
      </w:r>
      <w:r>
        <w:t xml:space="preserve"> plantillas</w:t>
      </w:r>
      <w:bookmarkEnd w:id="72"/>
    </w:p>
    <w:p w:rsidRPr="00B95078" w:rsidR="005775B5" w:rsidP="30D1C3F5" w:rsidRDefault="377075FE" w14:paraId="4B9286E1" w14:textId="586593E0">
      <w:pPr>
        <w:spacing w:line="276" w:lineRule="auto"/>
        <w:rPr>
          <w:rFonts w:cs="Arial"/>
        </w:rPr>
      </w:pPr>
      <w:r w:rsidRPr="30D1C3F5">
        <w:rPr>
          <w:rFonts w:cs="Arial"/>
        </w:rPr>
        <w:t xml:space="preserve">Durante la fase inicial de identificación </w:t>
      </w:r>
      <w:r w:rsidRPr="30D1C3F5" w:rsidR="076F76B6">
        <w:rPr>
          <w:rFonts w:cs="Arial"/>
        </w:rPr>
        <w:t>de la persona usuaria</w:t>
      </w:r>
      <w:r w:rsidRPr="30D1C3F5">
        <w:rPr>
          <w:rFonts w:cs="Arial"/>
        </w:rPr>
        <w:t>, se desplegará automáticamente el listado de plantillas donde podrá consultar y eliminar aquellas plantillas que considere.</w:t>
      </w:r>
    </w:p>
    <w:p w:rsidRPr="00B95078" w:rsidR="005775B5" w:rsidP="30D1C3F5" w:rsidRDefault="005775B5" w14:paraId="4F4D4EDD" w14:textId="77777777">
      <w:pPr>
        <w:spacing w:line="276" w:lineRule="auto"/>
        <w:rPr>
          <w:rFonts w:cs="Arial"/>
        </w:rPr>
      </w:pPr>
    </w:p>
    <w:p w:rsidRPr="00B95078" w:rsidR="005775B5" w:rsidP="004F415B" w:rsidRDefault="005775B5" w14:paraId="63D7480E" w14:textId="77777777">
      <w:pPr>
        <w:jc w:val="center"/>
        <w:rPr>
          <w:rFonts w:cs="Arial"/>
        </w:rPr>
      </w:pPr>
      <w:r w:rsidRPr="00B95078">
        <w:rPr>
          <w:rFonts w:cs="Arial"/>
          <w:noProof/>
        </w:rPr>
        <w:drawing>
          <wp:inline distT="0" distB="0" distL="0" distR="0" wp14:anchorId="7ECD9DDB" wp14:editId="312DDF68">
            <wp:extent cx="3555310" cy="3248025"/>
            <wp:effectExtent l="0" t="0" r="7620" b="0"/>
            <wp:docPr id="199540421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81445" name="Imagen 1" descr="Interfaz de usuario gráfica&#10;&#10;Descripción generada automáticamente con confianza media"/>
                    <pic:cNvPicPr/>
                  </pic:nvPicPr>
                  <pic:blipFill>
                    <a:blip r:embed="rId45"/>
                    <a:stretch>
                      <a:fillRect/>
                    </a:stretch>
                  </pic:blipFill>
                  <pic:spPr>
                    <a:xfrm>
                      <a:off x="0" y="0"/>
                      <a:ext cx="3560528" cy="3252792"/>
                    </a:xfrm>
                    <a:prstGeom prst="rect">
                      <a:avLst/>
                    </a:prstGeom>
                  </pic:spPr>
                </pic:pic>
              </a:graphicData>
            </a:graphic>
          </wp:inline>
        </w:drawing>
      </w:r>
    </w:p>
    <w:p w:rsidRPr="00B95078" w:rsidR="005775B5" w:rsidP="30D1C3F5" w:rsidRDefault="377075FE" w14:paraId="3A739D35" w14:textId="77777777">
      <w:pPr>
        <w:pStyle w:val="Prrafodelista"/>
        <w:numPr>
          <w:ilvl w:val="0"/>
          <w:numId w:val="44"/>
        </w:numPr>
        <w:tabs>
          <w:tab w:val="num" w:pos="720"/>
        </w:tabs>
        <w:spacing w:line="276" w:lineRule="auto"/>
        <w:rPr>
          <w:rFonts w:cs="Arial"/>
        </w:rPr>
      </w:pPr>
      <w:r w:rsidRPr="30D1C3F5">
        <w:rPr>
          <w:rFonts w:cs="Arial"/>
        </w:rPr>
        <w:t>El modelo de plantillas relacionará el nombre o “apodo” con la persona propietaria de la plantilla, fecha de creación, el código de procedimiento, acción telemática, solicitante y representado.</w:t>
      </w:r>
    </w:p>
    <w:p w:rsidRPr="00B95078" w:rsidR="005775B5" w:rsidP="30D1C3F5" w:rsidRDefault="377075FE" w14:paraId="0062DCF0" w14:textId="77777777">
      <w:pPr>
        <w:pStyle w:val="Prrafodelista"/>
        <w:numPr>
          <w:ilvl w:val="0"/>
          <w:numId w:val="44"/>
        </w:numPr>
        <w:tabs>
          <w:tab w:val="num" w:pos="720"/>
        </w:tabs>
        <w:spacing w:line="276" w:lineRule="auto"/>
        <w:rPr>
          <w:rFonts w:cs="Arial"/>
        </w:rPr>
      </w:pPr>
      <w:r w:rsidRPr="30D1C3F5">
        <w:rPr>
          <w:rFonts w:cs="Arial"/>
        </w:rPr>
        <w:t>Guardará la información marcada total o parcialmente en base al momento en que se decida realizar el guardado.</w:t>
      </w:r>
    </w:p>
    <w:p w:rsidRPr="00B95078" w:rsidR="004F415B" w:rsidP="003E1BCF" w:rsidRDefault="004F415B" w14:paraId="73B2A86F" w14:textId="77777777">
      <w:pPr>
        <w:tabs>
          <w:tab w:val="num" w:pos="720"/>
        </w:tabs>
        <w:spacing w:line="276" w:lineRule="auto"/>
        <w:jc w:val="left"/>
        <w:rPr>
          <w:rFonts w:cs="Arial"/>
        </w:rPr>
      </w:pPr>
    </w:p>
    <w:p w:rsidRPr="00B95078" w:rsidR="005775B5" w:rsidP="003E1BCF" w:rsidRDefault="23351AED" w14:paraId="0EB0734E" w14:textId="346D6332">
      <w:pPr>
        <w:pStyle w:val="Ttulo2"/>
        <w:spacing w:line="276" w:lineRule="auto"/>
        <w:jc w:val="left"/>
      </w:pPr>
      <w:bookmarkStart w:name="_Toc1138327475" w:id="73"/>
      <w:bookmarkStart w:name="_Toc212993678" w:id="74"/>
      <w:bookmarkStart w:name="_Toc213765516" w:id="75"/>
      <w:r>
        <w:t xml:space="preserve">Inicio de </w:t>
      </w:r>
      <w:r w:rsidR="58C7A6E7">
        <w:t>s</w:t>
      </w:r>
      <w:r>
        <w:t xml:space="preserve">olicitud: </w:t>
      </w:r>
      <w:r w:rsidRPr="003E1BCF" w:rsidR="1E0F78DD">
        <w:rPr>
          <w:highlight w:val="yellow"/>
        </w:rPr>
        <w:t>a</w:t>
      </w:r>
      <w:r w:rsidRPr="003E1BCF" w:rsidR="1E3A60C3">
        <w:rPr>
          <w:highlight w:val="yellow"/>
        </w:rPr>
        <w:t>utenticación</w:t>
      </w:r>
      <w:r w:rsidR="79C54564">
        <w:t xml:space="preserve"> </w:t>
      </w:r>
      <w:r w:rsidR="0D8BA518">
        <w:t>e</w:t>
      </w:r>
      <w:r w:rsidR="79C54564">
        <w:t>lectrónica</w:t>
      </w:r>
      <w:bookmarkEnd w:id="73"/>
      <w:bookmarkEnd w:id="74"/>
      <w:bookmarkEnd w:id="75"/>
    </w:p>
    <w:p w:rsidRPr="00B95078" w:rsidR="005775B5" w:rsidP="003E1BCF" w:rsidRDefault="005775B5" w14:paraId="2DEBAB10" w14:textId="2EF440C9">
      <w:pPr>
        <w:spacing w:line="276" w:lineRule="auto"/>
        <w:jc w:val="left"/>
        <w:rPr>
          <w:rFonts w:cs="Arial"/>
        </w:rPr>
      </w:pPr>
      <w:r w:rsidRPr="4F837BEF">
        <w:rPr>
          <w:rFonts w:cs="Arial"/>
        </w:rPr>
        <w:t xml:space="preserve">El proceso de tramitación electrónica de una solicitud requiere que </w:t>
      </w:r>
      <w:r w:rsidRPr="4F837BEF" w:rsidR="566EED3A">
        <w:rPr>
          <w:rFonts w:cs="Arial"/>
        </w:rPr>
        <w:t>la persona usuaria</w:t>
      </w:r>
      <w:r w:rsidRPr="4F837BEF">
        <w:rPr>
          <w:rFonts w:cs="Arial"/>
        </w:rPr>
        <w:t xml:space="preserve"> se encuentre identificad</w:t>
      </w:r>
      <w:r w:rsidRPr="4F837BEF" w:rsidR="710C9D10">
        <w:rPr>
          <w:rFonts w:cs="Arial"/>
        </w:rPr>
        <w:t>a</w:t>
      </w:r>
      <w:r w:rsidRPr="4F837BEF">
        <w:rPr>
          <w:rFonts w:cs="Arial"/>
        </w:rPr>
        <w:t xml:space="preserve"> y autenticad</w:t>
      </w:r>
      <w:r w:rsidRPr="4F837BEF" w:rsidR="712375BD">
        <w:rPr>
          <w:rFonts w:cs="Arial"/>
        </w:rPr>
        <w:t>a</w:t>
      </w:r>
      <w:r w:rsidRPr="4F837BEF">
        <w:rPr>
          <w:rFonts w:cs="Arial"/>
        </w:rPr>
        <w:t xml:space="preserve"> electrónicamente, ya sea el propio usuario o un</w:t>
      </w:r>
      <w:r w:rsidRPr="4F837BEF" w:rsidR="06DC4487">
        <w:rPr>
          <w:rFonts w:cs="Arial"/>
        </w:rPr>
        <w:t>a persona funcionaria</w:t>
      </w:r>
      <w:r w:rsidR="00351624">
        <w:rPr>
          <w:rFonts w:cs="Arial"/>
        </w:rPr>
        <w:t xml:space="preserve"> </w:t>
      </w:r>
      <w:r w:rsidRPr="4F837BEF">
        <w:rPr>
          <w:rFonts w:cs="Arial"/>
        </w:rPr>
        <w:t>habilitad</w:t>
      </w:r>
      <w:r w:rsidRPr="4F837BEF" w:rsidR="569F1851">
        <w:rPr>
          <w:rFonts w:cs="Arial"/>
        </w:rPr>
        <w:t>a</w:t>
      </w:r>
      <w:r w:rsidRPr="4F837BEF" w:rsidR="52223EE9">
        <w:rPr>
          <w:rFonts w:cs="Arial"/>
        </w:rPr>
        <w:t xml:space="preserve"> (FH)</w:t>
      </w:r>
      <w:r w:rsidRPr="4F837BEF">
        <w:rPr>
          <w:rFonts w:cs="Arial"/>
        </w:rPr>
        <w:t>.</w:t>
      </w:r>
    </w:p>
    <w:p w:rsidRPr="00B95078" w:rsidR="005775B5" w:rsidP="003E1BCF" w:rsidRDefault="005775B5" w14:paraId="450E4121" w14:textId="77777777">
      <w:pPr>
        <w:spacing w:line="276" w:lineRule="auto"/>
        <w:jc w:val="left"/>
        <w:rPr>
          <w:rFonts w:cs="Arial"/>
        </w:rPr>
      </w:pPr>
      <w:r w:rsidRPr="4F837BEF">
        <w:rPr>
          <w:rFonts w:cs="Arial"/>
        </w:rPr>
        <w:t>Si no se ha autenticado anteriormente durante la sesión, aparecerá la pantalla de autenticación:</w:t>
      </w:r>
    </w:p>
    <w:p w:rsidRPr="00B95078" w:rsidR="005775B5" w:rsidP="4FB98DB2" w:rsidRDefault="005775B5" w14:paraId="4EE5714B" w14:textId="77777777">
      <w:pPr>
        <w:tabs>
          <w:tab w:val="num" w:pos="720"/>
        </w:tabs>
        <w:jc w:val="left"/>
        <w:rPr>
          <w:rFonts w:cs="Arial"/>
        </w:rPr>
      </w:pPr>
      <w:r w:rsidRPr="00B95078">
        <w:rPr>
          <w:rFonts w:cs="Arial"/>
          <w:noProof/>
        </w:rPr>
        <w:drawing>
          <wp:inline distT="0" distB="0" distL="0" distR="0" wp14:anchorId="352F8350" wp14:editId="7ACD6C40">
            <wp:extent cx="3576487" cy="2540635"/>
            <wp:effectExtent l="0" t="0" r="5080" b="0"/>
            <wp:docPr id="9046580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58051" name="Imagen 1" descr="Interfaz de usuario gráfica, Texto, Aplicación, Correo electrónico&#10;&#10;Descripción generada automáticamente"/>
                    <pic:cNvPicPr/>
                  </pic:nvPicPr>
                  <pic:blipFill>
                    <a:blip r:embed="rId47"/>
                    <a:stretch>
                      <a:fillRect/>
                    </a:stretch>
                  </pic:blipFill>
                  <pic:spPr>
                    <a:xfrm>
                      <a:off x="0" y="0"/>
                      <a:ext cx="3580420" cy="2543429"/>
                    </a:xfrm>
                    <a:prstGeom prst="rect">
                      <a:avLst/>
                    </a:prstGeom>
                  </pic:spPr>
                </pic:pic>
              </a:graphicData>
            </a:graphic>
          </wp:inline>
        </w:drawing>
      </w:r>
    </w:p>
    <w:p w:rsidRPr="00B95078" w:rsidR="005775B5" w:rsidP="30D1C3F5" w:rsidRDefault="377075FE" w14:paraId="53383013" w14:textId="2AD6AB3D">
      <w:pPr>
        <w:spacing w:line="276" w:lineRule="auto"/>
        <w:rPr>
          <w:rFonts w:cs="Arial"/>
          <w:b/>
          <w:bCs/>
          <w:color w:val="000000"/>
        </w:rPr>
      </w:pPr>
      <w:r w:rsidRPr="30D1C3F5">
        <w:rPr>
          <w:rFonts w:cs="Arial"/>
          <w:b/>
          <w:bCs/>
          <w:color w:val="000000" w:themeColor="text1"/>
        </w:rPr>
        <w:t>A</w:t>
      </w:r>
      <w:r w:rsidRPr="30D1C3F5" w:rsidR="089EC220">
        <w:rPr>
          <w:rFonts w:cs="Arial"/>
          <w:b/>
          <w:bCs/>
          <w:color w:val="000000" w:themeColor="text1"/>
        </w:rPr>
        <w:t>ctualmente no se considera la opción de realizar una solicitud electrónica sin identificarse</w:t>
      </w:r>
      <w:r w:rsidRPr="30D1C3F5">
        <w:rPr>
          <w:rFonts w:cs="Arial"/>
          <w:b/>
          <w:bCs/>
          <w:color w:val="000000" w:themeColor="text1"/>
        </w:rPr>
        <w:t>. (Salvo en los procedimientos anónimos o presencial de la ciudadanía)</w:t>
      </w:r>
      <w:r w:rsidRPr="30D1C3F5" w:rsidR="37A4795A">
        <w:rPr>
          <w:rFonts w:cs="Arial"/>
          <w:b/>
          <w:bCs/>
          <w:color w:val="000000" w:themeColor="text1"/>
        </w:rPr>
        <w:t>.</w:t>
      </w:r>
    </w:p>
    <w:p w:rsidRPr="00B95078" w:rsidR="005775B5" w:rsidP="30D1C3F5" w:rsidRDefault="377075FE" w14:paraId="2D991CF9" w14:textId="3E5AB8B5">
      <w:pPr>
        <w:spacing w:before="240" w:after="0" w:line="276" w:lineRule="auto"/>
        <w:rPr>
          <w:rFonts w:cs="Arial"/>
        </w:rPr>
      </w:pPr>
      <w:r w:rsidRPr="30D1C3F5">
        <w:rPr>
          <w:rFonts w:cs="Arial"/>
        </w:rPr>
        <w:t>Se valida que el procedimiento y la acción telemática existan y tenga asociada un formulario. En caso de no existir saldrá un error controlado indicando que no existe ese procedimiento.</w:t>
      </w:r>
    </w:p>
    <w:p w:rsidRPr="00B95078" w:rsidR="005775B5" w:rsidP="30D1C3F5" w:rsidRDefault="377075FE" w14:paraId="65F94EA7" w14:textId="6B662500">
      <w:pPr>
        <w:spacing w:before="240" w:after="0" w:line="276" w:lineRule="auto"/>
        <w:rPr>
          <w:rFonts w:cs="Arial"/>
        </w:rPr>
      </w:pPr>
      <w:r w:rsidRPr="30D1C3F5">
        <w:rPr>
          <w:rFonts w:cs="Arial"/>
        </w:rPr>
        <w:t xml:space="preserve">Se valida que el plazo del procedimiento esté abierto. Si el plazo está cerrado, se muestra un mensaje indicando el plazo de </w:t>
      </w:r>
      <w:r w:rsidRPr="30D1C3F5" w:rsidR="025C2A9B">
        <w:rPr>
          <w:rFonts w:cs="Arial"/>
        </w:rPr>
        <w:t>solicitud</w:t>
      </w:r>
    </w:p>
    <w:p w:rsidRPr="00B95078" w:rsidR="005775B5" w:rsidP="30D1C3F5" w:rsidRDefault="005775B5" w14:paraId="284B4079" w14:textId="77777777">
      <w:pPr>
        <w:spacing w:line="276" w:lineRule="auto"/>
        <w:rPr>
          <w:rFonts w:cs="Arial"/>
        </w:rPr>
      </w:pPr>
    </w:p>
    <w:p w:rsidRPr="00B95078" w:rsidR="005775B5" w:rsidP="30D1C3F5" w:rsidRDefault="377075FE" w14:paraId="69F539B2" w14:textId="77777777">
      <w:pPr>
        <w:spacing w:line="276" w:lineRule="auto"/>
        <w:rPr>
          <w:rFonts w:cs="Arial"/>
        </w:rPr>
      </w:pPr>
      <w:r w:rsidRPr="30D1C3F5">
        <w:rPr>
          <w:rFonts w:cs="Arial"/>
        </w:rPr>
        <w:t xml:space="preserve">El Orquestador controlará las opciones de navegación durante el proceso de tramitación de una solicitud de los siguientes pasos: </w:t>
      </w:r>
    </w:p>
    <w:p w:rsidRPr="00B95078" w:rsidR="005775B5" w:rsidP="30D1C3F5" w:rsidRDefault="005775B5" w14:paraId="7FB35666" w14:textId="77777777">
      <w:pPr>
        <w:spacing w:line="276" w:lineRule="auto"/>
        <w:rPr>
          <w:rFonts w:cs="Arial"/>
        </w:rPr>
      </w:pPr>
    </w:p>
    <w:p w:rsidRPr="00B95078" w:rsidR="005775B5" w:rsidP="30D1C3F5" w:rsidRDefault="377075FE" w14:paraId="1E06871C" w14:textId="77777777">
      <w:pPr>
        <w:spacing w:line="276" w:lineRule="auto"/>
        <w:rPr>
          <w:rFonts w:cs="Arial"/>
        </w:rPr>
      </w:pPr>
      <w:r>
        <w:rPr>
          <w:noProof/>
        </w:rPr>
        <w:drawing>
          <wp:inline distT="0" distB="0" distL="0" distR="0" wp14:anchorId="35BECB70" wp14:editId="194C5BEF">
            <wp:extent cx="5946140" cy="346381"/>
            <wp:effectExtent l="0" t="0" r="0" b="0"/>
            <wp:docPr id="21016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60876" cy="358890"/>
                    </a:xfrm>
                    <a:prstGeom prst="rect">
                      <a:avLst/>
                    </a:prstGeom>
                    <a:noFill/>
                  </pic:spPr>
                </pic:pic>
              </a:graphicData>
            </a:graphic>
          </wp:inline>
        </w:drawing>
      </w:r>
    </w:p>
    <w:p w:rsidRPr="00B95078" w:rsidR="005775B5" w:rsidP="30D1C3F5" w:rsidRDefault="377075FE" w14:paraId="7B7A00FB" w14:textId="642DF9BA">
      <w:pPr>
        <w:spacing w:before="0" w:after="160" w:line="276" w:lineRule="auto"/>
        <w:rPr>
          <w:rFonts w:cs="Arial"/>
          <w:color w:val="000000"/>
        </w:rPr>
      </w:pPr>
      <w:r w:rsidRPr="30D1C3F5">
        <w:rPr>
          <w:rFonts w:cs="Arial"/>
          <w:color w:val="000000" w:themeColor="text1"/>
        </w:rPr>
        <w:t>El flujo de pantallas y sus formatos se encuentra definido en el prototipo</w:t>
      </w:r>
      <w:r w:rsidRPr="30D1C3F5" w:rsidR="37A4795A">
        <w:rPr>
          <w:rFonts w:cs="Arial"/>
          <w:color w:val="000000" w:themeColor="text1"/>
        </w:rPr>
        <w:t xml:space="preserve"> V.17.1</w:t>
      </w:r>
      <w:r w:rsidRPr="30D1C3F5" w:rsidR="089EC220">
        <w:rPr>
          <w:rFonts w:cs="Arial"/>
          <w:color w:val="000000" w:themeColor="text1"/>
        </w:rPr>
        <w:t xml:space="preserve"> </w:t>
      </w:r>
      <w:hyperlink r:id="rId49">
        <w:r w:rsidRPr="30D1C3F5" w:rsidR="089EC220">
          <w:rPr>
            <w:rStyle w:val="Hipervnculo"/>
            <w:rFonts w:cs="Arial"/>
          </w:rPr>
          <w:t>aquí</w:t>
        </w:r>
      </w:hyperlink>
      <w:r w:rsidRPr="30D1C3F5" w:rsidR="089EC220">
        <w:rPr>
          <w:rFonts w:cs="Arial"/>
          <w:color w:val="000000" w:themeColor="text1"/>
        </w:rPr>
        <w:t>.</w:t>
      </w:r>
    </w:p>
    <w:p w:rsidRPr="00B95078" w:rsidR="729FB3EC" w:rsidP="729FB3EC" w:rsidRDefault="729FB3EC" w14:paraId="05F0671D" w14:textId="34122FB7">
      <w:pPr>
        <w:spacing w:before="0" w:after="160" w:line="259" w:lineRule="auto"/>
        <w:jc w:val="left"/>
        <w:rPr>
          <w:rFonts w:cs="Arial"/>
          <w:b/>
          <w:bCs/>
          <w:color w:val="000000" w:themeColor="text1"/>
        </w:rPr>
      </w:pPr>
    </w:p>
    <w:p w:rsidRPr="00B95078" w:rsidR="005775B5" w:rsidP="005775B5" w:rsidRDefault="005775B5" w14:paraId="010D3961" w14:textId="77777777">
      <w:pPr>
        <w:spacing w:before="0" w:after="160" w:line="259" w:lineRule="auto"/>
        <w:jc w:val="left"/>
        <w:rPr>
          <w:rFonts w:cs="Arial"/>
          <w:color w:val="000000"/>
          <w:szCs w:val="20"/>
        </w:rPr>
      </w:pPr>
      <w:r w:rsidRPr="00B95078">
        <w:rPr>
          <w:rFonts w:cs="Arial"/>
          <w:b/>
          <w:bCs/>
          <w:color w:val="000000"/>
          <w:szCs w:val="20"/>
        </w:rPr>
        <w:t>Multiidioma</w:t>
      </w:r>
    </w:p>
    <w:p w:rsidRPr="00B95078" w:rsidR="005775B5" w:rsidP="005775B5" w:rsidRDefault="005775B5" w14:paraId="735EEB0B" w14:textId="70551B29">
      <w:pPr>
        <w:spacing w:before="0" w:after="160" w:line="259" w:lineRule="auto"/>
        <w:jc w:val="left"/>
        <w:rPr>
          <w:rFonts w:cs="Arial"/>
          <w:color w:val="000000"/>
        </w:rPr>
      </w:pPr>
      <w:r w:rsidRPr="00B95078">
        <w:rPr>
          <w:rFonts w:cs="Arial"/>
          <w:color w:val="000000" w:themeColor="text1"/>
        </w:rPr>
        <w:t xml:space="preserve">La solicitud se mostrará en el idioma elegido por </w:t>
      </w:r>
      <w:r w:rsidRPr="00B95078" w:rsidR="2AB77EE8">
        <w:rPr>
          <w:rFonts w:cs="Arial"/>
          <w:color w:val="000000" w:themeColor="text1"/>
        </w:rPr>
        <w:t>la persona usuaria.</w:t>
      </w:r>
    </w:p>
    <w:p w:rsidRPr="00B95078" w:rsidR="005775B5" w:rsidP="005775B5" w:rsidRDefault="005775B5" w14:paraId="1B6BF6AB" w14:textId="540CCE0B">
      <w:pPr>
        <w:spacing w:before="0" w:after="160" w:line="259" w:lineRule="auto"/>
        <w:jc w:val="left"/>
        <w:rPr>
          <w:rFonts w:cs="Arial"/>
          <w:color w:val="000000"/>
        </w:rPr>
      </w:pPr>
      <w:r w:rsidRPr="00B95078">
        <w:rPr>
          <w:rFonts w:cs="Arial"/>
          <w:color w:val="000000" w:themeColor="text1"/>
        </w:rPr>
        <w:t xml:space="preserve">Los idiomas por defecto siempre </w:t>
      </w:r>
      <w:r w:rsidRPr="00B95078" w:rsidR="4D14BF86">
        <w:rPr>
          <w:rFonts w:cs="Arial"/>
          <w:color w:val="000000" w:themeColor="text1"/>
        </w:rPr>
        <w:t>serán</w:t>
      </w:r>
      <w:r w:rsidRPr="00B95078">
        <w:rPr>
          <w:rFonts w:cs="Arial"/>
          <w:color w:val="000000" w:themeColor="text1"/>
        </w:rPr>
        <w:t xml:space="preserve"> </w:t>
      </w:r>
      <w:r w:rsidRPr="00B95078" w:rsidR="6CD93D37">
        <w:rPr>
          <w:rFonts w:cs="Arial"/>
          <w:color w:val="000000" w:themeColor="text1"/>
        </w:rPr>
        <w:t>c</w:t>
      </w:r>
      <w:r w:rsidRPr="00B95078" w:rsidR="45F3A1E9">
        <w:rPr>
          <w:rFonts w:cs="Arial"/>
          <w:color w:val="000000" w:themeColor="text1"/>
        </w:rPr>
        <w:t>astellano</w:t>
      </w:r>
      <w:r w:rsidRPr="00B95078">
        <w:rPr>
          <w:rFonts w:cs="Arial"/>
          <w:color w:val="000000" w:themeColor="text1"/>
        </w:rPr>
        <w:t xml:space="preserve"> y </w:t>
      </w:r>
      <w:r w:rsidRPr="00B95078" w:rsidR="72E54872">
        <w:rPr>
          <w:rFonts w:cs="Arial"/>
          <w:color w:val="000000" w:themeColor="text1"/>
        </w:rPr>
        <w:t>e</w:t>
      </w:r>
      <w:r w:rsidRPr="00B95078" w:rsidR="45F3A1E9">
        <w:rPr>
          <w:rFonts w:cs="Arial"/>
          <w:color w:val="000000" w:themeColor="text1"/>
        </w:rPr>
        <w:t>uskera</w:t>
      </w:r>
      <w:r w:rsidRPr="00B95078">
        <w:rPr>
          <w:rFonts w:cs="Arial"/>
          <w:color w:val="000000" w:themeColor="text1"/>
        </w:rPr>
        <w:t>.</w:t>
      </w:r>
    </w:p>
    <w:p w:rsidRPr="00B95078" w:rsidR="005775B5" w:rsidP="693044DF" w:rsidRDefault="005775B5" w14:paraId="17E2ABE8" w14:textId="080AFE90">
      <w:pPr>
        <w:spacing w:before="0" w:after="160" w:line="259" w:lineRule="auto"/>
        <w:jc w:val="left"/>
        <w:rPr>
          <w:rFonts w:cs="Arial"/>
          <w:color w:val="000000" w:themeColor="text1"/>
        </w:rPr>
      </w:pPr>
      <w:r w:rsidRPr="00B95078">
        <w:rPr>
          <w:rFonts w:cs="Arial"/>
          <w:color w:val="000000" w:themeColor="text1"/>
        </w:rPr>
        <w:t>Dependiendo de las opciones de idioma indicadas desde el procedimiento CCP, se podrán mostrar otras opciones de idioma.</w:t>
      </w:r>
    </w:p>
    <w:p w:rsidRPr="00B95078" w:rsidR="005775B5" w:rsidP="693044DF" w:rsidRDefault="1D77858D" w14:paraId="6DE99615" w14:textId="4B9FCC36">
      <w:pPr>
        <w:pStyle w:val="Ttulo1"/>
        <w:spacing w:before="0" w:after="160" w:line="259" w:lineRule="auto"/>
        <w:jc w:val="left"/>
      </w:pPr>
      <w:bookmarkStart w:name="_Toc1760769232" w:id="76"/>
      <w:bookmarkStart w:name="_Toc212993679" w:id="77"/>
      <w:bookmarkStart w:name="_Toc213765517" w:id="78"/>
      <w:r w:rsidRPr="00B95078">
        <w:t>Pasos</w:t>
      </w:r>
      <w:r w:rsidRPr="00B95078" w:rsidR="0DA71B58">
        <w:t xml:space="preserve"> del </w:t>
      </w:r>
      <w:r w:rsidRPr="00B95078" w:rsidR="79C54564">
        <w:t>Orquestador</w:t>
      </w:r>
      <w:bookmarkEnd w:id="76"/>
      <w:bookmarkEnd w:id="77"/>
      <w:bookmarkEnd w:id="78"/>
    </w:p>
    <w:p w:rsidRPr="00B95078" w:rsidR="00B92D71" w:rsidP="30D1C3F5" w:rsidRDefault="76A75C90" w14:paraId="4C9CE66E" w14:textId="7ED7F0B8">
      <w:pPr>
        <w:jc w:val="left"/>
        <w:rPr>
          <w:rFonts w:cs="Arial"/>
        </w:rPr>
      </w:pPr>
      <w:r w:rsidRPr="30D1C3F5">
        <w:rPr>
          <w:rFonts w:cs="Arial"/>
        </w:rPr>
        <w:t>El flujo de una acción telemática completa se puede componer de los siguientes pasos:</w:t>
      </w:r>
    </w:p>
    <w:p w:rsidRPr="00B95078" w:rsidR="00B92D71" w:rsidP="30D1C3F5" w:rsidRDefault="76A75C90" w14:paraId="4E496DAD" w14:textId="45DCF2DE">
      <w:pPr>
        <w:pStyle w:val="Prrafodelista"/>
        <w:jc w:val="left"/>
        <w:rPr>
          <w:rFonts w:cs="Arial"/>
        </w:rPr>
      </w:pPr>
      <w:r w:rsidRPr="00A34EF0">
        <w:rPr>
          <w:rFonts w:cs="Arial"/>
          <w:b/>
          <w:bCs/>
        </w:rPr>
        <w:t>Paso 0 - Pantalla de bienvenida</w:t>
      </w:r>
      <w:r w:rsidRPr="30D1C3F5">
        <w:rPr>
          <w:rFonts w:cs="Arial"/>
        </w:rPr>
        <w:t>, en la que se muestra información del procedimiento y relativa a la LOPD.</w:t>
      </w:r>
    </w:p>
    <w:p w:rsidRPr="00B95078" w:rsidR="00B92D71" w:rsidP="00A34EF0" w:rsidRDefault="76A75C90" w14:paraId="2AC63140" w14:textId="4B76F9BF">
      <w:pPr>
        <w:pStyle w:val="Prrafodelista"/>
        <w:jc w:val="left"/>
        <w:rPr>
          <w:rFonts w:cs="Arial"/>
        </w:rPr>
      </w:pPr>
      <w:r w:rsidRPr="00A34EF0">
        <w:rPr>
          <w:rFonts w:cs="Arial"/>
          <w:b/>
          <w:bCs/>
        </w:rPr>
        <w:t>Paso 1 – Identificación</w:t>
      </w:r>
      <w:r w:rsidRPr="30D1C3F5">
        <w:rPr>
          <w:rFonts w:cs="Arial"/>
        </w:rPr>
        <w:t>, donde la persona conectada podrá incluir la información relacionada con cómo actúa en dicha acción telemática.</w:t>
      </w:r>
    </w:p>
    <w:p w:rsidRPr="00B95078" w:rsidR="00B92D71" w:rsidP="00A34EF0" w:rsidRDefault="76A75C90" w14:paraId="5C4243EE" w14:textId="13BFBBAE">
      <w:pPr>
        <w:pStyle w:val="Prrafodelista"/>
        <w:jc w:val="left"/>
        <w:rPr>
          <w:rFonts w:cs="Arial"/>
        </w:rPr>
      </w:pPr>
      <w:r w:rsidRPr="00A34EF0">
        <w:rPr>
          <w:rFonts w:cs="Arial"/>
          <w:b/>
          <w:bCs/>
        </w:rPr>
        <w:t>Paso 2 – Datos Específicos</w:t>
      </w:r>
      <w:r w:rsidRPr="30D1C3F5">
        <w:rPr>
          <w:rFonts w:cs="Arial"/>
        </w:rPr>
        <w:t>, que mostrará el formulario asociado al procedimiento-acción telemática-instancia.</w:t>
      </w:r>
    </w:p>
    <w:p w:rsidRPr="00B95078" w:rsidR="00B92D71" w:rsidP="00A34EF0" w:rsidRDefault="76A75C90" w14:paraId="1FE65256" w14:textId="174A5EDA">
      <w:pPr>
        <w:pStyle w:val="Prrafodelista"/>
        <w:jc w:val="left"/>
        <w:rPr>
          <w:rFonts w:cs="Arial"/>
        </w:rPr>
      </w:pPr>
      <w:r w:rsidRPr="00A34EF0">
        <w:rPr>
          <w:rFonts w:cs="Arial"/>
          <w:b/>
          <w:bCs/>
        </w:rPr>
        <w:t>Paso 3 – Autorizaciones</w:t>
      </w:r>
      <w:r w:rsidRPr="30D1C3F5">
        <w:rPr>
          <w:rFonts w:cs="Arial"/>
        </w:rPr>
        <w:t>, donde la persona conectada podrá marcar su consentimiento o no a la consulta de datos por las Administración</w:t>
      </w:r>
    </w:p>
    <w:p w:rsidRPr="00B95078" w:rsidR="00B92D71" w:rsidP="00A34EF0" w:rsidRDefault="76A75C90" w14:paraId="2D427082" w14:textId="1878A5E3">
      <w:pPr>
        <w:pStyle w:val="Prrafodelista"/>
        <w:jc w:val="left"/>
        <w:rPr>
          <w:rFonts w:cs="Arial"/>
        </w:rPr>
      </w:pPr>
      <w:r w:rsidRPr="00A34EF0">
        <w:rPr>
          <w:rFonts w:cs="Arial"/>
          <w:b/>
          <w:bCs/>
        </w:rPr>
        <w:t>Paso 4 – Documentación</w:t>
      </w:r>
      <w:r w:rsidRPr="30D1C3F5">
        <w:rPr>
          <w:rFonts w:cs="Arial"/>
        </w:rPr>
        <w:t>, en el que se podrán adjuntar todos los documentos necesarios.</w:t>
      </w:r>
    </w:p>
    <w:p w:rsidRPr="00B95078" w:rsidR="00B92D71" w:rsidP="00A34EF0" w:rsidRDefault="76A75C90" w14:paraId="7C50E6C8" w14:textId="1A7A41FF">
      <w:pPr>
        <w:pStyle w:val="Prrafodelista"/>
        <w:jc w:val="left"/>
        <w:rPr>
          <w:rFonts w:cs="Arial"/>
        </w:rPr>
      </w:pPr>
      <w:r w:rsidRPr="00A34EF0">
        <w:rPr>
          <w:rFonts w:cs="Arial"/>
          <w:b/>
          <w:bCs/>
        </w:rPr>
        <w:t>Paso 5 – Declaraciones Responsables</w:t>
      </w:r>
      <w:r w:rsidRPr="30D1C3F5">
        <w:rPr>
          <w:rFonts w:cs="Arial"/>
        </w:rPr>
        <w:t>, donde se mostrarán, para su chequeo por parte de la persona conectada, las declaraciones configuradas</w:t>
      </w:r>
    </w:p>
    <w:p w:rsidRPr="00B95078" w:rsidR="00B92D71" w:rsidP="00A34EF0" w:rsidRDefault="76A75C90" w14:paraId="23F672EF" w14:textId="2E6647C0">
      <w:pPr>
        <w:pStyle w:val="Prrafodelista"/>
        <w:jc w:val="left"/>
        <w:rPr>
          <w:rFonts w:cs="Arial"/>
        </w:rPr>
      </w:pPr>
      <w:r w:rsidRPr="00A34EF0">
        <w:rPr>
          <w:rFonts w:cs="Arial"/>
          <w:b/>
          <w:bCs/>
        </w:rPr>
        <w:t>Paso 6 – Resumen y PDF</w:t>
      </w:r>
      <w:r w:rsidRPr="30D1C3F5">
        <w:rPr>
          <w:rFonts w:cs="Arial"/>
        </w:rPr>
        <w:t>, donde se presenta un resumen de todos los datos incorporados por la persona conectada y el documento PDF de la solicitud.</w:t>
      </w:r>
    </w:p>
    <w:p w:rsidRPr="00B95078" w:rsidR="00B92D71" w:rsidP="30D1C3F5" w:rsidRDefault="76A75C90" w14:paraId="4A3F9D9C" w14:textId="33A317A6">
      <w:pPr>
        <w:jc w:val="left"/>
      </w:pPr>
      <w:r w:rsidRPr="30D1C3F5">
        <w:rPr>
          <w:rFonts w:cs="Arial"/>
        </w:rPr>
        <w:t>Finalmente, el propio paso 6 da paso a la firma (si procede firmar) y el envío de la acción telemática para su registro en la Administración.</w:t>
      </w:r>
    </w:p>
    <w:p w:rsidRPr="00B95078" w:rsidR="00B92D71" w:rsidP="30D1C3F5" w:rsidRDefault="76A75C90" w14:paraId="715B2956" w14:textId="353A39CF">
      <w:pPr>
        <w:jc w:val="left"/>
      </w:pPr>
      <w:r w:rsidRPr="30D1C3F5">
        <w:rPr>
          <w:rFonts w:cs="Arial"/>
        </w:rPr>
        <w:t>Todos estos pasos son susceptibles de ser mostrados/ejecutados por ToolkitBerria para cada una de las acciones telemáticas configuradas en un procedimiento. Formarán parte o no del flujo de cumplimentación de datos en base a la configuración existente en el CCP para cada procedimiento-acción telemática de los diferentes elementos (autorizaciones, documentos, declaraciones, …).</w:t>
      </w:r>
    </w:p>
    <w:p w:rsidRPr="00B95078" w:rsidR="00B92D71" w:rsidP="30D1C3F5" w:rsidRDefault="76A75C90" w14:paraId="355BB06B" w14:textId="468ED8F6">
      <w:pPr>
        <w:jc w:val="left"/>
      </w:pPr>
      <w:r w:rsidRPr="30D1C3F5">
        <w:rPr>
          <w:rFonts w:cs="Arial"/>
        </w:rPr>
        <w:t>En la entrada a la aplicación, según el procedimiento y acción telemática e instancia recibidos como parámetro, se consultará la información configurada en el CCP para establecer los pasos a mostrar y, por consiguiente, configurar el stepper que se visualizará a la persona conectada con el flujo de pasos a completar. Además, el último de los pasos mostrará o no la necesidad de firma de la acción telemática para su presentación y registro en la Administración.</w:t>
      </w:r>
    </w:p>
    <w:p w:rsidRPr="00B95078" w:rsidR="00B92D71" w:rsidP="4FB98DB2" w:rsidRDefault="00B92D71" w14:paraId="507997E6" w14:textId="24404827">
      <w:pPr>
        <w:jc w:val="left"/>
        <w:rPr>
          <w:rFonts w:cs="Arial"/>
        </w:rPr>
      </w:pPr>
    </w:p>
    <w:p w:rsidR="363216E6" w:rsidP="30D1C3F5" w:rsidRDefault="363216E6" w14:paraId="5A002C9C" w14:textId="5C7D1C78">
      <w:pPr>
        <w:jc w:val="left"/>
        <w:rPr>
          <w:rFonts w:cs="Arial"/>
          <w:b/>
          <w:bCs/>
        </w:rPr>
      </w:pPr>
      <w:r w:rsidRPr="00A34EF0">
        <w:rPr>
          <w:rFonts w:cs="Arial"/>
          <w:b/>
          <w:bCs/>
        </w:rPr>
        <w:t>Configuración dinámica de pasos a mostrar</w:t>
      </w:r>
    </w:p>
    <w:p w:rsidR="7B047C22" w:rsidP="00A34EF0" w:rsidRDefault="7B047C22" w14:paraId="56537D8B" w14:textId="1F66D4D6">
      <w:pPr>
        <w:pStyle w:val="Prrafodelista"/>
        <w:jc w:val="left"/>
        <w:rPr>
          <w:rFonts w:cs="Arial"/>
        </w:rPr>
      </w:pPr>
      <w:r w:rsidRPr="00A34EF0">
        <w:rPr>
          <w:rFonts w:cs="Arial"/>
          <w:b/>
          <w:bCs/>
        </w:rPr>
        <w:t>Paso Identificación:</w:t>
      </w:r>
      <w:r w:rsidRPr="30D1C3F5">
        <w:rPr>
          <w:rFonts w:cs="Arial"/>
        </w:rPr>
        <w:t xml:space="preserve"> sólo se mostrará si el procedimiento no está configurado como “anónimo”. En el caso de que esté configurado como tal, el paso de identificación se sustituirá por el paso correspondiente de identificación de datos de contacto en base al tipo de “anónimo” (+) que sea (con o sin email obligatorio, sin datos de contacto, …). Si el procedimiento no es anónimo, el paso de identificación será el que se muestra actualmente.</w:t>
      </w:r>
    </w:p>
    <w:p w:rsidR="7B047C22" w:rsidP="00A34EF0" w:rsidRDefault="7B047C22" w14:paraId="5EAB31A1" w14:textId="6F1E681A">
      <w:pPr>
        <w:pStyle w:val="Prrafodelista"/>
        <w:jc w:val="left"/>
        <w:rPr>
          <w:rFonts w:cs="Arial"/>
        </w:rPr>
      </w:pPr>
      <w:r w:rsidRPr="00A34EF0">
        <w:rPr>
          <w:rFonts w:cs="Arial"/>
          <w:b/>
          <w:bCs/>
        </w:rPr>
        <w:t>Paso Datos Específicos:</w:t>
      </w:r>
      <w:r w:rsidRPr="30D1C3F5">
        <w:rPr>
          <w:rFonts w:cs="Arial"/>
        </w:rPr>
        <w:t xml:space="preserve"> se mostrará siempre y cuando existe un formulario configurado en el CCP para el procedimiento-acción telemática. ¿Puede haber algún procedimiento-acción telemática que no tenga paso de datos específicos(formulario)? Si no existiera ninguno, este paso aparecería siempre.</w:t>
      </w:r>
    </w:p>
    <w:p w:rsidR="7B047C22" w:rsidP="00A34EF0" w:rsidRDefault="7B047C22" w14:paraId="5D0D9DE8" w14:textId="6A385EE2">
      <w:pPr>
        <w:pStyle w:val="Prrafodelista"/>
        <w:jc w:val="left"/>
        <w:rPr>
          <w:rFonts w:cs="Arial"/>
        </w:rPr>
      </w:pPr>
      <w:r w:rsidRPr="00A34EF0">
        <w:rPr>
          <w:rFonts w:cs="Arial"/>
          <w:b/>
          <w:bCs/>
        </w:rPr>
        <w:t>Paso de Autorizaciones:</w:t>
      </w:r>
      <w:r w:rsidRPr="30D1C3F5">
        <w:rPr>
          <w:rFonts w:cs="Arial"/>
        </w:rPr>
        <w:t xml:space="preserve"> el paso se mostrará si existen “documentos con consentimiento” (autorizaciones) configuradas en el CCP estén o no condicionados. Si estuvieran todos condicionados y, llegados a este paso, no se cumplieran las condiciones para mostrarlos, el paso se mostraría, pero indicaría un mensaje informativo al usuario indicándole que no se cumplen las condiciones para incluir ningún documento y que pude continuar con la solicitud. </w:t>
      </w:r>
    </w:p>
    <w:p w:rsidR="7B047C22" w:rsidP="30D1C3F5" w:rsidRDefault="7B047C22" w14:paraId="06592384" w14:textId="40AAAB13">
      <w:pPr>
        <w:pStyle w:val="Prrafodelista"/>
        <w:jc w:val="left"/>
        <w:rPr>
          <w:rFonts w:cs="Arial"/>
        </w:rPr>
      </w:pPr>
      <w:r w:rsidRPr="00A34EF0">
        <w:rPr>
          <w:rFonts w:cs="Arial"/>
          <w:b/>
          <w:bCs/>
        </w:rPr>
        <w:t xml:space="preserve">Paso de Documentos: </w:t>
      </w:r>
      <w:r w:rsidRPr="30D1C3F5">
        <w:rPr>
          <w:rFonts w:cs="Arial"/>
        </w:rPr>
        <w:t>este paso se mostrará siempre y cuando se cumplan las siguientes condiciones:</w:t>
      </w:r>
    </w:p>
    <w:p w:rsidR="7B047C22" w:rsidP="00A34EF0" w:rsidRDefault="7B047C22" w14:paraId="54189D5B" w14:textId="45A3DE6C">
      <w:pPr>
        <w:pStyle w:val="Prrafodelista"/>
        <w:jc w:val="left"/>
        <w:rPr>
          <w:rFonts w:cs="Arial"/>
        </w:rPr>
      </w:pPr>
      <w:r w:rsidRPr="30D1C3F5">
        <w:rPr>
          <w:rFonts w:cs="Arial"/>
        </w:rPr>
        <w:t>Hay documentos configurados en el CCP (condicionados o no)</w:t>
      </w:r>
    </w:p>
    <w:p w:rsidR="7B047C22" w:rsidP="00A34EF0" w:rsidRDefault="7B047C22" w14:paraId="330F0EE6" w14:textId="31890911">
      <w:pPr>
        <w:pStyle w:val="Prrafodelista"/>
        <w:jc w:val="left"/>
        <w:rPr>
          <w:rFonts w:cs="Arial"/>
        </w:rPr>
      </w:pPr>
      <w:r w:rsidRPr="30D1C3F5">
        <w:rPr>
          <w:rFonts w:cs="Arial"/>
        </w:rPr>
        <w:t>Existen autorizaciones configuradas en el CCP (condicionadas o no), ya que el usuario puede no consentir su consulta y tener que incluirlos en este paso</w:t>
      </w:r>
    </w:p>
    <w:p w:rsidR="7B047C22" w:rsidP="00A34EF0" w:rsidRDefault="7B047C22" w14:paraId="326B6C60" w14:textId="000D0AB8">
      <w:pPr>
        <w:pStyle w:val="Prrafodelista"/>
        <w:jc w:val="left"/>
        <w:rPr>
          <w:rFonts w:cs="Arial"/>
        </w:rPr>
      </w:pPr>
      <w:r w:rsidRPr="30D1C3F5">
        <w:rPr>
          <w:rFonts w:cs="Arial"/>
        </w:rPr>
        <w:t>El procedimiento admite “Otros Documentos” (configuración en el CCP</w:t>
      </w:r>
      <w:r w:rsidRPr="30D1C3F5" w:rsidR="2794A7F2">
        <w:rPr>
          <w:rFonts w:cs="Arial"/>
        </w:rPr>
        <w:t>)</w:t>
      </w:r>
    </w:p>
    <w:p w:rsidR="7B047C22" w:rsidP="00A34EF0" w:rsidRDefault="7B047C22" w14:paraId="41F4D177" w14:textId="6BD61295">
      <w:pPr>
        <w:ind w:left="720"/>
        <w:jc w:val="left"/>
        <w:rPr>
          <w:rFonts w:cs="Arial"/>
        </w:rPr>
      </w:pPr>
      <w:r w:rsidRPr="30D1C3F5">
        <w:rPr>
          <w:rFonts w:cs="Arial"/>
        </w:rPr>
        <w:t>En caso contrario, no se mostrará.</w:t>
      </w:r>
    </w:p>
    <w:p w:rsidR="4A90CAB0" w:rsidP="30D1C3F5" w:rsidRDefault="4A90CAB0" w14:paraId="0B4380EE" w14:textId="193A775E">
      <w:pPr>
        <w:ind w:left="720"/>
        <w:jc w:val="left"/>
        <w:rPr>
          <w:rFonts w:cs="Arial"/>
        </w:rPr>
      </w:pPr>
      <w:r w:rsidRPr="30D1C3F5">
        <w:rPr>
          <w:rFonts w:cs="Arial"/>
        </w:rPr>
        <w:t>Más información en el paso 4.5.1 - Mostrar/Ocultar el paso de Documentos.</w:t>
      </w:r>
    </w:p>
    <w:p w:rsidR="7B047C22" w:rsidP="00A34EF0" w:rsidRDefault="7B047C22" w14:paraId="08044280" w14:textId="4B90A1FD">
      <w:pPr>
        <w:pStyle w:val="Prrafodelista"/>
        <w:jc w:val="left"/>
        <w:rPr>
          <w:rFonts w:cs="Arial"/>
        </w:rPr>
      </w:pPr>
      <w:r w:rsidRPr="00A34EF0">
        <w:rPr>
          <w:rFonts w:cs="Arial"/>
          <w:b/>
          <w:bCs/>
        </w:rPr>
        <w:t>Paso de Declaraciones Responsables:</w:t>
      </w:r>
      <w:r w:rsidRPr="30D1C3F5">
        <w:rPr>
          <w:rFonts w:cs="Arial"/>
        </w:rPr>
        <w:t xml:space="preserve"> el paso de Declaraciones Responsables se mostrará siempre que haya declaraciones configuradas en el CCP para el procedimiento-acción telemática, estén o no condicionadas. En caso contrario no aparecerá. Si existieran declaraciones condicionadas, pero no se den dichas condiciones para mostrar ninguna, el paso mostrará un texto informativo para que pueda continuar con la solicitud.</w:t>
      </w:r>
    </w:p>
    <w:p w:rsidR="30D1C3F5" w:rsidP="30D1C3F5" w:rsidRDefault="30D1C3F5" w14:paraId="1065D1EE" w14:textId="0494D748">
      <w:pPr>
        <w:jc w:val="left"/>
        <w:rPr>
          <w:rFonts w:cs="Arial"/>
        </w:rPr>
      </w:pPr>
    </w:p>
    <w:p w:rsidRPr="00A34EF0" w:rsidR="363216E6" w:rsidP="30D1C3F5" w:rsidRDefault="363216E6" w14:paraId="607BA7A4" w14:textId="34BC3C19">
      <w:pPr>
        <w:jc w:val="left"/>
        <w:rPr>
          <w:rFonts w:cs="Arial"/>
          <w:b/>
          <w:bCs/>
        </w:rPr>
      </w:pPr>
      <w:r w:rsidRPr="00A34EF0">
        <w:rPr>
          <w:rFonts w:cs="Arial"/>
          <w:b/>
          <w:bCs/>
        </w:rPr>
        <w:t>Configuración dinámica de proceso de firma</w:t>
      </w:r>
    </w:p>
    <w:p w:rsidR="48D9F742" w:rsidP="30D1C3F5" w:rsidRDefault="48D9F742" w14:paraId="63E0197A" w14:textId="2C588AD4">
      <w:pPr>
        <w:jc w:val="left"/>
        <w:rPr>
          <w:rFonts w:cs="Arial"/>
        </w:rPr>
      </w:pPr>
      <w:r w:rsidRPr="30D1C3F5">
        <w:rPr>
          <w:rFonts w:cs="Arial"/>
        </w:rPr>
        <w:t>No todas las acciones telemáticas necesitan la firma del ciudadano para poder ser presentadas y registradas. La configuración de qué acción telemática conlleva o no firma reside en el CCP. Esta configuración permitirá al ToolkitBerria mostrar el paso final con la opción de firma o sin ella.</w:t>
      </w:r>
    </w:p>
    <w:p w:rsidR="48D9F742" w:rsidP="30D1C3F5" w:rsidRDefault="48D9F742" w14:paraId="564C3177" w14:textId="5D783932">
      <w:pPr>
        <w:jc w:val="left"/>
        <w:rPr>
          <w:rFonts w:cs="Arial"/>
          <w:b/>
          <w:bCs/>
        </w:rPr>
      </w:pPr>
      <w:r w:rsidRPr="00A34EF0">
        <w:rPr>
          <w:rFonts w:cs="Arial"/>
          <w:b/>
          <w:bCs/>
        </w:rPr>
        <w:t>EXCEPCIÓN:</w:t>
      </w:r>
    </w:p>
    <w:p w:rsidR="48D9F742" w:rsidP="30D1C3F5" w:rsidRDefault="48D9F742" w14:paraId="6CFCA7B8" w14:textId="2D44CE34">
      <w:pPr>
        <w:jc w:val="left"/>
      </w:pPr>
      <w:r w:rsidRPr="30D1C3F5">
        <w:rPr>
          <w:rFonts w:cs="Arial"/>
        </w:rPr>
        <w:t>Cuando una acción telemática está configurada como “firma=no”, pero existen declaraciones responsables que se han mostrado en el paso correspondiente, dicha acción telemática implicará obligatoriamente la firma del usuario para su presentación y registro</w:t>
      </w:r>
    </w:p>
    <w:p w:rsidRPr="00B95078" w:rsidR="00F67637" w:rsidP="00A34EF0" w:rsidRDefault="2E19A1EB" w14:paraId="2677DDC0" w14:textId="646765BF">
      <w:pPr>
        <w:spacing w:line="276" w:lineRule="auto"/>
        <w:rPr>
          <w:rFonts w:cs="Arial"/>
        </w:rPr>
      </w:pPr>
      <w:r w:rsidRPr="30D1C3F5">
        <w:rPr>
          <w:rFonts w:cs="Arial"/>
        </w:rPr>
        <w:t>A continuación, se describe</w:t>
      </w:r>
      <w:r w:rsidRPr="30D1C3F5" w:rsidR="037D3A0C">
        <w:rPr>
          <w:rFonts w:cs="Arial"/>
        </w:rPr>
        <w:t>n cada uno de los pasos que pueden componer el flujo completo de una solicitud electrónica.</w:t>
      </w:r>
    </w:p>
    <w:p w:rsidRPr="00B95078" w:rsidR="00F67637" w:rsidP="30D1C3F5" w:rsidRDefault="2E19A1EB" w14:paraId="0274F544" w14:textId="351C8BF7">
      <w:pPr>
        <w:spacing w:line="276" w:lineRule="auto"/>
        <w:rPr>
          <w:rFonts w:cs="Arial"/>
        </w:rPr>
      </w:pPr>
      <w:r w:rsidRPr="30D1C3F5">
        <w:rPr>
          <w:rFonts w:cs="Arial"/>
        </w:rPr>
        <w:t xml:space="preserve"> </w:t>
      </w:r>
    </w:p>
    <w:p w:rsidRPr="00B95078" w:rsidR="00606408" w:rsidP="4FB98DB2" w:rsidRDefault="6E6459AE" w14:paraId="45313CE1" w14:textId="0CDFB381">
      <w:pPr>
        <w:pStyle w:val="Ttulo2"/>
        <w:jc w:val="left"/>
      </w:pPr>
      <w:bookmarkStart w:name="_Toc852794349" w:id="79"/>
      <w:bookmarkStart w:name="_Toc212993680" w:id="80"/>
      <w:bookmarkStart w:name="_Toc213765518" w:id="81"/>
      <w:r w:rsidRPr="00B95078">
        <w:t>Paso 0</w:t>
      </w:r>
      <w:r w:rsidRPr="00B95078" w:rsidR="13DEF15F">
        <w:t xml:space="preserve"> – </w:t>
      </w:r>
      <w:r w:rsidRPr="00B95078" w:rsidR="752C998B">
        <w:t>LOPD</w:t>
      </w:r>
      <w:r w:rsidRPr="00B95078" w:rsidR="13DEF15F">
        <w:t xml:space="preserve"> (información general)</w:t>
      </w:r>
      <w:bookmarkEnd w:id="79"/>
      <w:bookmarkEnd w:id="80"/>
      <w:bookmarkEnd w:id="81"/>
    </w:p>
    <w:p w:rsidRPr="00B95078" w:rsidR="00606408" w:rsidP="4FB98DB2" w:rsidRDefault="00606408" w14:paraId="7DAE5AF2" w14:textId="77777777">
      <w:pPr>
        <w:tabs>
          <w:tab w:val="num" w:pos="720"/>
        </w:tabs>
        <w:jc w:val="left"/>
        <w:rPr>
          <w:rFonts w:cs="Arial"/>
          <w:color w:val="000000"/>
        </w:rPr>
      </w:pPr>
    </w:p>
    <w:p w:rsidRPr="00B95078" w:rsidR="0000020C" w:rsidP="00A34EF0" w:rsidRDefault="614F94FE" w14:paraId="633000CE" w14:textId="40F25A83">
      <w:pPr>
        <w:tabs>
          <w:tab w:val="num" w:pos="720"/>
        </w:tabs>
        <w:spacing w:line="276" w:lineRule="auto"/>
        <w:rPr>
          <w:rFonts w:cs="Arial"/>
          <w:color w:val="000000"/>
        </w:rPr>
      </w:pPr>
      <w:r w:rsidRPr="30D1C3F5">
        <w:rPr>
          <w:rFonts w:cs="Arial"/>
          <w:color w:val="000000" w:themeColor="text1"/>
        </w:rPr>
        <w:t>Est</w:t>
      </w:r>
      <w:r w:rsidRPr="30D1C3F5" w:rsidR="1C6DACA0">
        <w:rPr>
          <w:rFonts w:cs="Arial"/>
          <w:color w:val="000000" w:themeColor="text1"/>
        </w:rPr>
        <w:t xml:space="preserve">a es </w:t>
      </w:r>
      <w:r w:rsidRPr="30D1C3F5" w:rsidR="0A1C5AD3">
        <w:rPr>
          <w:rFonts w:cs="Arial"/>
          <w:color w:val="000000" w:themeColor="text1"/>
        </w:rPr>
        <w:t xml:space="preserve">la primera pantalla </w:t>
      </w:r>
      <w:r w:rsidRPr="30D1C3F5" w:rsidR="2A1E1B41">
        <w:rPr>
          <w:rFonts w:cs="Arial"/>
          <w:color w:val="000000" w:themeColor="text1"/>
        </w:rPr>
        <w:t>que aparecerá al acceder a cualquier acción telemática.</w:t>
      </w:r>
    </w:p>
    <w:p w:rsidRPr="00B95078" w:rsidR="00A31B2C" w:rsidP="00A34EF0" w:rsidRDefault="6D690C4A" w14:paraId="24717CB5" w14:textId="2B63DD97">
      <w:pPr>
        <w:spacing w:line="276" w:lineRule="auto"/>
        <w:rPr>
          <w:rFonts w:cs="Arial"/>
        </w:rPr>
      </w:pPr>
      <w:r w:rsidRPr="30D1C3F5">
        <w:rPr>
          <w:rFonts w:cs="Arial"/>
        </w:rPr>
        <w:t>El Orquestador recuperará de CCP toda la información relativa al procedimiento (</w:t>
      </w:r>
      <w:r w:rsidRPr="00A34EF0">
        <w:rPr>
          <w:rFonts w:cs="Arial"/>
          <w:b/>
          <w:bCs/>
          <w:i/>
          <w:iCs/>
        </w:rPr>
        <w:t>getProcedureTelActionForm</w:t>
      </w:r>
      <w:r w:rsidRPr="30D1C3F5">
        <w:rPr>
          <w:rFonts w:cs="Arial"/>
          <w:b/>
          <w:bCs/>
        </w:rPr>
        <w:t>)</w:t>
      </w:r>
      <w:r w:rsidRPr="30D1C3F5" w:rsidR="5F463BC0">
        <w:rPr>
          <w:rFonts w:cs="Arial"/>
          <w:b/>
          <w:bCs/>
        </w:rPr>
        <w:t xml:space="preserve">, </w:t>
      </w:r>
      <w:r w:rsidRPr="30D1C3F5" w:rsidR="37862E16">
        <w:rPr>
          <w:rFonts w:cs="Arial"/>
        </w:rPr>
        <w:t>qu</w:t>
      </w:r>
      <w:r w:rsidRPr="30D1C3F5" w:rsidR="62223CF1">
        <w:rPr>
          <w:rFonts w:cs="Arial"/>
        </w:rPr>
        <w:t xml:space="preserve">e permitirá configurar </w:t>
      </w:r>
      <w:r w:rsidRPr="30D1C3F5" w:rsidR="2B0C551A">
        <w:rPr>
          <w:rFonts w:cs="Arial"/>
        </w:rPr>
        <w:t>la cabecera</w:t>
      </w:r>
      <w:r w:rsidRPr="30D1C3F5" w:rsidR="2FAF3BC9">
        <w:rPr>
          <w:rFonts w:cs="Arial"/>
        </w:rPr>
        <w:t xml:space="preserve"> </w:t>
      </w:r>
      <w:r w:rsidRPr="30D1C3F5" w:rsidR="051E8BC8">
        <w:rPr>
          <w:rFonts w:cs="Arial"/>
        </w:rPr>
        <w:t xml:space="preserve">y la presentación </w:t>
      </w:r>
      <w:r w:rsidRPr="30D1C3F5" w:rsidR="56225FDC">
        <w:rPr>
          <w:rFonts w:cs="Arial"/>
        </w:rPr>
        <w:t xml:space="preserve">del procedimiento en la pantalla de </w:t>
      </w:r>
      <w:r w:rsidRPr="30D1C3F5" w:rsidR="3F232A84">
        <w:rPr>
          <w:rFonts w:cs="Arial"/>
        </w:rPr>
        <w:t>bienvenida</w:t>
      </w:r>
      <w:r w:rsidRPr="30D1C3F5" w:rsidR="56225FDC">
        <w:rPr>
          <w:rFonts w:cs="Arial"/>
        </w:rPr>
        <w:t>:</w:t>
      </w:r>
    </w:p>
    <w:p w:rsidRPr="00B95078" w:rsidR="00921CD6" w:rsidP="4FB98DB2" w:rsidRDefault="00921CD6" w14:paraId="73369906" w14:textId="77777777">
      <w:pPr>
        <w:jc w:val="left"/>
        <w:rPr>
          <w:rFonts w:cs="Arial"/>
        </w:rPr>
      </w:pPr>
    </w:p>
    <w:p w:rsidRPr="00B95078" w:rsidR="00921CD6" w:rsidP="4FB98DB2" w:rsidRDefault="00921CD6" w14:paraId="5825D3AF" w14:textId="2E5F190B">
      <w:pPr>
        <w:jc w:val="left"/>
        <w:rPr>
          <w:rFonts w:cs="Arial"/>
          <w:b/>
          <w:bCs/>
        </w:rPr>
      </w:pPr>
      <w:r w:rsidRPr="00B95078">
        <w:rPr>
          <w:rFonts w:cs="Arial"/>
          <w:noProof/>
        </w:rPr>
        <w:drawing>
          <wp:inline distT="0" distB="0" distL="0" distR="0" wp14:anchorId="1150816F" wp14:editId="4B376C4F">
            <wp:extent cx="5400040" cy="2560320"/>
            <wp:effectExtent l="0" t="0" r="0" b="0"/>
            <wp:docPr id="1717854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452" name="Imagen 1" descr="Interfaz de usuario gráfica, Texto, Aplicación&#10;&#10;El contenido generado por IA puede ser incorrecto."/>
                    <pic:cNvPicPr/>
                  </pic:nvPicPr>
                  <pic:blipFill>
                    <a:blip r:embed="rId50"/>
                    <a:stretch>
                      <a:fillRect/>
                    </a:stretch>
                  </pic:blipFill>
                  <pic:spPr>
                    <a:xfrm>
                      <a:off x="0" y="0"/>
                      <a:ext cx="5400040" cy="2560320"/>
                    </a:xfrm>
                    <a:prstGeom prst="rect">
                      <a:avLst/>
                    </a:prstGeom>
                  </pic:spPr>
                </pic:pic>
              </a:graphicData>
            </a:graphic>
          </wp:inline>
        </w:drawing>
      </w:r>
    </w:p>
    <w:p w:rsidRPr="00B95078" w:rsidR="00D85811" w:rsidP="4FB98DB2" w:rsidRDefault="00D85811" w14:paraId="566A97DF" w14:textId="77777777">
      <w:pPr>
        <w:tabs>
          <w:tab w:val="num" w:pos="720"/>
        </w:tabs>
        <w:jc w:val="left"/>
        <w:rPr>
          <w:rFonts w:cs="Arial"/>
          <w:color w:val="000000"/>
        </w:rPr>
      </w:pPr>
    </w:p>
    <w:p w:rsidRPr="00B95078" w:rsidR="00A44083" w:rsidP="00A34EF0" w:rsidRDefault="39964ECF" w14:paraId="7416F9B7" w14:textId="233243D8">
      <w:pPr>
        <w:tabs>
          <w:tab w:val="num" w:pos="720"/>
        </w:tabs>
        <w:spacing w:line="276" w:lineRule="auto"/>
        <w:rPr>
          <w:rFonts w:cs="Arial"/>
        </w:rPr>
      </w:pPr>
      <w:r w:rsidRPr="30D1C3F5">
        <w:rPr>
          <w:rFonts w:cs="Arial"/>
        </w:rPr>
        <w:t>De l</w:t>
      </w:r>
      <w:r w:rsidRPr="30D1C3F5" w:rsidR="5D36F4D3">
        <w:rPr>
          <w:rFonts w:cs="Arial"/>
        </w:rPr>
        <w:t xml:space="preserve">a información obtenida  </w:t>
      </w:r>
      <w:r w:rsidRPr="30D1C3F5">
        <w:rPr>
          <w:rFonts w:cs="Arial"/>
        </w:rPr>
        <w:t xml:space="preserve">se obtiene el </w:t>
      </w:r>
      <w:r w:rsidRPr="30D1C3F5" w:rsidR="5D36F4D3">
        <w:rPr>
          <w:rFonts w:cs="Arial"/>
        </w:rPr>
        <w:t xml:space="preserve">código RAT </w:t>
      </w:r>
      <w:r w:rsidRPr="30D1C3F5">
        <w:rPr>
          <w:rFonts w:cs="Arial"/>
        </w:rPr>
        <w:t>que permite la recuperación del texto a mostrar desde el R</w:t>
      </w:r>
      <w:r w:rsidRPr="30D1C3F5" w:rsidR="5D36F4D3">
        <w:rPr>
          <w:rFonts w:cs="Arial"/>
        </w:rPr>
        <w:t xml:space="preserve">egistro de </w:t>
      </w:r>
      <w:r w:rsidRPr="30D1C3F5">
        <w:rPr>
          <w:rFonts w:cs="Arial"/>
        </w:rPr>
        <w:t>A</w:t>
      </w:r>
      <w:r w:rsidRPr="30D1C3F5" w:rsidR="5D36F4D3">
        <w:rPr>
          <w:rFonts w:cs="Arial"/>
        </w:rPr>
        <w:t>ctividade</w:t>
      </w:r>
      <w:r w:rsidRPr="30D1C3F5">
        <w:rPr>
          <w:rFonts w:cs="Arial"/>
        </w:rPr>
        <w:t>s</w:t>
      </w:r>
      <w:r w:rsidRPr="30D1C3F5" w:rsidR="55673EA9">
        <w:rPr>
          <w:rFonts w:cs="Arial"/>
        </w:rPr>
        <w:t xml:space="preserve"> de Tratamiento</w:t>
      </w:r>
      <w:r w:rsidRPr="30D1C3F5" w:rsidR="56225FDC">
        <w:rPr>
          <w:rFonts w:cs="Arial"/>
        </w:rPr>
        <w:t>:</w:t>
      </w:r>
    </w:p>
    <w:p w:rsidRPr="00B95078" w:rsidR="00A44083" w:rsidP="00A34EF0" w:rsidRDefault="00A44083" w14:paraId="2E0F33FB" w14:textId="77777777">
      <w:pPr>
        <w:tabs>
          <w:tab w:val="num" w:pos="720"/>
        </w:tabs>
        <w:spacing w:line="276" w:lineRule="auto"/>
        <w:rPr>
          <w:rFonts w:cs="Arial"/>
          <w:color w:val="000000"/>
        </w:rPr>
      </w:pPr>
    </w:p>
    <w:p w:rsidRPr="00B95078" w:rsidR="00606408" w:rsidP="4FB98DB2" w:rsidRDefault="000D2DB8" w14:paraId="2084D422" w14:textId="328CA6F7">
      <w:pPr>
        <w:tabs>
          <w:tab w:val="num" w:pos="720"/>
        </w:tabs>
        <w:jc w:val="left"/>
        <w:rPr>
          <w:rFonts w:cs="Arial"/>
          <w:color w:val="000000"/>
        </w:rPr>
      </w:pPr>
      <w:r w:rsidRPr="00B95078">
        <w:rPr>
          <w:rFonts w:cs="Arial"/>
          <w:noProof/>
        </w:rPr>
        <w:drawing>
          <wp:inline distT="0" distB="0" distL="0" distR="0" wp14:anchorId="58EE2B1E" wp14:editId="1B55603C">
            <wp:extent cx="3234557" cy="2275742"/>
            <wp:effectExtent l="0" t="0" r="4445" b="0"/>
            <wp:docPr id="15805983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8304" name="Imagen 1" descr="Interfaz de usuario gráfica, Texto, Aplicación, Correo electrónico&#10;&#10;Descripción generada automáticamente"/>
                    <pic:cNvPicPr/>
                  </pic:nvPicPr>
                  <pic:blipFill>
                    <a:blip r:embed="rId51"/>
                    <a:stretch>
                      <a:fillRect/>
                    </a:stretch>
                  </pic:blipFill>
                  <pic:spPr>
                    <a:xfrm>
                      <a:off x="0" y="0"/>
                      <a:ext cx="3248731" cy="2285714"/>
                    </a:xfrm>
                    <a:prstGeom prst="rect">
                      <a:avLst/>
                    </a:prstGeom>
                  </pic:spPr>
                </pic:pic>
              </a:graphicData>
            </a:graphic>
          </wp:inline>
        </w:drawing>
      </w:r>
    </w:p>
    <w:p w:rsidRPr="00B95078" w:rsidR="00FA4386" w:rsidP="4FB98DB2" w:rsidRDefault="00FA4386" w14:paraId="689048D5" w14:textId="77777777">
      <w:pPr>
        <w:tabs>
          <w:tab w:val="num" w:pos="720"/>
        </w:tabs>
        <w:jc w:val="left"/>
        <w:rPr>
          <w:rFonts w:cs="Arial"/>
          <w:b/>
          <w:color w:val="000000"/>
        </w:rPr>
      </w:pPr>
    </w:p>
    <w:p w:rsidRPr="00B95078" w:rsidR="00FA4386" w:rsidP="4FB98DB2" w:rsidRDefault="00FA4386" w14:paraId="3D73DEFF" w14:textId="77777777">
      <w:pPr>
        <w:tabs>
          <w:tab w:val="num" w:pos="720"/>
        </w:tabs>
        <w:jc w:val="left"/>
        <w:rPr>
          <w:rFonts w:cs="Arial"/>
          <w:b/>
          <w:color w:val="000000"/>
        </w:rPr>
      </w:pPr>
    </w:p>
    <w:p w:rsidRPr="00B95078" w:rsidR="00F50B10" w:rsidP="4FB98DB2" w:rsidRDefault="5DFF933F" w14:paraId="26263CF7" w14:textId="1E6138B9">
      <w:pPr>
        <w:pStyle w:val="Ttulo2"/>
        <w:jc w:val="left"/>
      </w:pPr>
      <w:bookmarkStart w:name="_Toc831536669" w:id="82"/>
      <w:bookmarkStart w:name="_Toc212993681" w:id="83"/>
      <w:bookmarkStart w:name="_Toc213765519" w:id="84"/>
      <w:r w:rsidRPr="00B95078">
        <w:t>Paso 1: Identifica</w:t>
      </w:r>
      <w:r w:rsidRPr="00B95078" w:rsidR="65C76C5B">
        <w:t>ción</w:t>
      </w:r>
      <w:bookmarkEnd w:id="82"/>
      <w:bookmarkEnd w:id="83"/>
      <w:bookmarkEnd w:id="84"/>
    </w:p>
    <w:p w:rsidRPr="00B95078" w:rsidR="00D7624C" w:rsidP="00931331" w:rsidRDefault="00D7624C" w14:paraId="70B81C47" w14:textId="77777777">
      <w:pPr>
        <w:tabs>
          <w:tab w:val="num" w:pos="720"/>
        </w:tabs>
        <w:jc w:val="left"/>
        <w:rPr>
          <w:rFonts w:cs="Arial"/>
          <w:color w:val="000000"/>
          <w:szCs w:val="20"/>
        </w:rPr>
      </w:pPr>
    </w:p>
    <w:p w:rsidRPr="00B95078" w:rsidR="00470118" w:rsidP="003E1BCF" w:rsidRDefault="003B0AC3" w14:paraId="729D29B9" w14:textId="1149729D">
      <w:pPr>
        <w:spacing w:line="276" w:lineRule="auto"/>
        <w:rPr>
          <w:rFonts w:cs="Arial"/>
          <w:color w:val="000000"/>
          <w:shd w:val="clear" w:color="auto" w:fill="FFFFFF"/>
        </w:rPr>
      </w:pPr>
      <w:r w:rsidRPr="00B95078">
        <w:rPr>
          <w:rFonts w:cs="Arial"/>
          <w:color w:val="000000"/>
          <w:shd w:val="clear" w:color="auto" w:fill="FFFFFF"/>
        </w:rPr>
        <w:t>En el paso de I</w:t>
      </w:r>
      <w:r w:rsidRPr="00B95078" w:rsidR="00EE05E2">
        <w:rPr>
          <w:rFonts w:cs="Arial"/>
          <w:color w:val="000000"/>
          <w:shd w:val="clear" w:color="auto" w:fill="FFFFFF"/>
        </w:rPr>
        <w:t xml:space="preserve">dentificación </w:t>
      </w:r>
      <w:r w:rsidRPr="00B95078">
        <w:rPr>
          <w:rFonts w:cs="Arial"/>
          <w:color w:val="000000"/>
          <w:shd w:val="clear" w:color="auto" w:fill="FFFFFF"/>
        </w:rPr>
        <w:t>se define el rol de</w:t>
      </w:r>
      <w:r w:rsidRPr="00B95078" w:rsidR="00E21023">
        <w:rPr>
          <w:rFonts w:cs="Arial"/>
          <w:color w:val="000000"/>
          <w:shd w:val="clear" w:color="auto" w:fill="FFFFFF"/>
        </w:rPr>
        <w:t xml:space="preserve">l actuante (persona conectada) en la </w:t>
      </w:r>
      <w:r w:rsidRPr="00B95078" w:rsidR="008C53A8">
        <w:rPr>
          <w:rFonts w:cs="Arial"/>
          <w:color w:val="000000"/>
          <w:shd w:val="clear" w:color="auto" w:fill="FFFFFF"/>
        </w:rPr>
        <w:t>solicitud</w:t>
      </w:r>
      <w:r w:rsidRPr="00B95078" w:rsidR="00C90A00">
        <w:rPr>
          <w:rFonts w:cs="Arial"/>
          <w:color w:val="000000"/>
          <w:shd w:val="clear" w:color="auto" w:fill="FFFFFF"/>
        </w:rPr>
        <w:t xml:space="preserve"> en base al grado de representación</w:t>
      </w:r>
      <w:r w:rsidRPr="00B95078" w:rsidR="008C53A8">
        <w:rPr>
          <w:rFonts w:cs="Arial"/>
          <w:color w:val="000000"/>
          <w:shd w:val="clear" w:color="auto" w:fill="FFFFFF"/>
        </w:rPr>
        <w:t xml:space="preserve">. De esta manera, </w:t>
      </w:r>
      <w:r w:rsidRPr="00B95078" w:rsidR="004D6BBE">
        <w:rPr>
          <w:rFonts w:cs="Arial"/>
          <w:color w:val="000000"/>
          <w:shd w:val="clear" w:color="auto" w:fill="FFFFFF"/>
        </w:rPr>
        <w:t>aparecen 3</w:t>
      </w:r>
      <w:r w:rsidRPr="00B95078" w:rsidR="001B1FC9">
        <w:rPr>
          <w:rFonts w:cs="Arial"/>
          <w:color w:val="000000"/>
          <w:shd w:val="clear" w:color="auto" w:fill="FFFFFF"/>
        </w:rPr>
        <w:t xml:space="preserve"> </w:t>
      </w:r>
      <w:r w:rsidRPr="00B95078" w:rsidR="009044F3">
        <w:rPr>
          <w:rFonts w:cs="Arial"/>
          <w:color w:val="000000"/>
          <w:shd w:val="clear" w:color="auto" w:fill="FFFFFF"/>
        </w:rPr>
        <w:t xml:space="preserve">roles </w:t>
      </w:r>
      <w:r w:rsidRPr="00B95078" w:rsidR="00C90A00">
        <w:rPr>
          <w:rFonts w:cs="Arial"/>
          <w:color w:val="000000"/>
          <w:shd w:val="clear" w:color="auto" w:fill="FFFFFF"/>
        </w:rPr>
        <w:t>identificadores</w:t>
      </w:r>
      <w:r w:rsidRPr="00B95078" w:rsidR="00470118">
        <w:rPr>
          <w:rFonts w:cs="Arial"/>
          <w:color w:val="000000"/>
          <w:shd w:val="clear" w:color="auto" w:fill="FFFFFF"/>
        </w:rPr>
        <w:t>:</w:t>
      </w:r>
    </w:p>
    <w:p w:rsidRPr="00B95078" w:rsidR="00563D38" w:rsidP="003E1BCF" w:rsidRDefault="00470118" w14:paraId="1BD3FDEA" w14:textId="2AF0B76A">
      <w:pPr>
        <w:pStyle w:val="Prrafodelista"/>
        <w:numPr>
          <w:ilvl w:val="0"/>
          <w:numId w:val="16"/>
        </w:numPr>
        <w:spacing w:line="276" w:lineRule="auto"/>
        <w:rPr>
          <w:rFonts w:cs="Arial"/>
          <w:color w:val="000000"/>
          <w:shd w:val="clear" w:color="auto" w:fill="FFFFFF"/>
        </w:rPr>
      </w:pPr>
      <w:r w:rsidRPr="4F837BEF">
        <w:rPr>
          <w:rFonts w:cs="Arial"/>
          <w:b/>
          <w:bCs/>
          <w:i/>
          <w:iCs/>
          <w:color w:val="000000"/>
          <w:shd w:val="clear" w:color="auto" w:fill="FFFFFF"/>
        </w:rPr>
        <w:t xml:space="preserve">Persona </w:t>
      </w:r>
      <w:r w:rsidRPr="4F837BEF" w:rsidR="746E67DB">
        <w:rPr>
          <w:rFonts w:cs="Arial"/>
          <w:b/>
          <w:bCs/>
          <w:i/>
          <w:iCs/>
          <w:color w:val="000000"/>
          <w:shd w:val="clear" w:color="auto" w:fill="FFFFFF"/>
        </w:rPr>
        <w:t>c</w:t>
      </w:r>
      <w:r w:rsidRPr="4F837BEF">
        <w:rPr>
          <w:rFonts w:cs="Arial"/>
          <w:b/>
          <w:bCs/>
          <w:i/>
          <w:iCs/>
          <w:color w:val="000000"/>
          <w:shd w:val="clear" w:color="auto" w:fill="FFFFFF"/>
        </w:rPr>
        <w:t>onectada</w:t>
      </w:r>
      <w:r w:rsidRPr="00B95078">
        <w:rPr>
          <w:rFonts w:cs="Arial"/>
          <w:color w:val="000000"/>
          <w:shd w:val="clear" w:color="auto" w:fill="FFFFFF"/>
        </w:rPr>
        <w:t xml:space="preserve">: </w:t>
      </w:r>
      <w:r w:rsidRPr="00B95078" w:rsidR="52857A07">
        <w:rPr>
          <w:rFonts w:cs="Arial"/>
          <w:color w:val="000000"/>
          <w:shd w:val="clear" w:color="auto" w:fill="FFFFFF"/>
        </w:rPr>
        <w:t>e</w:t>
      </w:r>
      <w:r w:rsidRPr="00B95078" w:rsidR="039B23D6">
        <w:rPr>
          <w:rFonts w:cs="Arial"/>
          <w:color w:val="000000"/>
          <w:shd w:val="clear" w:color="auto" w:fill="FFFFFF"/>
        </w:rPr>
        <w:t>s</w:t>
      </w:r>
      <w:r w:rsidRPr="00B95078">
        <w:rPr>
          <w:rFonts w:cs="Arial"/>
          <w:color w:val="000000"/>
          <w:shd w:val="clear" w:color="auto" w:fill="FFFFFF"/>
        </w:rPr>
        <w:t xml:space="preserve"> </w:t>
      </w:r>
      <w:r w:rsidRPr="00B95078" w:rsidR="00563D38">
        <w:rPr>
          <w:rFonts w:cs="Arial"/>
          <w:color w:val="000000"/>
          <w:shd w:val="clear" w:color="auto" w:fill="FFFFFF"/>
        </w:rPr>
        <w:t>la persona actuante</w:t>
      </w:r>
      <w:r w:rsidRPr="00B95078" w:rsidR="00767F8D">
        <w:rPr>
          <w:rFonts w:cs="Arial"/>
          <w:color w:val="000000"/>
          <w:shd w:val="clear" w:color="auto" w:fill="FFFFFF"/>
        </w:rPr>
        <w:t xml:space="preserve"> que realiza la solicitud</w:t>
      </w:r>
      <w:r w:rsidRPr="00B95078" w:rsidR="00FD8DA7">
        <w:rPr>
          <w:rFonts w:cs="Arial"/>
          <w:color w:val="000000"/>
          <w:shd w:val="clear" w:color="auto" w:fill="FFFFFF"/>
        </w:rPr>
        <w:t>.</w:t>
      </w:r>
    </w:p>
    <w:p w:rsidRPr="00B95078" w:rsidR="00E51B83" w:rsidP="003E1BCF" w:rsidRDefault="00333BB7" w14:paraId="6ADD52F3" w14:textId="1ADB38A7">
      <w:pPr>
        <w:pStyle w:val="Prrafodelista"/>
        <w:numPr>
          <w:ilvl w:val="0"/>
          <w:numId w:val="16"/>
        </w:numPr>
        <w:spacing w:line="276" w:lineRule="auto"/>
        <w:rPr>
          <w:rFonts w:cs="Arial"/>
          <w:color w:val="000000"/>
          <w:shd w:val="clear" w:color="auto" w:fill="FFFFFF"/>
        </w:rPr>
      </w:pPr>
      <w:r w:rsidRPr="4F837BEF">
        <w:rPr>
          <w:rFonts w:cs="Arial"/>
          <w:b/>
          <w:bCs/>
          <w:i/>
          <w:iCs/>
          <w:color w:val="000000"/>
          <w:shd w:val="clear" w:color="auto" w:fill="FFFFFF"/>
        </w:rPr>
        <w:t>Solicitante</w:t>
      </w:r>
      <w:r w:rsidRPr="00B95078" w:rsidR="003F3DC9">
        <w:rPr>
          <w:rFonts w:cs="Arial"/>
          <w:color w:val="000000"/>
          <w:shd w:val="clear" w:color="auto" w:fill="FFFFFF"/>
        </w:rPr>
        <w:t xml:space="preserve">: </w:t>
      </w:r>
      <w:r w:rsidRPr="00B95078" w:rsidR="248B407C">
        <w:rPr>
          <w:rFonts w:cs="Arial"/>
          <w:color w:val="000000"/>
          <w:shd w:val="clear" w:color="auto" w:fill="FFFFFF"/>
        </w:rPr>
        <w:t>e</w:t>
      </w:r>
      <w:r w:rsidRPr="00B95078" w:rsidR="55B887DC">
        <w:rPr>
          <w:rFonts w:cs="Arial"/>
          <w:color w:val="000000"/>
          <w:shd w:val="clear" w:color="auto" w:fill="FFFFFF"/>
        </w:rPr>
        <w:t>s</w:t>
      </w:r>
      <w:r w:rsidRPr="00B95078" w:rsidR="003F3DC9">
        <w:rPr>
          <w:rFonts w:cs="Arial"/>
          <w:color w:val="000000"/>
          <w:shd w:val="clear" w:color="auto" w:fill="FFFFFF"/>
        </w:rPr>
        <w:t xml:space="preserve"> la Persona Jurídica que autoriza a la persona conectada a </w:t>
      </w:r>
      <w:r w:rsidRPr="00B95078" w:rsidR="00E51B83">
        <w:rPr>
          <w:rFonts w:cs="Arial"/>
          <w:color w:val="000000"/>
          <w:shd w:val="clear" w:color="auto" w:fill="FFFFFF"/>
        </w:rPr>
        <w:t>realizar la solicitud en su nombre</w:t>
      </w:r>
      <w:r w:rsidRPr="00B95078" w:rsidR="7A6F5B4E">
        <w:rPr>
          <w:rFonts w:cs="Arial"/>
          <w:color w:val="000000"/>
          <w:shd w:val="clear" w:color="auto" w:fill="FFFFFF"/>
        </w:rPr>
        <w:t>.</w:t>
      </w:r>
    </w:p>
    <w:p w:rsidRPr="00B95078" w:rsidR="00DE64EE" w:rsidP="003E1BCF" w:rsidRDefault="00E51B83" w14:paraId="6F3EE79F" w14:textId="6FB936AB">
      <w:pPr>
        <w:pStyle w:val="Prrafodelista"/>
        <w:numPr>
          <w:ilvl w:val="0"/>
          <w:numId w:val="16"/>
        </w:numPr>
        <w:spacing w:line="276" w:lineRule="auto"/>
        <w:rPr>
          <w:rFonts w:cs="Arial"/>
          <w:color w:val="000000"/>
          <w:shd w:val="clear" w:color="auto" w:fill="FFFFFF"/>
        </w:rPr>
      </w:pPr>
      <w:r w:rsidRPr="4F837BEF">
        <w:rPr>
          <w:rFonts w:cs="Arial"/>
          <w:b/>
          <w:bCs/>
          <w:i/>
          <w:iCs/>
          <w:color w:val="000000"/>
          <w:shd w:val="clear" w:color="auto" w:fill="FFFFFF"/>
        </w:rPr>
        <w:t xml:space="preserve">En </w:t>
      </w:r>
      <w:r w:rsidRPr="4F837BEF" w:rsidR="384A22AC">
        <w:rPr>
          <w:rFonts w:cs="Arial"/>
          <w:b/>
          <w:bCs/>
          <w:i/>
          <w:iCs/>
          <w:color w:val="000000"/>
          <w:shd w:val="clear" w:color="auto" w:fill="FFFFFF"/>
        </w:rPr>
        <w:t>r</w:t>
      </w:r>
      <w:r w:rsidRPr="4F837BEF">
        <w:rPr>
          <w:rFonts w:cs="Arial"/>
          <w:b/>
          <w:bCs/>
          <w:i/>
          <w:iCs/>
          <w:color w:val="000000"/>
          <w:shd w:val="clear" w:color="auto" w:fill="FFFFFF"/>
        </w:rPr>
        <w:t>epresentación de</w:t>
      </w:r>
      <w:r w:rsidRPr="00B95078">
        <w:rPr>
          <w:rFonts w:cs="Arial"/>
          <w:color w:val="000000"/>
          <w:shd w:val="clear" w:color="auto" w:fill="FFFFFF"/>
        </w:rPr>
        <w:t xml:space="preserve">: </w:t>
      </w:r>
      <w:r w:rsidRPr="00B95078" w:rsidR="0803F41E">
        <w:rPr>
          <w:rFonts w:cs="Arial"/>
          <w:color w:val="000000"/>
          <w:shd w:val="clear" w:color="auto" w:fill="FFFFFF"/>
        </w:rPr>
        <w:t>e</w:t>
      </w:r>
      <w:r w:rsidRPr="00B95078" w:rsidR="00DE64EE">
        <w:rPr>
          <w:rFonts w:cs="Arial"/>
          <w:color w:val="000000"/>
          <w:shd w:val="clear" w:color="auto" w:fill="FFFFFF"/>
        </w:rPr>
        <w:t>s la persona representada en la solicitud.</w:t>
      </w:r>
    </w:p>
    <w:p w:rsidRPr="00B95078" w:rsidR="00DE64EE" w:rsidP="003E1BCF" w:rsidRDefault="00DE64EE" w14:paraId="0BDD9868" w14:textId="77777777">
      <w:pPr>
        <w:spacing w:line="276" w:lineRule="auto"/>
        <w:rPr>
          <w:rFonts w:cs="Arial"/>
          <w:color w:val="000000"/>
          <w:shd w:val="clear" w:color="auto" w:fill="FFFFFF"/>
        </w:rPr>
      </w:pPr>
    </w:p>
    <w:p w:rsidRPr="00B95078" w:rsidR="00B75751" w:rsidP="003E1BCF" w:rsidRDefault="00DE64EE" w14:paraId="0F73B5A7" w14:textId="77777777">
      <w:pPr>
        <w:spacing w:line="276" w:lineRule="auto"/>
        <w:rPr>
          <w:rFonts w:cs="Arial"/>
          <w:color w:val="000000"/>
          <w:shd w:val="clear" w:color="auto" w:fill="FFFFFF"/>
        </w:rPr>
      </w:pPr>
      <w:r w:rsidRPr="00B95078">
        <w:rPr>
          <w:rFonts w:cs="Arial"/>
          <w:color w:val="000000"/>
          <w:shd w:val="clear" w:color="auto" w:fill="FFFFFF"/>
        </w:rPr>
        <w:t xml:space="preserve">Bajo estos roles, aparecen diferentes casuísticas a </w:t>
      </w:r>
      <w:r w:rsidRPr="00B95078" w:rsidR="000A455B">
        <w:rPr>
          <w:rFonts w:cs="Arial"/>
          <w:color w:val="000000"/>
          <w:shd w:val="clear" w:color="auto" w:fill="FFFFFF"/>
        </w:rPr>
        <w:t>cubrir</w:t>
      </w:r>
      <w:r w:rsidRPr="00B95078" w:rsidR="00731483">
        <w:rPr>
          <w:rFonts w:cs="Arial"/>
          <w:color w:val="000000"/>
          <w:shd w:val="clear" w:color="auto" w:fill="FFFFFF"/>
        </w:rPr>
        <w:t xml:space="preserve">. </w:t>
      </w:r>
    </w:p>
    <w:p w:rsidRPr="00B95078" w:rsidR="00B75751" w:rsidP="003E1BCF" w:rsidRDefault="00B75751" w14:paraId="30345112" w14:textId="77777777">
      <w:pPr>
        <w:spacing w:line="276" w:lineRule="auto"/>
        <w:rPr>
          <w:rFonts w:cs="Arial"/>
          <w:color w:val="000000"/>
          <w:shd w:val="clear" w:color="auto" w:fill="FFFFFF"/>
        </w:rPr>
      </w:pPr>
    </w:p>
    <w:p w:rsidRPr="00B95078" w:rsidR="00B75751" w:rsidP="003E1BCF" w:rsidRDefault="00B75751" w14:paraId="147211B6" w14:textId="51C802BE">
      <w:pPr>
        <w:spacing w:line="276" w:lineRule="auto"/>
        <w:rPr>
          <w:rFonts w:cs="Arial"/>
          <w:color w:val="000000"/>
          <w:shd w:val="clear" w:color="auto" w:fill="FFFFFF"/>
        </w:rPr>
      </w:pPr>
      <w:r w:rsidRPr="00B95078">
        <w:rPr>
          <w:rFonts w:cs="Arial"/>
          <w:color w:val="000000"/>
          <w:shd w:val="clear" w:color="auto" w:fill="FFFFFF"/>
        </w:rPr>
        <w:t xml:space="preserve">En la primera página de identificación, se distinguen dos </w:t>
      </w:r>
      <w:r w:rsidRPr="00B95078" w:rsidR="007E238E">
        <w:rPr>
          <w:rFonts w:cs="Arial"/>
          <w:color w:val="000000"/>
          <w:shd w:val="clear" w:color="auto" w:fill="FFFFFF"/>
        </w:rPr>
        <w:t>formas de actuación</w:t>
      </w:r>
      <w:r w:rsidRPr="00B95078">
        <w:rPr>
          <w:rFonts w:cs="Arial"/>
          <w:color w:val="000000"/>
          <w:shd w:val="clear" w:color="auto" w:fill="FFFFFF"/>
        </w:rPr>
        <w:t xml:space="preserve"> principales:</w:t>
      </w:r>
    </w:p>
    <w:p w:rsidR="7E4F8D3A" w:rsidP="7E4F8D3A" w:rsidRDefault="396359F9" w14:paraId="27C2A2F7" w14:textId="351DDE4D">
      <w:pPr>
        <w:jc w:val="left"/>
        <w:rPr>
          <w:rFonts w:cs="Arial"/>
          <w:color w:val="000000" w:themeColor="text1"/>
        </w:rPr>
      </w:pPr>
      <w:r>
        <w:rPr>
          <w:noProof/>
        </w:rPr>
        <w:drawing>
          <wp:inline distT="0" distB="0" distL="0" distR="0" wp14:anchorId="3CDAD355" wp14:editId="19C18CDD">
            <wp:extent cx="4150804" cy="2562225"/>
            <wp:effectExtent l="0" t="0" r="0" b="0"/>
            <wp:docPr id="9430298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29871" name=""/>
                    <pic:cNvPicPr/>
                  </pic:nvPicPr>
                  <pic:blipFill>
                    <a:blip r:embed="rId52">
                      <a:extLst>
                        <a:ext uri="{28A0092B-C50C-407E-A947-70E740481C1C}">
                          <a14:useLocalDpi xmlns:a14="http://schemas.microsoft.com/office/drawing/2010/main"/>
                        </a:ext>
                      </a:extLst>
                    </a:blip>
                    <a:stretch>
                      <a:fillRect/>
                    </a:stretch>
                  </pic:blipFill>
                  <pic:spPr>
                    <a:xfrm>
                      <a:off x="0" y="0"/>
                      <a:ext cx="4150804" cy="2562225"/>
                    </a:xfrm>
                    <a:prstGeom prst="rect">
                      <a:avLst/>
                    </a:prstGeom>
                  </pic:spPr>
                </pic:pic>
              </a:graphicData>
            </a:graphic>
          </wp:inline>
        </w:drawing>
      </w:r>
    </w:p>
    <w:p w:rsidRPr="00B95078" w:rsidR="00581D78" w:rsidP="003E1BCF" w:rsidRDefault="00581D78" w14:paraId="79934465" w14:textId="77777777">
      <w:pPr>
        <w:spacing w:line="276" w:lineRule="auto"/>
        <w:rPr>
          <w:rFonts w:cs="Arial"/>
          <w:b/>
          <w:bCs/>
          <w:color w:val="000000"/>
          <w:shd w:val="clear" w:color="auto" w:fill="FFFFFF"/>
        </w:rPr>
      </w:pPr>
    </w:p>
    <w:p w:rsidRPr="00B95078" w:rsidR="004C3A7E" w:rsidP="003E1BCF" w:rsidRDefault="611E4CE9" w14:paraId="6337188F" w14:textId="248AC2EC">
      <w:pPr>
        <w:spacing w:line="276" w:lineRule="auto"/>
        <w:rPr>
          <w:rFonts w:cs="Arial"/>
          <w:color w:val="000000"/>
          <w:shd w:val="clear" w:color="auto" w:fill="FFFFFF"/>
        </w:rPr>
      </w:pPr>
      <w:r w:rsidRPr="00B95078">
        <w:rPr>
          <w:rFonts w:cs="Arial"/>
          <w:b/>
          <w:bCs/>
          <w:color w:val="000000"/>
          <w:shd w:val="clear" w:color="auto" w:fill="FFFFFF"/>
        </w:rPr>
        <w:t xml:space="preserve">1.- </w:t>
      </w:r>
      <w:r w:rsidRPr="00B95078" w:rsidR="75ECE403">
        <w:rPr>
          <w:rFonts w:cs="Arial"/>
          <w:b/>
          <w:bCs/>
          <w:color w:val="000000"/>
          <w:shd w:val="clear" w:color="auto" w:fill="FFFFFF"/>
        </w:rPr>
        <w:t>Tramitar para mí:</w:t>
      </w:r>
      <w:r w:rsidRPr="00B95078" w:rsidR="75ECE403">
        <w:rPr>
          <w:rFonts w:cs="Arial"/>
          <w:color w:val="000000"/>
          <w:shd w:val="clear" w:color="auto" w:fill="FFFFFF"/>
        </w:rPr>
        <w:t xml:space="preserve"> </w:t>
      </w:r>
      <w:r w:rsidRPr="00B95078" w:rsidR="298A5EBD">
        <w:rPr>
          <w:rFonts w:cs="Arial"/>
          <w:color w:val="000000"/>
          <w:shd w:val="clear" w:color="auto" w:fill="FFFFFF"/>
        </w:rPr>
        <w:t>e</w:t>
      </w:r>
      <w:r w:rsidRPr="00B95078" w:rsidR="75ECE403">
        <w:rPr>
          <w:rFonts w:cs="Arial"/>
          <w:color w:val="000000"/>
          <w:shd w:val="clear" w:color="auto" w:fill="FFFFFF"/>
        </w:rPr>
        <w:t xml:space="preserve">n esta casuística </w:t>
      </w:r>
      <w:r w:rsidRPr="00B95078" w:rsidR="351F1FAC">
        <w:rPr>
          <w:rFonts w:cs="Arial"/>
          <w:color w:val="000000"/>
          <w:shd w:val="clear" w:color="auto" w:fill="FFFFFF"/>
        </w:rPr>
        <w:t xml:space="preserve">sólo hay </w:t>
      </w:r>
      <w:r w:rsidRPr="00B95078" w:rsidR="772110C4">
        <w:rPr>
          <w:rFonts w:cs="Arial"/>
          <w:color w:val="000000"/>
          <w:shd w:val="clear" w:color="auto" w:fill="FFFFFF"/>
        </w:rPr>
        <w:t xml:space="preserve">el </w:t>
      </w:r>
      <w:r w:rsidRPr="00B95078" w:rsidR="351F1FAC">
        <w:rPr>
          <w:rFonts w:cs="Arial"/>
          <w:color w:val="000000"/>
          <w:shd w:val="clear" w:color="auto" w:fill="FFFFFF"/>
        </w:rPr>
        <w:t xml:space="preserve">rol </w:t>
      </w:r>
      <w:r w:rsidRPr="00B95078" w:rsidR="49FF8007">
        <w:rPr>
          <w:rFonts w:cs="Arial"/>
          <w:color w:val="000000"/>
          <w:shd w:val="clear" w:color="auto" w:fill="FFFFFF"/>
        </w:rPr>
        <w:t xml:space="preserve">de </w:t>
      </w:r>
      <w:r w:rsidRPr="00B95078" w:rsidR="58BAC10B">
        <w:rPr>
          <w:rFonts w:cs="Arial"/>
          <w:color w:val="000000"/>
          <w:shd w:val="clear" w:color="auto" w:fill="FFFFFF"/>
        </w:rPr>
        <w:t>p</w:t>
      </w:r>
      <w:r w:rsidRPr="00B95078" w:rsidR="351F1FAC">
        <w:rPr>
          <w:rFonts w:cs="Arial"/>
          <w:color w:val="000000"/>
          <w:shd w:val="clear" w:color="auto" w:fill="FFFFFF"/>
        </w:rPr>
        <w:t xml:space="preserve">ersona </w:t>
      </w:r>
      <w:r w:rsidRPr="00B95078" w:rsidR="44254535">
        <w:rPr>
          <w:rFonts w:cs="Arial"/>
          <w:color w:val="000000"/>
          <w:shd w:val="clear" w:color="auto" w:fill="FFFFFF"/>
        </w:rPr>
        <w:t>c</w:t>
      </w:r>
      <w:r w:rsidRPr="00B95078" w:rsidR="351F1FAC">
        <w:rPr>
          <w:rFonts w:cs="Arial"/>
          <w:color w:val="000000"/>
          <w:shd w:val="clear" w:color="auto" w:fill="FFFFFF"/>
        </w:rPr>
        <w:t>onectada</w:t>
      </w:r>
      <w:r w:rsidRPr="00B95078" w:rsidR="56ECB80C">
        <w:rPr>
          <w:rFonts w:cs="Arial"/>
          <w:color w:val="000000"/>
          <w:shd w:val="clear" w:color="auto" w:fill="FFFFFF"/>
        </w:rPr>
        <w:t xml:space="preserve"> y </w:t>
      </w:r>
      <w:r w:rsidRPr="00B95078" w:rsidR="4C7CCB07">
        <w:rPr>
          <w:rFonts w:cs="Arial"/>
          <w:color w:val="000000"/>
          <w:shd w:val="clear" w:color="auto" w:fill="FFFFFF"/>
        </w:rPr>
        <w:t>será</w:t>
      </w:r>
      <w:r w:rsidRPr="00B95078" w:rsidR="56ECB80C">
        <w:rPr>
          <w:rFonts w:cs="Arial"/>
          <w:color w:val="000000"/>
          <w:shd w:val="clear" w:color="auto" w:fill="FFFFFF"/>
        </w:rPr>
        <w:t xml:space="preserve"> a la vez </w:t>
      </w:r>
      <w:r w:rsidRPr="00B95078" w:rsidR="4C7CCB07">
        <w:rPr>
          <w:rFonts w:cs="Arial"/>
          <w:color w:val="000000"/>
          <w:shd w:val="clear" w:color="auto" w:fill="FFFFFF"/>
        </w:rPr>
        <w:t>el solicitante,</w:t>
      </w:r>
      <w:r w:rsidRPr="00B95078" w:rsidR="56ECB80C">
        <w:rPr>
          <w:rFonts w:cs="Arial"/>
          <w:color w:val="000000"/>
          <w:shd w:val="clear" w:color="auto" w:fill="FFFFFF"/>
        </w:rPr>
        <w:t xml:space="preserve"> </w:t>
      </w:r>
      <w:r w:rsidRPr="00B95078" w:rsidR="1242FEB6">
        <w:rPr>
          <w:rFonts w:cs="Arial"/>
          <w:color w:val="000000"/>
          <w:shd w:val="clear" w:color="auto" w:fill="FFFFFF"/>
        </w:rPr>
        <w:t xml:space="preserve">ya que </w:t>
      </w:r>
      <w:r w:rsidRPr="00B95078" w:rsidR="49FF8007">
        <w:rPr>
          <w:rFonts w:cs="Arial"/>
          <w:color w:val="000000"/>
          <w:shd w:val="clear" w:color="auto" w:fill="FFFFFF"/>
        </w:rPr>
        <w:t>presentará la solicitud para sí mismo.</w:t>
      </w:r>
    </w:p>
    <w:p w:rsidRPr="00B95078" w:rsidR="002A594A" w:rsidP="003E1BCF" w:rsidRDefault="002A594A" w14:paraId="7E5B7FC8" w14:textId="38265DFE">
      <w:pPr>
        <w:spacing w:line="276" w:lineRule="auto"/>
        <w:rPr>
          <w:rFonts w:cs="Arial"/>
          <w:color w:val="000000"/>
          <w:shd w:val="clear" w:color="auto" w:fill="FFFFFF"/>
        </w:rPr>
      </w:pPr>
      <w:r w:rsidRPr="00B95078">
        <w:rPr>
          <w:rFonts w:cs="Arial"/>
          <w:color w:val="000000"/>
          <w:shd w:val="clear" w:color="auto" w:fill="FFFFFF"/>
        </w:rPr>
        <w:t xml:space="preserve">No obstante, si el ciudadano conectado tuviera un representante </w:t>
      </w:r>
      <w:r w:rsidRPr="00B95078" w:rsidR="00707000">
        <w:rPr>
          <w:rFonts w:cs="Arial"/>
          <w:color w:val="000000"/>
          <w:shd w:val="clear" w:color="auto" w:fill="FFFFFF"/>
        </w:rPr>
        <w:t xml:space="preserve">activo en el RdA, los datos de comunicaciones y notificaciones serían los de éste, </w:t>
      </w:r>
      <w:r w:rsidRPr="00B95078" w:rsidR="00225603">
        <w:rPr>
          <w:rFonts w:cs="Arial"/>
          <w:color w:val="000000"/>
          <w:shd w:val="clear" w:color="auto" w:fill="FFFFFF"/>
        </w:rPr>
        <w:t>pasando a formar parte de la solicitud como representante de la persona que está cumplimentándola.</w:t>
      </w:r>
    </w:p>
    <w:p w:rsidRPr="00B95078" w:rsidR="00EC7044" w:rsidRDefault="611E4CE9" w14:paraId="18F705C9" w14:textId="6FA85549">
      <w:pPr>
        <w:spacing w:line="276" w:lineRule="auto"/>
        <w:rPr>
          <w:rFonts w:cs="Arial"/>
          <w:color w:val="000000"/>
          <w:shd w:val="clear" w:color="auto" w:fill="FFFFFF"/>
        </w:rPr>
      </w:pPr>
      <w:r w:rsidRPr="00B95078">
        <w:rPr>
          <w:rFonts w:cs="Arial"/>
          <w:b/>
          <w:bCs/>
          <w:color w:val="000000"/>
          <w:shd w:val="clear" w:color="auto" w:fill="FFFFFF"/>
        </w:rPr>
        <w:t xml:space="preserve">2.- </w:t>
      </w:r>
      <w:r w:rsidRPr="00B95078" w:rsidR="1E13D853">
        <w:rPr>
          <w:rFonts w:cs="Arial"/>
          <w:b/>
          <w:bCs/>
          <w:color w:val="000000"/>
          <w:shd w:val="clear" w:color="auto" w:fill="FFFFFF"/>
        </w:rPr>
        <w:t xml:space="preserve">Tramitar para otra persona o </w:t>
      </w:r>
      <w:r w:rsidRPr="00B95078" w:rsidR="54189FBF">
        <w:rPr>
          <w:rFonts w:cs="Arial"/>
          <w:b/>
          <w:bCs/>
          <w:color w:val="000000"/>
          <w:shd w:val="clear" w:color="auto" w:fill="FFFFFF"/>
        </w:rPr>
        <w:t>entidad</w:t>
      </w:r>
      <w:r w:rsidRPr="00B95078" w:rsidR="1E13D853">
        <w:rPr>
          <w:rFonts w:cs="Arial"/>
          <w:b/>
          <w:bCs/>
          <w:color w:val="000000"/>
          <w:shd w:val="clear" w:color="auto" w:fill="FFFFFF"/>
        </w:rPr>
        <w:t>:</w:t>
      </w:r>
      <w:r w:rsidRPr="00B95078" w:rsidR="1E13D853">
        <w:rPr>
          <w:rFonts w:cs="Arial"/>
          <w:color w:val="000000"/>
          <w:shd w:val="clear" w:color="auto" w:fill="FFFFFF"/>
        </w:rPr>
        <w:t xml:space="preserve"> </w:t>
      </w:r>
      <w:r w:rsidRPr="00B95078" w:rsidR="346C3706">
        <w:rPr>
          <w:rFonts w:cs="Arial"/>
          <w:color w:val="000000"/>
          <w:shd w:val="clear" w:color="auto" w:fill="FFFFFF"/>
        </w:rPr>
        <w:t>e</w:t>
      </w:r>
      <w:r w:rsidRPr="00B95078" w:rsidR="1E13D853">
        <w:rPr>
          <w:rFonts w:cs="Arial"/>
          <w:color w:val="000000"/>
          <w:shd w:val="clear" w:color="auto" w:fill="FFFFFF"/>
        </w:rPr>
        <w:t>n esta casuística se engloban todos los casos de autorización y representación de la persona conectada.</w:t>
      </w:r>
    </w:p>
    <w:p w:rsidRPr="00B95078" w:rsidR="00EC7044" w:rsidRDefault="1E13D853" w14:paraId="57A5BA33" w14:textId="659D29C6">
      <w:pPr>
        <w:spacing w:line="276" w:lineRule="auto"/>
        <w:rPr>
          <w:rFonts w:cs="Arial"/>
          <w:color w:val="000000"/>
        </w:rPr>
      </w:pPr>
      <w:r w:rsidRPr="00B95078">
        <w:rPr>
          <w:rFonts w:cs="Arial"/>
          <w:color w:val="000000"/>
          <w:shd w:val="clear" w:color="auto" w:fill="FFFFFF"/>
        </w:rPr>
        <w:t>Yo me conecto y procedo para otra persona/entidad</w:t>
      </w:r>
      <w:r w:rsidRPr="00B95078" w:rsidR="29178E1C">
        <w:rPr>
          <w:rFonts w:cs="Arial"/>
          <w:color w:val="000000"/>
          <w:shd w:val="clear" w:color="auto" w:fill="FFFFFF"/>
        </w:rPr>
        <w:t>:</w:t>
      </w:r>
    </w:p>
    <w:p w:rsidRPr="00B95078" w:rsidR="00EC7044" w:rsidP="00A34EF0" w:rsidRDefault="1E13D853" w14:paraId="36838359" w14:textId="75CC66BC">
      <w:pPr>
        <w:numPr>
          <w:ilvl w:val="0"/>
          <w:numId w:val="15"/>
        </w:numPr>
        <w:spacing w:before="100" w:beforeAutospacing="1" w:after="100" w:afterAutospacing="1" w:line="276" w:lineRule="auto"/>
        <w:rPr>
          <w:rFonts w:cs="Arial"/>
          <w:color w:val="000000"/>
        </w:rPr>
      </w:pPr>
      <w:r w:rsidRPr="00B95078">
        <w:rPr>
          <w:rFonts w:cs="Arial"/>
          <w:b/>
          <w:bCs/>
          <w:color w:val="000000"/>
        </w:rPr>
        <w:t xml:space="preserve">CASO </w:t>
      </w:r>
      <w:r w:rsidRPr="00B95078" w:rsidR="054B953F">
        <w:rPr>
          <w:rFonts w:cs="Arial"/>
          <w:b/>
          <w:bCs/>
          <w:color w:val="000000"/>
        </w:rPr>
        <w:t>2.</w:t>
      </w:r>
      <w:r w:rsidRPr="00B95078" w:rsidR="6400ECA1">
        <w:rPr>
          <w:rFonts w:cs="Arial"/>
          <w:b/>
          <w:bCs/>
          <w:color w:val="000000"/>
        </w:rPr>
        <w:t>1</w:t>
      </w:r>
      <w:r w:rsidRPr="00B95078">
        <w:rPr>
          <w:rFonts w:cs="Arial"/>
          <w:b/>
          <w:bCs/>
          <w:color w:val="000000"/>
        </w:rPr>
        <w:t>:</w:t>
      </w:r>
      <w:r w:rsidRPr="00B95078">
        <w:rPr>
          <w:rFonts w:cs="Arial"/>
          <w:color w:val="000000"/>
        </w:rPr>
        <w:t xml:space="preserve"> </w:t>
      </w:r>
      <w:r w:rsidRPr="00B95078" w:rsidR="1654783A">
        <w:rPr>
          <w:rFonts w:cs="Arial"/>
          <w:color w:val="000000"/>
        </w:rPr>
        <w:t>l</w:t>
      </w:r>
      <w:r w:rsidRPr="00B95078">
        <w:rPr>
          <w:rFonts w:cs="Arial"/>
          <w:color w:val="000000"/>
          <w:shd w:val="clear" w:color="auto" w:fill="FFFFFF"/>
        </w:rPr>
        <w:t>a persona usuaria actúa para otra persona/entidad</w:t>
      </w:r>
      <w:r w:rsidRPr="00B95078">
        <w:rPr>
          <w:rFonts w:cs="Arial"/>
          <w:color w:val="000000"/>
        </w:rPr>
        <w:t>, como representante (</w:t>
      </w:r>
      <w:r w:rsidRPr="003E1BCF">
        <w:rPr>
          <w:color w:val="000000"/>
          <w:u w:val="single"/>
        </w:rPr>
        <w:t>sin autorización y no tiene personas en el RdA</w:t>
      </w:r>
      <w:r w:rsidRPr="003E1BCF" w:rsidR="73BA0210">
        <w:rPr>
          <w:color w:val="000000"/>
          <w:u w:val="single"/>
        </w:rPr>
        <w:t>)</w:t>
      </w:r>
      <w:r w:rsidRPr="00B95078">
        <w:rPr>
          <w:rFonts w:cs="Arial"/>
          <w:color w:val="000000"/>
        </w:rPr>
        <w:t>.</w:t>
      </w:r>
    </w:p>
    <w:p w:rsidRPr="00B95078" w:rsidR="00EC7044" w:rsidP="00A34EF0" w:rsidRDefault="1E13D853" w14:paraId="6E52CA2A" w14:textId="70D92E2E">
      <w:pPr>
        <w:pStyle w:val="Prrafodelista"/>
        <w:spacing w:before="100" w:beforeAutospacing="1" w:after="100" w:afterAutospacing="1" w:line="276" w:lineRule="auto"/>
        <w:rPr>
          <w:rFonts w:cs="Arial"/>
          <w:color w:val="000000"/>
        </w:rPr>
      </w:pPr>
      <w:r w:rsidRPr="30D1C3F5">
        <w:rPr>
          <w:rFonts w:cs="Arial"/>
          <w:b/>
          <w:bCs/>
          <w:color w:val="000000" w:themeColor="text1"/>
        </w:rPr>
        <w:t>Ejemplo:</w:t>
      </w:r>
      <w:r w:rsidRPr="30D1C3F5">
        <w:rPr>
          <w:rFonts w:cs="Arial"/>
          <w:color w:val="000000" w:themeColor="text1"/>
        </w:rPr>
        <w:t xml:space="preserve"> </w:t>
      </w:r>
      <w:r w:rsidRPr="30D1C3F5" w:rsidR="110E8063">
        <w:rPr>
          <w:rFonts w:cs="Arial"/>
          <w:color w:val="000000" w:themeColor="text1"/>
        </w:rPr>
        <w:t>u</w:t>
      </w:r>
      <w:r w:rsidRPr="30D1C3F5">
        <w:rPr>
          <w:rFonts w:cs="Arial"/>
          <w:color w:val="000000" w:themeColor="text1"/>
        </w:rPr>
        <w:t>na persona quiere representar a un familiar y no tiene a nadie en RdA, por lo que directamente se pedirá añadir una persona nueva.</w:t>
      </w:r>
    </w:p>
    <w:p w:rsidR="4F837BEF" w:rsidRDefault="4F837BEF" w14:paraId="645E891F" w14:textId="7D546EE6">
      <w:pPr>
        <w:pStyle w:val="Prrafodelista"/>
        <w:spacing w:beforeAutospacing="1" w:afterAutospacing="1" w:line="276" w:lineRule="auto"/>
        <w:rPr>
          <w:rFonts w:cs="Arial"/>
          <w:color w:val="000000" w:themeColor="text1"/>
        </w:rPr>
      </w:pPr>
    </w:p>
    <w:p w:rsidRPr="00B95078" w:rsidR="002E6FD0" w:rsidP="00A34EF0" w:rsidRDefault="6400ECA1" w14:paraId="00A8D912" w14:textId="3C9C54BD">
      <w:pPr>
        <w:numPr>
          <w:ilvl w:val="0"/>
          <w:numId w:val="15"/>
        </w:numPr>
        <w:spacing w:before="100" w:beforeAutospacing="1" w:after="100" w:afterAutospacing="1" w:line="276" w:lineRule="auto"/>
        <w:rPr>
          <w:rFonts w:cs="Arial"/>
          <w:color w:val="000000"/>
        </w:rPr>
      </w:pPr>
      <w:r w:rsidRPr="00B95078">
        <w:rPr>
          <w:rFonts w:cs="Arial"/>
          <w:b/>
          <w:bCs/>
          <w:color w:val="000000"/>
        </w:rPr>
        <w:t>CASO 2</w:t>
      </w:r>
      <w:r w:rsidRPr="00B95078" w:rsidR="611E4CE9">
        <w:rPr>
          <w:rFonts w:cs="Arial"/>
          <w:b/>
          <w:bCs/>
          <w:color w:val="000000"/>
        </w:rPr>
        <w:t>.2</w:t>
      </w:r>
      <w:r w:rsidRPr="00B95078">
        <w:rPr>
          <w:rFonts w:cs="Arial"/>
          <w:b/>
          <w:bCs/>
          <w:color w:val="000000"/>
        </w:rPr>
        <w:t>:</w:t>
      </w:r>
      <w:r w:rsidRPr="00B95078">
        <w:rPr>
          <w:rFonts w:cs="Arial"/>
          <w:color w:val="000000"/>
        </w:rPr>
        <w:t xml:space="preserve"> </w:t>
      </w:r>
      <w:r w:rsidRPr="00B95078" w:rsidR="00B65D32">
        <w:rPr>
          <w:rFonts w:cs="Arial"/>
          <w:color w:val="000000"/>
        </w:rPr>
        <w:t>l</w:t>
      </w:r>
      <w:r w:rsidRPr="00B95078">
        <w:rPr>
          <w:rFonts w:cs="Arial"/>
          <w:color w:val="000000"/>
          <w:shd w:val="clear" w:color="auto" w:fill="FFFFFF"/>
        </w:rPr>
        <w:t>a persona usuaria actúa para otra persona/ entidad</w:t>
      </w:r>
      <w:r w:rsidRPr="00B95078">
        <w:rPr>
          <w:rFonts w:cs="Arial"/>
          <w:color w:val="000000"/>
        </w:rPr>
        <w:t xml:space="preserve">, </w:t>
      </w:r>
      <w:r w:rsidRPr="003E1BCF">
        <w:rPr>
          <w:color w:val="000000"/>
          <w:u w:val="single"/>
        </w:rPr>
        <w:t>como representante</w:t>
      </w:r>
      <w:r w:rsidRPr="00B95078" w:rsidR="4365D358">
        <w:rPr>
          <w:rFonts w:cs="Arial"/>
          <w:color w:val="000000"/>
        </w:rPr>
        <w:t>.</w:t>
      </w:r>
      <w:r w:rsidRPr="00B95078">
        <w:rPr>
          <w:rFonts w:cs="Arial"/>
          <w:color w:val="000000"/>
        </w:rPr>
        <w:t xml:space="preserve"> En este caso como tiene</w:t>
      </w:r>
      <w:r w:rsidRPr="003E1BCF">
        <w:rPr>
          <w:color w:val="000000"/>
          <w:u w:val="single"/>
        </w:rPr>
        <w:t xml:space="preserve"> personas</w:t>
      </w:r>
      <w:r w:rsidRPr="003E1BCF" w:rsidR="6C246378">
        <w:rPr>
          <w:color w:val="000000"/>
          <w:u w:val="single"/>
        </w:rPr>
        <w:t xml:space="preserve"> </w:t>
      </w:r>
      <w:r w:rsidRPr="00276F48" w:rsidR="6C246378">
        <w:rPr>
          <w:rFonts w:cs="Arial"/>
          <w:color w:val="000000"/>
          <w:u w:val="single"/>
        </w:rPr>
        <w:t>representadas</w:t>
      </w:r>
      <w:r w:rsidRPr="00276F48">
        <w:rPr>
          <w:rFonts w:cs="Arial"/>
          <w:color w:val="000000"/>
          <w:u w:val="single"/>
        </w:rPr>
        <w:t xml:space="preserve"> </w:t>
      </w:r>
      <w:r w:rsidRPr="003E1BCF">
        <w:rPr>
          <w:color w:val="000000"/>
          <w:u w:val="single"/>
        </w:rPr>
        <w:t>en el RdA</w:t>
      </w:r>
      <w:r w:rsidRPr="00B95078">
        <w:rPr>
          <w:rFonts w:cs="Arial"/>
          <w:color w:val="000000"/>
        </w:rPr>
        <w:t xml:space="preserve"> se le muestra la lista y elige la persona a representar.</w:t>
      </w:r>
    </w:p>
    <w:p w:rsidRPr="00B95078" w:rsidR="002E6FD0" w:rsidP="00A34EF0" w:rsidRDefault="6400ECA1" w14:paraId="689C3039" w14:textId="5A618963">
      <w:pPr>
        <w:pStyle w:val="Prrafodelista"/>
        <w:spacing w:before="100" w:beforeAutospacing="1" w:after="100" w:afterAutospacing="1" w:line="276" w:lineRule="auto"/>
        <w:rPr>
          <w:rFonts w:cs="Arial"/>
          <w:color w:val="000000"/>
        </w:rPr>
      </w:pPr>
      <w:r w:rsidRPr="30D1C3F5">
        <w:rPr>
          <w:rFonts w:cs="Arial"/>
          <w:b/>
          <w:bCs/>
          <w:color w:val="000000" w:themeColor="text1"/>
        </w:rPr>
        <w:t>Ejemplo:</w:t>
      </w:r>
      <w:r w:rsidRPr="30D1C3F5">
        <w:rPr>
          <w:rFonts w:cs="Arial"/>
          <w:color w:val="000000" w:themeColor="text1"/>
        </w:rPr>
        <w:t xml:space="preserve"> </w:t>
      </w:r>
      <w:r w:rsidRPr="30D1C3F5" w:rsidR="5EDAA9CE">
        <w:rPr>
          <w:rFonts w:cs="Arial"/>
          <w:color w:val="000000" w:themeColor="text1"/>
        </w:rPr>
        <w:t>u</w:t>
      </w:r>
      <w:r w:rsidRPr="30D1C3F5">
        <w:rPr>
          <w:rFonts w:cs="Arial"/>
          <w:color w:val="000000" w:themeColor="text1"/>
        </w:rPr>
        <w:t>na persona quiere representar a un familiar que tiene en RdA o quiere añadir una persona nueva.</w:t>
      </w:r>
    </w:p>
    <w:p w:rsidR="4F837BEF" w:rsidRDefault="4F837BEF" w14:paraId="0EADA615" w14:textId="26CB3465">
      <w:pPr>
        <w:pStyle w:val="Prrafodelista"/>
        <w:spacing w:beforeAutospacing="1" w:afterAutospacing="1" w:line="276" w:lineRule="auto"/>
        <w:rPr>
          <w:rFonts w:cs="Arial"/>
          <w:color w:val="000000" w:themeColor="text1"/>
        </w:rPr>
      </w:pPr>
    </w:p>
    <w:p w:rsidRPr="00B95078" w:rsidR="002E6FD0" w:rsidP="00A34EF0" w:rsidRDefault="6400ECA1" w14:paraId="59158612" w14:textId="7FAB8471">
      <w:pPr>
        <w:numPr>
          <w:ilvl w:val="0"/>
          <w:numId w:val="15"/>
        </w:numPr>
        <w:spacing w:before="100" w:beforeAutospacing="1" w:after="100" w:afterAutospacing="1" w:line="276" w:lineRule="auto"/>
        <w:rPr>
          <w:rFonts w:cs="Arial"/>
          <w:color w:val="000000"/>
        </w:rPr>
      </w:pPr>
      <w:r w:rsidRPr="30D1C3F5">
        <w:rPr>
          <w:rFonts w:cs="Arial"/>
          <w:b/>
          <w:bCs/>
          <w:color w:val="000000" w:themeColor="text1"/>
        </w:rPr>
        <w:t xml:space="preserve">CASO </w:t>
      </w:r>
      <w:r w:rsidRPr="30D1C3F5" w:rsidR="611E4CE9">
        <w:rPr>
          <w:rFonts w:cs="Arial"/>
          <w:b/>
          <w:bCs/>
          <w:color w:val="000000" w:themeColor="text1"/>
        </w:rPr>
        <w:t>2.</w:t>
      </w:r>
      <w:r w:rsidRPr="30D1C3F5">
        <w:rPr>
          <w:rFonts w:cs="Arial"/>
          <w:b/>
          <w:bCs/>
          <w:color w:val="000000" w:themeColor="text1"/>
        </w:rPr>
        <w:t>3:</w:t>
      </w:r>
      <w:r w:rsidRPr="30D1C3F5">
        <w:rPr>
          <w:rFonts w:cs="Arial"/>
          <w:color w:val="000000" w:themeColor="text1"/>
        </w:rPr>
        <w:t> </w:t>
      </w:r>
      <w:r w:rsidRPr="30D1C3F5" w:rsidR="67589942">
        <w:rPr>
          <w:rFonts w:cs="Arial"/>
          <w:color w:val="000000" w:themeColor="text1"/>
        </w:rPr>
        <w:t>l</w:t>
      </w:r>
      <w:r w:rsidRPr="30D1C3F5">
        <w:rPr>
          <w:rFonts w:cs="Arial"/>
          <w:color w:val="000000" w:themeColor="text1"/>
        </w:rPr>
        <w:t xml:space="preserve">a persona usuaria actúa para otra persona/ entidad. Como tiene </w:t>
      </w:r>
      <w:r w:rsidRPr="30D1C3F5">
        <w:rPr>
          <w:color w:val="000000" w:themeColor="text1"/>
          <w:u w:val="single"/>
        </w:rPr>
        <w:t>autorizaciones en el RdA</w:t>
      </w:r>
      <w:r w:rsidRPr="30D1C3F5">
        <w:rPr>
          <w:rFonts w:cs="Arial"/>
          <w:color w:val="000000" w:themeColor="text1"/>
        </w:rPr>
        <w:t xml:space="preserve"> se le presenta la lista y elige </w:t>
      </w:r>
      <w:r w:rsidRPr="30D1C3F5" w:rsidR="11F623E8">
        <w:rPr>
          <w:rFonts w:cs="Arial"/>
          <w:color w:val="000000" w:themeColor="text1"/>
        </w:rPr>
        <w:t>la entidad de la que es autorizado y en nombre de quién va a actuar.</w:t>
      </w:r>
    </w:p>
    <w:p w:rsidRPr="00B95078" w:rsidR="002E6FD0" w:rsidP="00A34EF0" w:rsidRDefault="6400ECA1" w14:paraId="29C55308" w14:textId="5FCCD2C3">
      <w:pPr>
        <w:spacing w:before="100" w:beforeAutospacing="1" w:after="100" w:afterAutospacing="1" w:line="276" w:lineRule="auto"/>
        <w:ind w:left="720"/>
        <w:rPr>
          <w:rFonts w:cs="Arial"/>
          <w:color w:val="000000"/>
        </w:rPr>
      </w:pPr>
      <w:r w:rsidRPr="30D1C3F5">
        <w:rPr>
          <w:rFonts w:cs="Arial"/>
          <w:b/>
          <w:bCs/>
          <w:color w:val="000000" w:themeColor="text1"/>
        </w:rPr>
        <w:t xml:space="preserve">Ejemplo: </w:t>
      </w:r>
      <w:r w:rsidRPr="30D1C3F5" w:rsidR="07B948C9">
        <w:rPr>
          <w:rFonts w:cs="Arial"/>
          <w:b/>
          <w:bCs/>
          <w:color w:val="000000" w:themeColor="text1"/>
        </w:rPr>
        <w:t>u</w:t>
      </w:r>
      <w:r w:rsidRPr="30D1C3F5">
        <w:rPr>
          <w:rFonts w:cs="Arial"/>
          <w:color w:val="000000" w:themeColor="text1"/>
        </w:rPr>
        <w:t xml:space="preserve">n empleado de una empresa es autorizado de dicha empresa para tramitar </w:t>
      </w:r>
      <w:r w:rsidRPr="30D1C3F5" w:rsidR="29F7ADBC">
        <w:rPr>
          <w:rFonts w:cs="Arial"/>
          <w:color w:val="000000" w:themeColor="text1"/>
        </w:rPr>
        <w:t>una solicitud de la empresa</w:t>
      </w:r>
      <w:r w:rsidRPr="30D1C3F5">
        <w:rPr>
          <w:rFonts w:cs="Arial"/>
          <w:color w:val="000000" w:themeColor="text1"/>
        </w:rPr>
        <w:t xml:space="preserve">. </w:t>
      </w:r>
    </w:p>
    <w:p w:rsidRPr="003E1BCF" w:rsidR="4F837BEF" w:rsidP="00A34EF0" w:rsidRDefault="4F837BEF" w14:paraId="5AC8622E" w14:textId="3D17BCA2">
      <w:pPr>
        <w:spacing w:beforeAutospacing="1" w:afterAutospacing="1" w:line="276" w:lineRule="auto"/>
        <w:ind w:left="720"/>
        <w:rPr>
          <w:color w:val="000000" w:themeColor="text1"/>
        </w:rPr>
      </w:pPr>
    </w:p>
    <w:p w:rsidRPr="00B95078" w:rsidR="002E6FD0" w:rsidP="00A34EF0" w:rsidRDefault="6400ECA1" w14:paraId="120F225D" w14:textId="4E1D5CF6">
      <w:pPr>
        <w:numPr>
          <w:ilvl w:val="0"/>
          <w:numId w:val="15"/>
        </w:numPr>
        <w:spacing w:before="100" w:beforeAutospacing="1" w:after="100" w:afterAutospacing="1" w:line="276" w:lineRule="auto"/>
        <w:rPr>
          <w:rFonts w:cs="Arial"/>
          <w:color w:val="000000"/>
        </w:rPr>
      </w:pPr>
      <w:r w:rsidRPr="00B95078">
        <w:rPr>
          <w:rFonts w:cs="Arial"/>
          <w:b/>
          <w:bCs/>
          <w:color w:val="000000"/>
        </w:rPr>
        <w:t xml:space="preserve">CASO </w:t>
      </w:r>
      <w:r w:rsidRPr="00B95078" w:rsidR="611E4CE9">
        <w:rPr>
          <w:rFonts w:cs="Arial"/>
          <w:b/>
          <w:bCs/>
          <w:color w:val="000000"/>
        </w:rPr>
        <w:t>2.</w:t>
      </w:r>
      <w:r w:rsidRPr="00B95078">
        <w:rPr>
          <w:rFonts w:cs="Arial"/>
          <w:b/>
          <w:bCs/>
          <w:color w:val="000000"/>
        </w:rPr>
        <w:t xml:space="preserve">4: </w:t>
      </w:r>
      <w:r w:rsidRPr="00B95078" w:rsidR="044DDE24">
        <w:rPr>
          <w:rFonts w:cs="Arial"/>
          <w:b/>
          <w:bCs/>
          <w:color w:val="000000"/>
        </w:rPr>
        <w:t>l</w:t>
      </w:r>
      <w:r w:rsidRPr="00B95078">
        <w:rPr>
          <w:rFonts w:cs="Arial"/>
          <w:color w:val="000000"/>
          <w:shd w:val="clear" w:color="auto" w:fill="FFFFFF"/>
        </w:rPr>
        <w:t>a persona usuaria actúa para otra persona/ entidad</w:t>
      </w:r>
      <w:r w:rsidRPr="00B95078" w:rsidR="511A1AA0">
        <w:rPr>
          <w:rFonts w:cs="Arial"/>
          <w:color w:val="000000"/>
          <w:shd w:val="clear" w:color="auto" w:fill="FFFFFF"/>
        </w:rPr>
        <w:t xml:space="preserve">. Tiene </w:t>
      </w:r>
      <w:r w:rsidRPr="00B95078">
        <w:rPr>
          <w:rFonts w:cs="Arial"/>
          <w:color w:val="000000"/>
          <w:shd w:val="clear" w:color="auto" w:fill="FFFFFF"/>
        </w:rPr>
        <w:t>autorizaci</w:t>
      </w:r>
      <w:r w:rsidRPr="00B95078" w:rsidR="116C182B">
        <w:rPr>
          <w:rFonts w:cs="Arial"/>
          <w:color w:val="000000"/>
          <w:shd w:val="clear" w:color="auto" w:fill="FFFFFF"/>
        </w:rPr>
        <w:t>ón de una empresa y puede actuar repre</w:t>
      </w:r>
      <w:r w:rsidRPr="00B95078" w:rsidR="20CAC41C">
        <w:rPr>
          <w:rFonts w:cs="Arial"/>
          <w:color w:val="000000"/>
          <w:shd w:val="clear" w:color="auto" w:fill="FFFFFF"/>
        </w:rPr>
        <w:t>sentando a un tercero (representados asociados en RdA a la empresa autorizadora</w:t>
      </w:r>
      <w:r w:rsidRPr="00B95078" w:rsidR="3E3D1E8A">
        <w:rPr>
          <w:rFonts w:cs="Arial"/>
          <w:color w:val="000000"/>
          <w:shd w:val="clear" w:color="auto" w:fill="FFFFFF"/>
        </w:rPr>
        <w:t>).</w:t>
      </w:r>
      <w:r w:rsidRPr="00B95078">
        <w:rPr>
          <w:rFonts w:cs="Arial"/>
          <w:color w:val="000000"/>
        </w:rPr>
        <w:t xml:space="preserve"> </w:t>
      </w:r>
    </w:p>
    <w:p w:rsidRPr="00B95078" w:rsidR="4AB13F2E" w:rsidP="30D1C3F5" w:rsidRDefault="6400ECA1" w14:paraId="1B08C2E0" w14:textId="1BEDB1D1">
      <w:pPr>
        <w:spacing w:before="100" w:beforeAutospacing="1" w:after="100" w:afterAutospacing="1"/>
        <w:ind w:left="720"/>
        <w:jc w:val="left"/>
        <w:rPr>
          <w:rFonts w:cs="Arial"/>
          <w:color w:val="000000" w:themeColor="text1"/>
        </w:rPr>
      </w:pPr>
      <w:r w:rsidRPr="30D1C3F5">
        <w:rPr>
          <w:rFonts w:cs="Arial"/>
          <w:b/>
          <w:bCs/>
          <w:color w:val="000000" w:themeColor="text1"/>
        </w:rPr>
        <w:t>Ejemplo:</w:t>
      </w:r>
      <w:r w:rsidRPr="30D1C3F5">
        <w:rPr>
          <w:rFonts w:cs="Arial"/>
          <w:color w:val="000000" w:themeColor="text1"/>
        </w:rPr>
        <w:t xml:space="preserve"> </w:t>
      </w:r>
      <w:r w:rsidRPr="30D1C3F5" w:rsidR="6F4A61FB">
        <w:rPr>
          <w:rFonts w:cs="Arial"/>
          <w:color w:val="000000" w:themeColor="text1"/>
        </w:rPr>
        <w:t>u</w:t>
      </w:r>
      <w:r w:rsidRPr="30D1C3F5">
        <w:rPr>
          <w:rFonts w:cs="Arial"/>
          <w:color w:val="000000" w:themeColor="text1"/>
        </w:rPr>
        <w:t>n trabajador de una gestor</w:t>
      </w:r>
      <w:r w:rsidRPr="30D1C3F5" w:rsidR="125BD966">
        <w:rPr>
          <w:rFonts w:cs="Arial"/>
          <w:color w:val="000000" w:themeColor="text1"/>
        </w:rPr>
        <w:t>í</w:t>
      </w:r>
      <w:r w:rsidRPr="30D1C3F5">
        <w:rPr>
          <w:rFonts w:cs="Arial"/>
          <w:color w:val="000000" w:themeColor="text1"/>
        </w:rPr>
        <w:t>a de la que tiene autorización, actuará como representante de un cliente de la gestor</w:t>
      </w:r>
      <w:r w:rsidRPr="30D1C3F5" w:rsidR="125BD966">
        <w:rPr>
          <w:rFonts w:cs="Arial"/>
          <w:color w:val="000000" w:themeColor="text1"/>
        </w:rPr>
        <w:t>í</w:t>
      </w:r>
      <w:r w:rsidRPr="30D1C3F5">
        <w:rPr>
          <w:rFonts w:cs="Arial"/>
          <w:color w:val="000000" w:themeColor="text1"/>
        </w:rPr>
        <w:t>a</w:t>
      </w:r>
      <w:r w:rsidRPr="30D1C3F5" w:rsidR="7EF8AE03">
        <w:rPr>
          <w:rFonts w:cs="Arial"/>
          <w:color w:val="000000" w:themeColor="text1"/>
        </w:rPr>
        <w:t>:</w:t>
      </w:r>
    </w:p>
    <w:p w:rsidR="30D1C3F5" w:rsidP="30D1C3F5" w:rsidRDefault="30D1C3F5" w14:paraId="52CDE482" w14:textId="4F33FBC3">
      <w:pPr>
        <w:spacing w:beforeAutospacing="1" w:afterAutospacing="1"/>
        <w:ind w:left="720"/>
        <w:jc w:val="left"/>
        <w:rPr>
          <w:rFonts w:cs="Arial"/>
          <w:color w:val="000000" w:themeColor="text1"/>
        </w:rPr>
      </w:pPr>
    </w:p>
    <w:tbl>
      <w:tblPr>
        <w:tblStyle w:val="Tablaconcuadrcula"/>
        <w:tblW w:w="8662" w:type="dxa"/>
        <w:tblLook w:val="04A0" w:firstRow="1" w:lastRow="0" w:firstColumn="1" w:lastColumn="0" w:noHBand="0" w:noVBand="1"/>
      </w:tblPr>
      <w:tblGrid>
        <w:gridCol w:w="1243"/>
        <w:gridCol w:w="1381"/>
        <w:gridCol w:w="1404"/>
        <w:gridCol w:w="1529"/>
        <w:gridCol w:w="1464"/>
        <w:gridCol w:w="1641"/>
      </w:tblGrid>
      <w:tr w:rsidRPr="00B95078" w:rsidR="002A0789" w:rsidTr="5A634D62" w14:paraId="1B04274C" w14:textId="0BD9D551">
        <w:tc>
          <w:tcPr>
            <w:tcW w:w="1243" w:type="dxa"/>
            <w:shd w:val="clear" w:color="auto" w:fill="00B050"/>
          </w:tcPr>
          <w:p w:rsidRPr="00B95078" w:rsidR="003C0B46" w:rsidP="75E86E44" w:rsidRDefault="4CBBB82B" w14:paraId="7922AF7B" w14:textId="77777777">
            <w:pPr>
              <w:tabs>
                <w:tab w:val="num" w:pos="720"/>
              </w:tabs>
              <w:jc w:val="center"/>
              <w:rPr>
                <w:rFonts w:cs="Arial"/>
                <w:color w:val="FFFFFF" w:themeColor="background1"/>
              </w:rPr>
            </w:pPr>
            <w:r w:rsidRPr="00B95078">
              <w:rPr>
                <w:rFonts w:cs="Arial"/>
                <w:color w:val="FFFFFF" w:themeColor="background1"/>
              </w:rPr>
              <w:t>CASO</w:t>
            </w:r>
          </w:p>
        </w:tc>
        <w:tc>
          <w:tcPr>
            <w:tcW w:w="1381" w:type="dxa"/>
            <w:shd w:val="clear" w:color="auto" w:fill="00B050"/>
          </w:tcPr>
          <w:p w:rsidRPr="00B95078" w:rsidR="003C0B46" w:rsidRDefault="003C0B46" w14:paraId="42B2F632" w14:textId="77777777">
            <w:pPr>
              <w:tabs>
                <w:tab w:val="num" w:pos="720"/>
              </w:tabs>
              <w:jc w:val="center"/>
              <w:rPr>
                <w:rFonts w:cs="Arial"/>
                <w:color w:val="FFFFFF" w:themeColor="background1"/>
                <w:szCs w:val="20"/>
              </w:rPr>
            </w:pPr>
            <w:r w:rsidRPr="00B95078">
              <w:rPr>
                <w:rFonts w:cs="Arial"/>
                <w:color w:val="FFFFFF" w:themeColor="background1"/>
                <w:szCs w:val="20"/>
              </w:rPr>
              <w:t>Tiene RdA</w:t>
            </w:r>
          </w:p>
        </w:tc>
        <w:tc>
          <w:tcPr>
            <w:tcW w:w="1404" w:type="dxa"/>
            <w:shd w:val="clear" w:color="auto" w:fill="00B050"/>
          </w:tcPr>
          <w:p w:rsidRPr="00B95078" w:rsidR="003C0B46" w:rsidRDefault="003C0B46" w14:paraId="669BC762" w14:textId="77777777">
            <w:pPr>
              <w:tabs>
                <w:tab w:val="num" w:pos="720"/>
              </w:tabs>
              <w:jc w:val="center"/>
              <w:rPr>
                <w:rFonts w:cs="Arial"/>
                <w:color w:val="FFFFFF" w:themeColor="background1"/>
                <w:szCs w:val="20"/>
              </w:rPr>
            </w:pPr>
            <w:r w:rsidRPr="00B95078">
              <w:rPr>
                <w:rFonts w:cs="Arial"/>
                <w:color w:val="FFFFFF" w:themeColor="background1"/>
                <w:szCs w:val="20"/>
              </w:rPr>
              <w:t>Actúa como Autorizado</w:t>
            </w:r>
          </w:p>
        </w:tc>
        <w:tc>
          <w:tcPr>
            <w:tcW w:w="1529" w:type="dxa"/>
            <w:shd w:val="clear" w:color="auto" w:fill="00B050"/>
          </w:tcPr>
          <w:p w:rsidRPr="00B95078" w:rsidR="003C0B46" w:rsidRDefault="003C0B46" w14:paraId="013CF809" w14:textId="77777777">
            <w:pPr>
              <w:tabs>
                <w:tab w:val="num" w:pos="720"/>
              </w:tabs>
              <w:jc w:val="center"/>
              <w:rPr>
                <w:rFonts w:cs="Arial"/>
                <w:color w:val="FFFFFF" w:themeColor="background1"/>
                <w:szCs w:val="20"/>
              </w:rPr>
            </w:pPr>
            <w:r w:rsidRPr="00B95078">
              <w:rPr>
                <w:rFonts w:cs="Arial"/>
                <w:color w:val="FFFFFF" w:themeColor="background1"/>
                <w:szCs w:val="20"/>
              </w:rPr>
              <w:t>Actúa como Representante</w:t>
            </w:r>
          </w:p>
        </w:tc>
        <w:tc>
          <w:tcPr>
            <w:tcW w:w="1464" w:type="dxa"/>
            <w:shd w:val="clear" w:color="auto" w:fill="00B050"/>
          </w:tcPr>
          <w:p w:rsidRPr="00B95078" w:rsidR="00EF79B9" w:rsidP="00EF79B9" w:rsidRDefault="00EF79B9" w14:paraId="4EDC1E08" w14:textId="638E8FC1">
            <w:pPr>
              <w:tabs>
                <w:tab w:val="num" w:pos="720"/>
              </w:tabs>
              <w:jc w:val="center"/>
              <w:rPr>
                <w:rFonts w:cs="Arial"/>
                <w:color w:val="FFFFFF" w:themeColor="background1"/>
                <w:szCs w:val="20"/>
              </w:rPr>
            </w:pPr>
            <w:r w:rsidRPr="00B95078">
              <w:rPr>
                <w:rFonts w:cs="Arial"/>
                <w:color w:val="FFFFFF" w:themeColor="background1"/>
                <w:szCs w:val="20"/>
              </w:rPr>
              <w:t xml:space="preserve">Rol </w:t>
            </w:r>
            <w:r w:rsidRPr="00B95078" w:rsidR="00446DAE">
              <w:rPr>
                <w:rFonts w:cs="Arial"/>
                <w:color w:val="FFFFFF" w:themeColor="background1"/>
                <w:szCs w:val="20"/>
              </w:rPr>
              <w:t>Operante</w:t>
            </w:r>
          </w:p>
        </w:tc>
        <w:tc>
          <w:tcPr>
            <w:tcW w:w="1641" w:type="dxa"/>
            <w:shd w:val="clear" w:color="auto" w:fill="00B050"/>
          </w:tcPr>
          <w:p w:rsidRPr="00B95078" w:rsidR="003C0B46" w:rsidRDefault="00EF79B9" w14:paraId="3ED9446A" w14:textId="49793CD2">
            <w:pPr>
              <w:tabs>
                <w:tab w:val="num" w:pos="720"/>
              </w:tabs>
              <w:jc w:val="center"/>
              <w:rPr>
                <w:rFonts w:cs="Arial"/>
                <w:color w:val="FFFFFF" w:themeColor="background1"/>
                <w:szCs w:val="20"/>
              </w:rPr>
            </w:pPr>
            <w:r w:rsidRPr="00B95078">
              <w:rPr>
                <w:rFonts w:cs="Arial"/>
                <w:color w:val="FFFFFF" w:themeColor="background1"/>
                <w:szCs w:val="20"/>
              </w:rPr>
              <w:t xml:space="preserve">Rol </w:t>
            </w:r>
            <w:r w:rsidRPr="00B95078" w:rsidR="00BC373C">
              <w:rPr>
                <w:rFonts w:cs="Arial"/>
                <w:color w:val="FFFFFF" w:themeColor="background1"/>
                <w:szCs w:val="20"/>
              </w:rPr>
              <w:t>Solicitante</w:t>
            </w:r>
          </w:p>
        </w:tc>
      </w:tr>
      <w:tr w:rsidRPr="00B95078" w:rsidR="003C0B46" w:rsidTr="003E1BCF" w14:paraId="266637E2" w14:textId="52451CF9">
        <w:tc>
          <w:tcPr>
            <w:tcW w:w="1243" w:type="dxa"/>
          </w:tcPr>
          <w:p w:rsidRPr="00B95078" w:rsidR="003C0B46" w:rsidP="002E6FD0" w:rsidRDefault="003C0B46" w14:paraId="57597C57" w14:textId="50A674E5">
            <w:pPr>
              <w:tabs>
                <w:tab w:val="num" w:pos="720"/>
              </w:tabs>
              <w:jc w:val="center"/>
              <w:rPr>
                <w:rFonts w:cs="Arial"/>
                <w:b/>
                <w:bCs/>
                <w:color w:val="000000"/>
                <w:szCs w:val="20"/>
              </w:rPr>
            </w:pPr>
            <w:r w:rsidRPr="00B95078">
              <w:rPr>
                <w:rFonts w:cs="Arial"/>
                <w:b/>
                <w:color w:val="000000" w:themeColor="text1"/>
              </w:rPr>
              <w:t>1</w:t>
            </w:r>
          </w:p>
        </w:tc>
        <w:tc>
          <w:tcPr>
            <w:tcW w:w="1381" w:type="dxa"/>
          </w:tcPr>
          <w:p w:rsidRPr="00B95078" w:rsidR="003C0B46" w:rsidP="002E6FD0" w:rsidRDefault="003C0B46" w14:paraId="1F03FC30" w14:textId="3F721740">
            <w:pPr>
              <w:tabs>
                <w:tab w:val="num" w:pos="720"/>
              </w:tabs>
              <w:jc w:val="center"/>
              <w:rPr>
                <w:rFonts w:cs="Arial"/>
                <w:color w:val="000000"/>
                <w:szCs w:val="20"/>
              </w:rPr>
            </w:pPr>
            <w:r w:rsidRPr="00B95078">
              <w:rPr>
                <w:rFonts w:cs="Arial"/>
                <w:color w:val="000000" w:themeColor="text1"/>
              </w:rPr>
              <w:t>No</w:t>
            </w:r>
          </w:p>
        </w:tc>
        <w:tc>
          <w:tcPr>
            <w:tcW w:w="1404" w:type="dxa"/>
          </w:tcPr>
          <w:p w:rsidRPr="00B95078" w:rsidR="003C0B46" w:rsidP="002E6FD0" w:rsidRDefault="003C0B46" w14:paraId="76EE7B1A" w14:textId="52132CA3">
            <w:pPr>
              <w:tabs>
                <w:tab w:val="num" w:pos="720"/>
              </w:tabs>
              <w:jc w:val="center"/>
              <w:rPr>
                <w:rFonts w:cs="Arial"/>
                <w:color w:val="000000"/>
                <w:szCs w:val="20"/>
              </w:rPr>
            </w:pPr>
            <w:r w:rsidRPr="00B95078">
              <w:rPr>
                <w:rFonts w:cs="Arial"/>
                <w:color w:val="000000" w:themeColor="text1"/>
              </w:rPr>
              <w:t>No</w:t>
            </w:r>
          </w:p>
        </w:tc>
        <w:tc>
          <w:tcPr>
            <w:tcW w:w="1529" w:type="dxa"/>
          </w:tcPr>
          <w:p w:rsidRPr="00B95078" w:rsidR="003C0B46" w:rsidP="002E6FD0" w:rsidRDefault="003C0B46" w14:paraId="35F58118" w14:textId="733EA66F">
            <w:pPr>
              <w:tabs>
                <w:tab w:val="num" w:pos="720"/>
              </w:tabs>
              <w:jc w:val="center"/>
              <w:rPr>
                <w:rFonts w:cs="Arial"/>
                <w:color w:val="000000"/>
                <w:szCs w:val="20"/>
              </w:rPr>
            </w:pPr>
            <w:r w:rsidRPr="00B95078">
              <w:rPr>
                <w:rFonts w:cs="Arial"/>
                <w:color w:val="000000" w:themeColor="text1"/>
              </w:rPr>
              <w:t>No</w:t>
            </w:r>
          </w:p>
        </w:tc>
        <w:tc>
          <w:tcPr>
            <w:tcW w:w="1464" w:type="dxa"/>
          </w:tcPr>
          <w:p w:rsidRPr="00B95078" w:rsidR="003C0B46" w:rsidP="002E6FD0" w:rsidRDefault="00507E05" w14:paraId="47F9663C" w14:textId="406E1BBD">
            <w:pPr>
              <w:tabs>
                <w:tab w:val="num" w:pos="720"/>
              </w:tabs>
              <w:jc w:val="center"/>
              <w:rPr>
                <w:rFonts w:cs="Arial"/>
                <w:color w:val="000000"/>
                <w:szCs w:val="20"/>
              </w:rPr>
            </w:pPr>
            <w:r w:rsidRPr="00B95078">
              <w:rPr>
                <w:rFonts w:cs="Arial"/>
                <w:color w:val="000000" w:themeColor="text1"/>
              </w:rPr>
              <w:t>Persona Conectada</w:t>
            </w:r>
          </w:p>
        </w:tc>
        <w:tc>
          <w:tcPr>
            <w:tcW w:w="1641" w:type="dxa"/>
          </w:tcPr>
          <w:p w:rsidRPr="00B95078" w:rsidR="003C0B46" w:rsidP="002E6FD0" w:rsidRDefault="00446DAE" w14:paraId="407561E9" w14:textId="534BC9FE">
            <w:pPr>
              <w:tabs>
                <w:tab w:val="num" w:pos="720"/>
              </w:tabs>
              <w:jc w:val="center"/>
              <w:rPr>
                <w:rFonts w:cs="Arial"/>
                <w:color w:val="000000"/>
                <w:szCs w:val="20"/>
              </w:rPr>
            </w:pPr>
            <w:r w:rsidRPr="00B95078">
              <w:rPr>
                <w:rFonts w:cs="Arial"/>
                <w:color w:val="000000" w:themeColor="text1"/>
              </w:rPr>
              <w:t>Persona Conectada</w:t>
            </w:r>
          </w:p>
        </w:tc>
      </w:tr>
      <w:tr w:rsidRPr="00B95078" w:rsidR="003C0B46" w:rsidTr="003E1BCF" w14:paraId="7A7BC24C" w14:textId="73BBDA83">
        <w:tc>
          <w:tcPr>
            <w:tcW w:w="1243" w:type="dxa"/>
          </w:tcPr>
          <w:p w:rsidRPr="00B95078" w:rsidR="003C0B46" w:rsidP="002E6FD0" w:rsidRDefault="003C0B46" w14:paraId="15F2E7BF" w14:textId="781165D6">
            <w:pPr>
              <w:tabs>
                <w:tab w:val="num" w:pos="720"/>
              </w:tabs>
              <w:jc w:val="center"/>
              <w:rPr>
                <w:rFonts w:cs="Arial"/>
                <w:b/>
                <w:bCs/>
                <w:color w:val="000000"/>
                <w:szCs w:val="20"/>
              </w:rPr>
            </w:pPr>
            <w:r w:rsidRPr="00B95078">
              <w:rPr>
                <w:rFonts w:cs="Arial"/>
                <w:b/>
                <w:color w:val="000000" w:themeColor="text1"/>
              </w:rPr>
              <w:t>2.1</w:t>
            </w:r>
          </w:p>
        </w:tc>
        <w:tc>
          <w:tcPr>
            <w:tcW w:w="1381" w:type="dxa"/>
          </w:tcPr>
          <w:p w:rsidRPr="00B95078" w:rsidR="003C0B46" w:rsidP="002E6FD0" w:rsidRDefault="003C0B46" w14:paraId="22B15312" w14:textId="1DE19434">
            <w:pPr>
              <w:tabs>
                <w:tab w:val="num" w:pos="720"/>
              </w:tabs>
              <w:jc w:val="center"/>
              <w:rPr>
                <w:rFonts w:cs="Arial"/>
                <w:color w:val="000000"/>
                <w:szCs w:val="20"/>
              </w:rPr>
            </w:pPr>
            <w:r w:rsidRPr="00B95078">
              <w:rPr>
                <w:rFonts w:cs="Arial"/>
                <w:color w:val="000000" w:themeColor="text1"/>
              </w:rPr>
              <w:t>No</w:t>
            </w:r>
          </w:p>
        </w:tc>
        <w:tc>
          <w:tcPr>
            <w:tcW w:w="1404" w:type="dxa"/>
          </w:tcPr>
          <w:p w:rsidRPr="00B95078" w:rsidR="003C0B46" w:rsidP="002E6FD0" w:rsidRDefault="003C0B46" w14:paraId="07CC945D" w14:textId="71FF5D7D">
            <w:pPr>
              <w:tabs>
                <w:tab w:val="num" w:pos="720"/>
              </w:tabs>
              <w:jc w:val="center"/>
              <w:rPr>
                <w:rFonts w:cs="Arial"/>
                <w:color w:val="000000"/>
                <w:szCs w:val="20"/>
              </w:rPr>
            </w:pPr>
            <w:r w:rsidRPr="00B95078">
              <w:rPr>
                <w:rFonts w:cs="Arial"/>
                <w:color w:val="000000" w:themeColor="text1"/>
              </w:rPr>
              <w:t>-</w:t>
            </w:r>
          </w:p>
        </w:tc>
        <w:tc>
          <w:tcPr>
            <w:tcW w:w="1529" w:type="dxa"/>
          </w:tcPr>
          <w:p w:rsidRPr="00B95078" w:rsidR="003C0B46" w:rsidP="002E6FD0" w:rsidRDefault="003C0B46" w14:paraId="4E645773" w14:textId="6CB27300">
            <w:pPr>
              <w:tabs>
                <w:tab w:val="num" w:pos="720"/>
              </w:tabs>
              <w:jc w:val="center"/>
              <w:rPr>
                <w:rFonts w:cs="Arial"/>
                <w:color w:val="000000"/>
                <w:szCs w:val="20"/>
              </w:rPr>
            </w:pPr>
            <w:r w:rsidRPr="00B95078">
              <w:rPr>
                <w:rFonts w:cs="Arial"/>
                <w:color w:val="000000" w:themeColor="text1"/>
              </w:rPr>
              <w:t>Sí</w:t>
            </w:r>
          </w:p>
        </w:tc>
        <w:tc>
          <w:tcPr>
            <w:tcW w:w="1464" w:type="dxa"/>
          </w:tcPr>
          <w:p w:rsidRPr="00B95078" w:rsidR="003C0B46" w:rsidP="002E6FD0" w:rsidRDefault="009441D9" w14:paraId="67867448" w14:textId="1C5AC831">
            <w:pPr>
              <w:tabs>
                <w:tab w:val="num" w:pos="720"/>
              </w:tabs>
              <w:jc w:val="center"/>
              <w:rPr>
                <w:rFonts w:cs="Arial"/>
                <w:color w:val="000000"/>
                <w:szCs w:val="20"/>
              </w:rPr>
            </w:pPr>
            <w:r w:rsidRPr="00B95078">
              <w:rPr>
                <w:rFonts w:cs="Arial"/>
                <w:color w:val="000000" w:themeColor="text1"/>
              </w:rPr>
              <w:t>Persona Conectada</w:t>
            </w:r>
          </w:p>
        </w:tc>
        <w:tc>
          <w:tcPr>
            <w:tcW w:w="1641" w:type="dxa"/>
          </w:tcPr>
          <w:p w:rsidRPr="00B95078" w:rsidR="003C0B46" w:rsidP="002E6FD0" w:rsidRDefault="009441D9" w14:paraId="08BABCF1" w14:textId="4DCF8A39">
            <w:pPr>
              <w:tabs>
                <w:tab w:val="num" w:pos="720"/>
              </w:tabs>
              <w:jc w:val="center"/>
              <w:rPr>
                <w:rFonts w:cs="Arial"/>
                <w:color w:val="000000"/>
                <w:szCs w:val="20"/>
              </w:rPr>
            </w:pPr>
            <w:r w:rsidRPr="00B95078">
              <w:rPr>
                <w:rFonts w:cs="Arial"/>
                <w:color w:val="000000" w:themeColor="text1"/>
              </w:rPr>
              <w:t xml:space="preserve">Representado </w:t>
            </w:r>
          </w:p>
        </w:tc>
      </w:tr>
      <w:tr w:rsidRPr="00B95078" w:rsidR="00627527" w:rsidTr="003E1BCF" w14:paraId="741B377E" w14:textId="7A3C3CA6">
        <w:tc>
          <w:tcPr>
            <w:tcW w:w="1243" w:type="dxa"/>
          </w:tcPr>
          <w:p w:rsidRPr="00B95078" w:rsidR="00627527" w:rsidP="00627527" w:rsidRDefault="00627527" w14:paraId="78D9D08C" w14:textId="45E7B75E">
            <w:pPr>
              <w:tabs>
                <w:tab w:val="num" w:pos="720"/>
              </w:tabs>
              <w:jc w:val="center"/>
              <w:rPr>
                <w:rFonts w:cs="Arial"/>
                <w:b/>
                <w:bCs/>
                <w:color w:val="000000"/>
                <w:szCs w:val="20"/>
              </w:rPr>
            </w:pPr>
            <w:r w:rsidRPr="00B95078">
              <w:rPr>
                <w:rFonts w:cs="Arial"/>
                <w:b/>
                <w:color w:val="000000" w:themeColor="text1"/>
              </w:rPr>
              <w:t>2.2</w:t>
            </w:r>
          </w:p>
        </w:tc>
        <w:tc>
          <w:tcPr>
            <w:tcW w:w="1381" w:type="dxa"/>
          </w:tcPr>
          <w:p w:rsidRPr="00B95078" w:rsidR="00627527" w:rsidP="00627527" w:rsidRDefault="00627527" w14:paraId="57227D46" w14:textId="179B3AF6">
            <w:pPr>
              <w:tabs>
                <w:tab w:val="num" w:pos="720"/>
              </w:tabs>
              <w:jc w:val="center"/>
              <w:rPr>
                <w:rFonts w:cs="Arial"/>
                <w:color w:val="000000"/>
                <w:szCs w:val="20"/>
              </w:rPr>
            </w:pPr>
            <w:r w:rsidRPr="00B95078">
              <w:rPr>
                <w:rFonts w:cs="Arial"/>
                <w:color w:val="000000" w:themeColor="text1"/>
              </w:rPr>
              <w:t>Sí</w:t>
            </w:r>
          </w:p>
        </w:tc>
        <w:tc>
          <w:tcPr>
            <w:tcW w:w="1404" w:type="dxa"/>
          </w:tcPr>
          <w:p w:rsidRPr="00B95078" w:rsidR="00627527" w:rsidP="00627527" w:rsidRDefault="00627527" w14:paraId="612CCE5B" w14:textId="3931AA09">
            <w:pPr>
              <w:tabs>
                <w:tab w:val="num" w:pos="720"/>
              </w:tabs>
              <w:jc w:val="center"/>
              <w:rPr>
                <w:rFonts w:cs="Arial"/>
                <w:color w:val="000000"/>
                <w:szCs w:val="20"/>
              </w:rPr>
            </w:pPr>
            <w:r w:rsidRPr="00B95078">
              <w:rPr>
                <w:rFonts w:cs="Arial"/>
                <w:color w:val="000000" w:themeColor="text1"/>
              </w:rPr>
              <w:t>No</w:t>
            </w:r>
          </w:p>
        </w:tc>
        <w:tc>
          <w:tcPr>
            <w:tcW w:w="1529" w:type="dxa"/>
          </w:tcPr>
          <w:p w:rsidRPr="00B95078" w:rsidR="00627527" w:rsidP="00627527" w:rsidRDefault="00627527" w14:paraId="0EF5506E" w14:textId="4154FDBA">
            <w:pPr>
              <w:tabs>
                <w:tab w:val="num" w:pos="720"/>
              </w:tabs>
              <w:jc w:val="center"/>
              <w:rPr>
                <w:rFonts w:cs="Arial"/>
                <w:color w:val="000000"/>
                <w:szCs w:val="20"/>
              </w:rPr>
            </w:pPr>
            <w:r w:rsidRPr="00B95078">
              <w:rPr>
                <w:rFonts w:cs="Arial"/>
                <w:color w:val="000000" w:themeColor="text1"/>
              </w:rPr>
              <w:t>Sí</w:t>
            </w:r>
          </w:p>
        </w:tc>
        <w:tc>
          <w:tcPr>
            <w:tcW w:w="1464" w:type="dxa"/>
          </w:tcPr>
          <w:p w:rsidRPr="00B95078" w:rsidR="00627527" w:rsidP="00627527" w:rsidRDefault="00627527" w14:paraId="0AFC4A9C" w14:textId="6423C696">
            <w:pPr>
              <w:tabs>
                <w:tab w:val="num" w:pos="720"/>
              </w:tabs>
              <w:jc w:val="center"/>
              <w:rPr>
                <w:rFonts w:cs="Arial"/>
                <w:color w:val="000000"/>
                <w:szCs w:val="20"/>
              </w:rPr>
            </w:pPr>
            <w:r w:rsidRPr="00B95078">
              <w:rPr>
                <w:rFonts w:cs="Arial"/>
                <w:color w:val="000000" w:themeColor="text1"/>
              </w:rPr>
              <w:t>Persona Conectada</w:t>
            </w:r>
          </w:p>
        </w:tc>
        <w:tc>
          <w:tcPr>
            <w:tcW w:w="1641" w:type="dxa"/>
          </w:tcPr>
          <w:p w:rsidRPr="00B95078" w:rsidR="00627527" w:rsidP="00627527" w:rsidRDefault="00627527" w14:paraId="73EFAD07" w14:textId="4B864C72">
            <w:pPr>
              <w:tabs>
                <w:tab w:val="num" w:pos="720"/>
              </w:tabs>
              <w:jc w:val="center"/>
              <w:rPr>
                <w:rFonts w:cs="Arial"/>
                <w:color w:val="000000"/>
                <w:szCs w:val="20"/>
              </w:rPr>
            </w:pPr>
            <w:r w:rsidRPr="00B95078">
              <w:rPr>
                <w:rFonts w:cs="Arial"/>
                <w:color w:val="000000" w:themeColor="text1"/>
              </w:rPr>
              <w:t xml:space="preserve">Representado </w:t>
            </w:r>
          </w:p>
        </w:tc>
      </w:tr>
      <w:tr w:rsidRPr="00B95078" w:rsidR="00627527" w:rsidTr="003E1BCF" w14:paraId="3BD5C7D6" w14:textId="136D0F37">
        <w:tc>
          <w:tcPr>
            <w:tcW w:w="1243" w:type="dxa"/>
          </w:tcPr>
          <w:p w:rsidRPr="00B95078" w:rsidR="00627527" w:rsidP="00627527" w:rsidRDefault="00627527" w14:paraId="096440AB" w14:textId="6D6B4CE5">
            <w:pPr>
              <w:tabs>
                <w:tab w:val="num" w:pos="720"/>
              </w:tabs>
              <w:jc w:val="center"/>
              <w:rPr>
                <w:rFonts w:cs="Arial"/>
                <w:b/>
                <w:bCs/>
                <w:color w:val="000000"/>
                <w:szCs w:val="20"/>
              </w:rPr>
            </w:pPr>
            <w:r w:rsidRPr="00B95078">
              <w:rPr>
                <w:rFonts w:cs="Arial"/>
                <w:b/>
                <w:color w:val="000000" w:themeColor="text1"/>
              </w:rPr>
              <w:t>2.3</w:t>
            </w:r>
          </w:p>
        </w:tc>
        <w:tc>
          <w:tcPr>
            <w:tcW w:w="1381" w:type="dxa"/>
          </w:tcPr>
          <w:p w:rsidRPr="00B95078" w:rsidR="00627527" w:rsidP="00627527" w:rsidRDefault="00627527" w14:paraId="6611859F" w14:textId="77777777">
            <w:pPr>
              <w:tabs>
                <w:tab w:val="num" w:pos="720"/>
              </w:tabs>
              <w:jc w:val="center"/>
              <w:rPr>
                <w:rFonts w:cs="Arial"/>
                <w:color w:val="000000"/>
                <w:szCs w:val="20"/>
              </w:rPr>
            </w:pPr>
            <w:r w:rsidRPr="00B95078">
              <w:rPr>
                <w:rFonts w:cs="Arial"/>
                <w:color w:val="000000" w:themeColor="text1"/>
              </w:rPr>
              <w:t>Sí</w:t>
            </w:r>
          </w:p>
        </w:tc>
        <w:tc>
          <w:tcPr>
            <w:tcW w:w="1404" w:type="dxa"/>
          </w:tcPr>
          <w:p w:rsidRPr="00B95078" w:rsidR="00627527" w:rsidP="00627527" w:rsidRDefault="00627527" w14:paraId="49400E5F" w14:textId="77777777">
            <w:pPr>
              <w:tabs>
                <w:tab w:val="num" w:pos="720"/>
              </w:tabs>
              <w:jc w:val="center"/>
              <w:rPr>
                <w:rFonts w:cs="Arial"/>
                <w:color w:val="000000"/>
                <w:szCs w:val="20"/>
              </w:rPr>
            </w:pPr>
            <w:r w:rsidRPr="00B95078">
              <w:rPr>
                <w:rFonts w:cs="Arial"/>
                <w:color w:val="000000" w:themeColor="text1"/>
              </w:rPr>
              <w:t>Sí</w:t>
            </w:r>
          </w:p>
        </w:tc>
        <w:tc>
          <w:tcPr>
            <w:tcW w:w="1529" w:type="dxa"/>
          </w:tcPr>
          <w:p w:rsidRPr="00B95078" w:rsidR="00627527" w:rsidP="00627527" w:rsidRDefault="00627527" w14:paraId="3974405B" w14:textId="77777777">
            <w:pPr>
              <w:tabs>
                <w:tab w:val="num" w:pos="720"/>
              </w:tabs>
              <w:jc w:val="center"/>
              <w:rPr>
                <w:rFonts w:cs="Arial"/>
                <w:color w:val="000000"/>
                <w:szCs w:val="20"/>
              </w:rPr>
            </w:pPr>
            <w:r w:rsidRPr="00B95078">
              <w:rPr>
                <w:rFonts w:cs="Arial"/>
                <w:color w:val="000000" w:themeColor="text1"/>
              </w:rPr>
              <w:t>No</w:t>
            </w:r>
          </w:p>
        </w:tc>
        <w:tc>
          <w:tcPr>
            <w:tcW w:w="1464" w:type="dxa"/>
          </w:tcPr>
          <w:p w:rsidRPr="00B95078" w:rsidR="00627527" w:rsidP="00627527" w:rsidRDefault="00397C2E" w14:paraId="7615EFC2" w14:textId="6DAB6F73">
            <w:pPr>
              <w:tabs>
                <w:tab w:val="num" w:pos="720"/>
              </w:tabs>
              <w:jc w:val="center"/>
              <w:rPr>
                <w:rFonts w:cs="Arial"/>
                <w:color w:val="000000"/>
                <w:szCs w:val="20"/>
              </w:rPr>
            </w:pPr>
            <w:r w:rsidRPr="00B95078">
              <w:rPr>
                <w:rFonts w:cs="Arial"/>
                <w:color w:val="000000" w:themeColor="text1"/>
              </w:rPr>
              <w:t>Empresa Autorizadora</w:t>
            </w:r>
          </w:p>
        </w:tc>
        <w:tc>
          <w:tcPr>
            <w:tcW w:w="1641" w:type="dxa"/>
          </w:tcPr>
          <w:p w:rsidRPr="00B95078" w:rsidR="00627527" w:rsidP="00627527" w:rsidRDefault="00EB1AD2" w14:paraId="59ED60B5" w14:textId="6C7E596B">
            <w:pPr>
              <w:tabs>
                <w:tab w:val="num" w:pos="720"/>
              </w:tabs>
              <w:jc w:val="center"/>
              <w:rPr>
                <w:rFonts w:cs="Arial"/>
                <w:color w:val="000000"/>
                <w:szCs w:val="20"/>
              </w:rPr>
            </w:pPr>
            <w:r w:rsidRPr="00B95078">
              <w:rPr>
                <w:rFonts w:cs="Arial"/>
                <w:color w:val="000000" w:themeColor="text1"/>
              </w:rPr>
              <w:t>Empresa Autorizadora</w:t>
            </w:r>
          </w:p>
        </w:tc>
      </w:tr>
      <w:tr w:rsidRPr="00B95078" w:rsidR="00627527" w:rsidTr="003E1BCF" w14:paraId="4DA0A604" w14:textId="31D2EFC0">
        <w:tc>
          <w:tcPr>
            <w:tcW w:w="1243" w:type="dxa"/>
          </w:tcPr>
          <w:p w:rsidRPr="00B95078" w:rsidR="00627527" w:rsidP="00627527" w:rsidRDefault="00627527" w14:paraId="13604259" w14:textId="7630CD6E">
            <w:pPr>
              <w:tabs>
                <w:tab w:val="num" w:pos="720"/>
              </w:tabs>
              <w:jc w:val="center"/>
              <w:rPr>
                <w:rFonts w:cs="Arial"/>
                <w:b/>
                <w:bCs/>
                <w:color w:val="000000"/>
                <w:szCs w:val="20"/>
              </w:rPr>
            </w:pPr>
            <w:r w:rsidRPr="00B95078">
              <w:rPr>
                <w:rFonts w:cs="Arial"/>
                <w:b/>
                <w:color w:val="000000" w:themeColor="text1"/>
              </w:rPr>
              <w:t>2.4</w:t>
            </w:r>
          </w:p>
        </w:tc>
        <w:tc>
          <w:tcPr>
            <w:tcW w:w="1381" w:type="dxa"/>
          </w:tcPr>
          <w:p w:rsidRPr="00B95078" w:rsidR="00627527" w:rsidP="00627527" w:rsidRDefault="00627527" w14:paraId="6EDE0F7E" w14:textId="77777777">
            <w:pPr>
              <w:tabs>
                <w:tab w:val="num" w:pos="720"/>
              </w:tabs>
              <w:jc w:val="center"/>
              <w:rPr>
                <w:rFonts w:cs="Arial"/>
                <w:color w:val="000000"/>
                <w:szCs w:val="20"/>
              </w:rPr>
            </w:pPr>
            <w:r w:rsidRPr="00B95078">
              <w:rPr>
                <w:rFonts w:cs="Arial"/>
                <w:color w:val="000000" w:themeColor="text1"/>
              </w:rPr>
              <w:t>Sí</w:t>
            </w:r>
          </w:p>
        </w:tc>
        <w:tc>
          <w:tcPr>
            <w:tcW w:w="1404" w:type="dxa"/>
          </w:tcPr>
          <w:p w:rsidRPr="00B95078" w:rsidR="00627527" w:rsidP="00627527" w:rsidRDefault="00627527" w14:paraId="580559B2" w14:textId="77777777">
            <w:pPr>
              <w:tabs>
                <w:tab w:val="num" w:pos="720"/>
              </w:tabs>
              <w:jc w:val="center"/>
              <w:rPr>
                <w:rFonts w:cs="Arial"/>
                <w:color w:val="000000"/>
                <w:szCs w:val="20"/>
              </w:rPr>
            </w:pPr>
            <w:r w:rsidRPr="00B95078">
              <w:rPr>
                <w:rFonts w:cs="Arial"/>
                <w:color w:val="000000" w:themeColor="text1"/>
              </w:rPr>
              <w:t>Sí</w:t>
            </w:r>
          </w:p>
        </w:tc>
        <w:tc>
          <w:tcPr>
            <w:tcW w:w="1529" w:type="dxa"/>
          </w:tcPr>
          <w:p w:rsidRPr="00B95078" w:rsidR="00627527" w:rsidP="00627527" w:rsidRDefault="00627527" w14:paraId="604EE47E" w14:textId="77777777">
            <w:pPr>
              <w:tabs>
                <w:tab w:val="num" w:pos="720"/>
              </w:tabs>
              <w:jc w:val="center"/>
              <w:rPr>
                <w:rFonts w:cs="Arial"/>
                <w:color w:val="000000"/>
                <w:szCs w:val="20"/>
              </w:rPr>
            </w:pPr>
            <w:r w:rsidRPr="00B95078">
              <w:rPr>
                <w:rFonts w:cs="Arial"/>
                <w:color w:val="000000" w:themeColor="text1"/>
              </w:rPr>
              <w:t>Sí</w:t>
            </w:r>
          </w:p>
        </w:tc>
        <w:tc>
          <w:tcPr>
            <w:tcW w:w="1464" w:type="dxa"/>
          </w:tcPr>
          <w:p w:rsidRPr="00B95078" w:rsidR="00627527" w:rsidP="00627527" w:rsidRDefault="00397C2E" w14:paraId="3BA2A890" w14:textId="226D238B">
            <w:pPr>
              <w:tabs>
                <w:tab w:val="num" w:pos="720"/>
              </w:tabs>
              <w:jc w:val="center"/>
              <w:rPr>
                <w:rFonts w:cs="Arial"/>
                <w:color w:val="000000"/>
                <w:szCs w:val="20"/>
              </w:rPr>
            </w:pPr>
            <w:r w:rsidRPr="00B95078">
              <w:rPr>
                <w:rFonts w:cs="Arial"/>
                <w:color w:val="000000" w:themeColor="text1"/>
              </w:rPr>
              <w:t>Empresa Autorizadora</w:t>
            </w:r>
          </w:p>
        </w:tc>
        <w:tc>
          <w:tcPr>
            <w:tcW w:w="1641" w:type="dxa"/>
          </w:tcPr>
          <w:p w:rsidRPr="00B95078" w:rsidR="00627527" w:rsidP="75E86E44" w:rsidRDefault="075A24B6" w14:paraId="04446BC6" w14:textId="4E2A0C18">
            <w:pPr>
              <w:tabs>
                <w:tab w:val="num" w:pos="720"/>
              </w:tabs>
              <w:jc w:val="center"/>
              <w:rPr>
                <w:rFonts w:cs="Arial"/>
                <w:color w:val="000000"/>
              </w:rPr>
            </w:pPr>
            <w:r w:rsidRPr="00B95078">
              <w:rPr>
                <w:rFonts w:cs="Arial"/>
                <w:color w:val="000000" w:themeColor="text1"/>
              </w:rPr>
              <w:t>Representado</w:t>
            </w:r>
          </w:p>
        </w:tc>
      </w:tr>
    </w:tbl>
    <w:p w:rsidRPr="00B95078" w:rsidR="75E86E44" w:rsidP="4FB98DB2" w:rsidRDefault="75E86E44" w14:paraId="4C4E0EF7" w14:textId="118DEC57">
      <w:pPr>
        <w:tabs>
          <w:tab w:val="num" w:pos="720"/>
        </w:tabs>
        <w:jc w:val="left"/>
        <w:rPr>
          <w:rFonts w:cs="Arial"/>
          <w:color w:val="000000" w:themeColor="text1"/>
        </w:rPr>
      </w:pPr>
    </w:p>
    <w:p w:rsidR="00970472" w:rsidRDefault="00970472" w14:paraId="54C1364A" w14:textId="0B129F46">
      <w:pPr>
        <w:spacing w:before="0" w:after="160" w:line="259" w:lineRule="auto"/>
        <w:jc w:val="left"/>
        <w:rPr>
          <w:rFonts w:cs="Arial"/>
          <w:color w:val="000000" w:themeColor="text1"/>
        </w:rPr>
      </w:pPr>
      <w:r>
        <w:rPr>
          <w:rFonts w:cs="Arial"/>
          <w:color w:val="000000" w:themeColor="text1"/>
        </w:rPr>
        <w:br w:type="page"/>
      </w:r>
    </w:p>
    <w:p w:rsidRPr="00B95078" w:rsidR="00771E57" w:rsidP="4FB98DB2" w:rsidRDefault="00C82AF1" w14:paraId="47D94343" w14:textId="05684C2B">
      <w:pPr>
        <w:tabs>
          <w:tab w:val="num" w:pos="720"/>
        </w:tabs>
        <w:jc w:val="left"/>
        <w:rPr>
          <w:rFonts w:cs="Arial"/>
          <w:color w:val="000000"/>
        </w:rPr>
      </w:pPr>
      <w:r w:rsidRPr="00B95078">
        <w:rPr>
          <w:rFonts w:cs="Arial"/>
          <w:color w:val="000000" w:themeColor="text1"/>
        </w:rPr>
        <w:t>Flujo por casuísticas:</w:t>
      </w:r>
    </w:p>
    <w:p w:rsidRPr="00B95078" w:rsidR="002B4400" w:rsidP="4FB98DB2" w:rsidRDefault="002B4400" w14:paraId="48450367" w14:textId="24CB1A63">
      <w:pPr>
        <w:tabs>
          <w:tab w:val="num" w:pos="720"/>
        </w:tabs>
        <w:jc w:val="left"/>
        <w:rPr>
          <w:rFonts w:cs="Arial"/>
          <w:color w:val="000000"/>
        </w:rPr>
      </w:pPr>
      <w:r w:rsidRPr="00B95078">
        <w:rPr>
          <w:rFonts w:cs="Arial"/>
          <w:noProof/>
        </w:rPr>
        <w:drawing>
          <wp:inline distT="0" distB="0" distL="0" distR="0" wp14:anchorId="1DDDEA60" wp14:editId="3FAADF7C">
            <wp:extent cx="5943727" cy="3837553"/>
            <wp:effectExtent l="0" t="0" r="0" b="0"/>
            <wp:docPr id="1156578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1407" cy="3848968"/>
                    </a:xfrm>
                    <a:prstGeom prst="rect">
                      <a:avLst/>
                    </a:prstGeom>
                    <a:noFill/>
                  </pic:spPr>
                </pic:pic>
              </a:graphicData>
            </a:graphic>
          </wp:inline>
        </w:drawing>
      </w:r>
    </w:p>
    <w:p w:rsidRPr="00B95078" w:rsidR="00EA4408" w:rsidP="75E86E44" w:rsidRDefault="00EA4408" w14:paraId="252B0086" w14:textId="77777777">
      <w:pPr>
        <w:spacing w:beforeAutospacing="1" w:afterAutospacing="1"/>
        <w:jc w:val="left"/>
        <w:rPr>
          <w:rFonts w:cs="Arial"/>
          <w:color w:val="000000" w:themeColor="text1"/>
        </w:rPr>
      </w:pPr>
    </w:p>
    <w:p w:rsidRPr="00B95078" w:rsidR="00F805C2" w:rsidP="75E86E44" w:rsidRDefault="00EA4408" w14:paraId="66D09479" w14:textId="3EFDAEE3">
      <w:pPr>
        <w:spacing w:beforeAutospacing="1" w:afterAutospacing="1"/>
        <w:jc w:val="left"/>
        <w:rPr>
          <w:rFonts w:cs="Arial"/>
          <w:color w:val="000000" w:themeColor="text1"/>
        </w:rPr>
      </w:pPr>
      <w:r w:rsidRPr="00B95078">
        <w:rPr>
          <w:rFonts w:cs="Arial"/>
          <w:color w:val="000000" w:themeColor="text1"/>
        </w:rPr>
        <w:t>En el caso de Funcionario Habilitado, sólo se podrán realizar dos casuísticas:</w:t>
      </w:r>
    </w:p>
    <w:tbl>
      <w:tblPr>
        <w:tblStyle w:val="Tablaconcuadrcula"/>
        <w:tblW w:w="8598" w:type="dxa"/>
        <w:tblLook w:val="04A0" w:firstRow="1" w:lastRow="0" w:firstColumn="1" w:lastColumn="0" w:noHBand="0" w:noVBand="1"/>
      </w:tblPr>
      <w:tblGrid>
        <w:gridCol w:w="1243"/>
        <w:gridCol w:w="1381"/>
        <w:gridCol w:w="1404"/>
        <w:gridCol w:w="1529"/>
        <w:gridCol w:w="1464"/>
        <w:gridCol w:w="1577"/>
      </w:tblGrid>
      <w:tr w:rsidRPr="00B95078" w:rsidR="002A0789" w:rsidTr="30D1C3F5" w14:paraId="62C27359" w14:textId="77777777">
        <w:trPr>
          <w:trHeight w:val="300"/>
        </w:trPr>
        <w:tc>
          <w:tcPr>
            <w:tcW w:w="1243" w:type="dxa"/>
            <w:shd w:val="clear" w:color="auto" w:fill="00B050"/>
          </w:tcPr>
          <w:p w:rsidRPr="00B95078" w:rsidR="75E86E44" w:rsidP="75E86E44" w:rsidRDefault="75E86E44" w14:paraId="219C114A" w14:textId="77777777">
            <w:pPr>
              <w:tabs>
                <w:tab w:val="num" w:pos="720"/>
              </w:tabs>
              <w:jc w:val="center"/>
              <w:rPr>
                <w:rFonts w:cs="Arial"/>
                <w:color w:val="FFFFFF" w:themeColor="background1"/>
              </w:rPr>
            </w:pPr>
            <w:r w:rsidRPr="00B95078">
              <w:rPr>
                <w:rFonts w:cs="Arial"/>
                <w:color w:val="FFFFFF" w:themeColor="background1"/>
              </w:rPr>
              <w:t>CASO</w:t>
            </w:r>
          </w:p>
        </w:tc>
        <w:tc>
          <w:tcPr>
            <w:tcW w:w="1381" w:type="dxa"/>
            <w:shd w:val="clear" w:color="auto" w:fill="00B050"/>
          </w:tcPr>
          <w:p w:rsidRPr="00B95078" w:rsidR="75E86E44" w:rsidP="75E86E44" w:rsidRDefault="75E86E44" w14:paraId="2A032F71" w14:textId="77777777">
            <w:pPr>
              <w:tabs>
                <w:tab w:val="num" w:pos="720"/>
              </w:tabs>
              <w:jc w:val="center"/>
              <w:rPr>
                <w:rFonts w:cs="Arial"/>
                <w:color w:val="FFFFFF" w:themeColor="background1"/>
              </w:rPr>
            </w:pPr>
            <w:r w:rsidRPr="00B95078">
              <w:rPr>
                <w:rFonts w:cs="Arial"/>
                <w:color w:val="FFFFFF" w:themeColor="background1"/>
              </w:rPr>
              <w:t>Tiene RdA</w:t>
            </w:r>
          </w:p>
        </w:tc>
        <w:tc>
          <w:tcPr>
            <w:tcW w:w="1404" w:type="dxa"/>
            <w:shd w:val="clear" w:color="auto" w:fill="00B050"/>
          </w:tcPr>
          <w:p w:rsidRPr="00B95078" w:rsidR="75E86E44" w:rsidP="75E86E44" w:rsidRDefault="75E86E44" w14:paraId="41FD2395" w14:textId="77777777">
            <w:pPr>
              <w:tabs>
                <w:tab w:val="num" w:pos="720"/>
              </w:tabs>
              <w:jc w:val="center"/>
              <w:rPr>
                <w:rFonts w:cs="Arial"/>
                <w:color w:val="FFFFFF" w:themeColor="background1"/>
              </w:rPr>
            </w:pPr>
            <w:r w:rsidRPr="00B95078">
              <w:rPr>
                <w:rFonts w:cs="Arial"/>
                <w:color w:val="FFFFFF" w:themeColor="background1"/>
              </w:rPr>
              <w:t>Actúa como Autorizado</w:t>
            </w:r>
          </w:p>
        </w:tc>
        <w:tc>
          <w:tcPr>
            <w:tcW w:w="1529" w:type="dxa"/>
            <w:shd w:val="clear" w:color="auto" w:fill="00B050"/>
          </w:tcPr>
          <w:p w:rsidRPr="00B95078" w:rsidR="75E86E44" w:rsidP="75E86E44" w:rsidRDefault="75E86E44" w14:paraId="3D753DBD" w14:textId="77777777">
            <w:pPr>
              <w:tabs>
                <w:tab w:val="num" w:pos="720"/>
              </w:tabs>
              <w:jc w:val="center"/>
              <w:rPr>
                <w:rFonts w:cs="Arial"/>
                <w:color w:val="FFFFFF" w:themeColor="background1"/>
              </w:rPr>
            </w:pPr>
            <w:r w:rsidRPr="00B95078">
              <w:rPr>
                <w:rFonts w:cs="Arial"/>
                <w:color w:val="FFFFFF" w:themeColor="background1"/>
              </w:rPr>
              <w:t>Actúa como Representante</w:t>
            </w:r>
          </w:p>
        </w:tc>
        <w:tc>
          <w:tcPr>
            <w:tcW w:w="1464" w:type="dxa"/>
            <w:shd w:val="clear" w:color="auto" w:fill="00B050"/>
          </w:tcPr>
          <w:p w:rsidRPr="00B95078" w:rsidR="75E86E44" w:rsidP="75E86E44" w:rsidRDefault="75E86E44" w14:paraId="3C3421D5" w14:textId="638E8FC1">
            <w:pPr>
              <w:tabs>
                <w:tab w:val="num" w:pos="720"/>
              </w:tabs>
              <w:jc w:val="center"/>
              <w:rPr>
                <w:rFonts w:cs="Arial"/>
                <w:color w:val="FFFFFF" w:themeColor="background1"/>
              </w:rPr>
            </w:pPr>
            <w:r w:rsidRPr="00B95078">
              <w:rPr>
                <w:rFonts w:cs="Arial"/>
                <w:color w:val="FFFFFF" w:themeColor="background1"/>
              </w:rPr>
              <w:t>Rol Operante</w:t>
            </w:r>
          </w:p>
        </w:tc>
        <w:tc>
          <w:tcPr>
            <w:tcW w:w="1577" w:type="dxa"/>
            <w:shd w:val="clear" w:color="auto" w:fill="00B050"/>
          </w:tcPr>
          <w:p w:rsidRPr="00B95078" w:rsidR="75E86E44" w:rsidP="75E86E44" w:rsidRDefault="75E86E44" w14:paraId="25ACEA42" w14:textId="49793CD2">
            <w:pPr>
              <w:tabs>
                <w:tab w:val="num" w:pos="720"/>
              </w:tabs>
              <w:jc w:val="center"/>
              <w:rPr>
                <w:rFonts w:cs="Arial"/>
                <w:color w:val="FFFFFF" w:themeColor="background1"/>
              </w:rPr>
            </w:pPr>
            <w:r w:rsidRPr="00B95078">
              <w:rPr>
                <w:rFonts w:cs="Arial"/>
                <w:color w:val="FFFFFF" w:themeColor="background1"/>
              </w:rPr>
              <w:t>Rol Solicitante</w:t>
            </w:r>
          </w:p>
        </w:tc>
      </w:tr>
      <w:tr w:rsidRPr="00B95078" w:rsidR="75E86E44" w:rsidTr="30D1C3F5" w14:paraId="1AE46C3F" w14:textId="77777777">
        <w:trPr>
          <w:trHeight w:val="300"/>
        </w:trPr>
        <w:tc>
          <w:tcPr>
            <w:tcW w:w="1243" w:type="dxa"/>
          </w:tcPr>
          <w:p w:rsidRPr="00B95078" w:rsidR="75E86E44" w:rsidP="75E86E44" w:rsidRDefault="75E86E44" w14:paraId="609B28E8" w14:textId="50A674E5">
            <w:pPr>
              <w:tabs>
                <w:tab w:val="num" w:pos="720"/>
              </w:tabs>
              <w:jc w:val="center"/>
              <w:rPr>
                <w:rFonts w:cs="Arial"/>
                <w:b/>
                <w:bCs/>
                <w:color w:val="000000" w:themeColor="text1"/>
              </w:rPr>
            </w:pPr>
            <w:r w:rsidRPr="00B95078">
              <w:rPr>
                <w:rFonts w:cs="Arial"/>
                <w:b/>
                <w:bCs/>
                <w:color w:val="000000" w:themeColor="text1"/>
              </w:rPr>
              <w:t>1</w:t>
            </w:r>
          </w:p>
        </w:tc>
        <w:tc>
          <w:tcPr>
            <w:tcW w:w="1381" w:type="dxa"/>
          </w:tcPr>
          <w:p w:rsidRPr="00B95078" w:rsidR="75E86E44" w:rsidP="75E86E44" w:rsidRDefault="75E86E44" w14:paraId="4909F00D" w14:textId="3F721740">
            <w:pPr>
              <w:tabs>
                <w:tab w:val="num" w:pos="720"/>
              </w:tabs>
              <w:jc w:val="center"/>
              <w:rPr>
                <w:rFonts w:cs="Arial"/>
                <w:color w:val="000000" w:themeColor="text1"/>
              </w:rPr>
            </w:pPr>
            <w:r w:rsidRPr="00B95078">
              <w:rPr>
                <w:rFonts w:cs="Arial"/>
                <w:color w:val="000000" w:themeColor="text1"/>
              </w:rPr>
              <w:t>No</w:t>
            </w:r>
          </w:p>
        </w:tc>
        <w:tc>
          <w:tcPr>
            <w:tcW w:w="1404" w:type="dxa"/>
          </w:tcPr>
          <w:p w:rsidRPr="00B95078" w:rsidR="75E86E44" w:rsidP="75E86E44" w:rsidRDefault="75E86E44" w14:paraId="6EAF3D3F" w14:textId="52132CA3">
            <w:pPr>
              <w:tabs>
                <w:tab w:val="num" w:pos="720"/>
              </w:tabs>
              <w:jc w:val="center"/>
              <w:rPr>
                <w:rFonts w:cs="Arial"/>
                <w:color w:val="000000" w:themeColor="text1"/>
              </w:rPr>
            </w:pPr>
            <w:r w:rsidRPr="00B95078">
              <w:rPr>
                <w:rFonts w:cs="Arial"/>
                <w:color w:val="000000" w:themeColor="text1"/>
              </w:rPr>
              <w:t>No</w:t>
            </w:r>
          </w:p>
        </w:tc>
        <w:tc>
          <w:tcPr>
            <w:tcW w:w="1529" w:type="dxa"/>
          </w:tcPr>
          <w:p w:rsidRPr="00B95078" w:rsidR="75E86E44" w:rsidP="75E86E44" w:rsidRDefault="75E86E44" w14:paraId="71408C23" w14:textId="733EA66F">
            <w:pPr>
              <w:tabs>
                <w:tab w:val="num" w:pos="720"/>
              </w:tabs>
              <w:jc w:val="center"/>
              <w:rPr>
                <w:rFonts w:cs="Arial"/>
                <w:color w:val="000000" w:themeColor="text1"/>
              </w:rPr>
            </w:pPr>
            <w:r w:rsidRPr="00B95078">
              <w:rPr>
                <w:rFonts w:cs="Arial"/>
                <w:color w:val="000000" w:themeColor="text1"/>
              </w:rPr>
              <w:t>No</w:t>
            </w:r>
          </w:p>
        </w:tc>
        <w:tc>
          <w:tcPr>
            <w:tcW w:w="1464" w:type="dxa"/>
          </w:tcPr>
          <w:p w:rsidRPr="00B95078" w:rsidR="7E3460D7" w:rsidP="75E86E44" w:rsidRDefault="7E3460D7" w14:paraId="2A48E657" w14:textId="4FFF8663">
            <w:pPr>
              <w:tabs>
                <w:tab w:val="num" w:pos="720"/>
              </w:tabs>
              <w:jc w:val="center"/>
              <w:rPr>
                <w:rFonts w:cs="Arial"/>
                <w:color w:val="000000" w:themeColor="text1"/>
              </w:rPr>
            </w:pPr>
            <w:r w:rsidRPr="00B95078">
              <w:rPr>
                <w:rFonts w:cs="Arial"/>
                <w:color w:val="000000" w:themeColor="text1"/>
              </w:rPr>
              <w:t>FH</w:t>
            </w:r>
          </w:p>
        </w:tc>
        <w:tc>
          <w:tcPr>
            <w:tcW w:w="1577" w:type="dxa"/>
          </w:tcPr>
          <w:p w:rsidRPr="00B95078" w:rsidR="75E86E44" w:rsidP="75E86E44" w:rsidRDefault="75E86E44" w14:paraId="630D52DD" w14:textId="56746884">
            <w:pPr>
              <w:tabs>
                <w:tab w:val="num" w:pos="720"/>
              </w:tabs>
              <w:jc w:val="center"/>
              <w:rPr>
                <w:rFonts w:cs="Arial"/>
                <w:color w:val="000000" w:themeColor="text1"/>
              </w:rPr>
            </w:pPr>
            <w:r w:rsidRPr="00B95078">
              <w:rPr>
                <w:rFonts w:cs="Arial"/>
                <w:color w:val="000000" w:themeColor="text1"/>
              </w:rPr>
              <w:t xml:space="preserve">Persona </w:t>
            </w:r>
            <w:r w:rsidRPr="00B95078" w:rsidR="20CA1D9F">
              <w:rPr>
                <w:rFonts w:cs="Arial"/>
                <w:color w:val="000000" w:themeColor="text1"/>
              </w:rPr>
              <w:t>presencial</w:t>
            </w:r>
          </w:p>
        </w:tc>
      </w:tr>
      <w:tr w:rsidRPr="00B95078" w:rsidR="75E86E44" w:rsidTr="00A34EF0" w14:paraId="28C6EEE8" w14:textId="77777777">
        <w:trPr>
          <w:trHeight w:val="586"/>
        </w:trPr>
        <w:tc>
          <w:tcPr>
            <w:tcW w:w="1243" w:type="dxa"/>
          </w:tcPr>
          <w:p w:rsidRPr="00B95078" w:rsidR="75E86E44" w:rsidP="75E86E44" w:rsidRDefault="75E86E44" w14:paraId="14ABBE5A" w14:textId="781165D6">
            <w:pPr>
              <w:tabs>
                <w:tab w:val="num" w:pos="720"/>
              </w:tabs>
              <w:jc w:val="center"/>
              <w:rPr>
                <w:rFonts w:cs="Arial"/>
                <w:b/>
                <w:bCs/>
                <w:color w:val="000000" w:themeColor="text1"/>
              </w:rPr>
            </w:pPr>
            <w:r w:rsidRPr="00B95078">
              <w:rPr>
                <w:rFonts w:cs="Arial"/>
                <w:b/>
                <w:bCs/>
                <w:color w:val="000000" w:themeColor="text1"/>
              </w:rPr>
              <w:t>2.1</w:t>
            </w:r>
          </w:p>
        </w:tc>
        <w:tc>
          <w:tcPr>
            <w:tcW w:w="1381" w:type="dxa"/>
          </w:tcPr>
          <w:p w:rsidRPr="00B95078" w:rsidR="75E86E44" w:rsidP="30D1C3F5" w:rsidRDefault="20A5E39F" w14:paraId="683ACAA7" w14:textId="1DE19434">
            <w:pPr>
              <w:tabs>
                <w:tab w:val="num" w:pos="720"/>
              </w:tabs>
              <w:jc w:val="center"/>
              <w:rPr>
                <w:rFonts w:cs="Arial"/>
                <w:color w:val="000000" w:themeColor="text1"/>
              </w:rPr>
            </w:pPr>
            <w:commentRangeStart w:id="85"/>
            <w:r w:rsidRPr="00A34EF0">
              <w:rPr>
                <w:rFonts w:cs="Arial"/>
                <w:color w:val="FF0000"/>
              </w:rPr>
              <w:t>No</w:t>
            </w:r>
            <w:commentRangeEnd w:id="85"/>
            <w:r w:rsidR="75E86E44">
              <w:commentReference w:id="85"/>
            </w:r>
          </w:p>
        </w:tc>
        <w:tc>
          <w:tcPr>
            <w:tcW w:w="1404" w:type="dxa"/>
          </w:tcPr>
          <w:p w:rsidRPr="00B95078" w:rsidR="75E86E44" w:rsidP="75E86E44" w:rsidRDefault="75E86E44" w14:paraId="0C61C7CA" w14:textId="71FF5D7D">
            <w:pPr>
              <w:tabs>
                <w:tab w:val="num" w:pos="720"/>
              </w:tabs>
              <w:jc w:val="center"/>
              <w:rPr>
                <w:rFonts w:cs="Arial"/>
                <w:color w:val="000000" w:themeColor="text1"/>
              </w:rPr>
            </w:pPr>
            <w:r w:rsidRPr="00B95078">
              <w:rPr>
                <w:rFonts w:cs="Arial"/>
                <w:color w:val="000000" w:themeColor="text1"/>
              </w:rPr>
              <w:t>-</w:t>
            </w:r>
          </w:p>
        </w:tc>
        <w:tc>
          <w:tcPr>
            <w:tcW w:w="1529" w:type="dxa"/>
          </w:tcPr>
          <w:p w:rsidRPr="00B95078" w:rsidR="75E86E44" w:rsidP="75E86E44" w:rsidRDefault="75E86E44" w14:paraId="4D806FDA" w14:textId="6CB27300">
            <w:pPr>
              <w:tabs>
                <w:tab w:val="num" w:pos="720"/>
              </w:tabs>
              <w:jc w:val="center"/>
              <w:rPr>
                <w:rFonts w:cs="Arial"/>
                <w:color w:val="000000" w:themeColor="text1"/>
              </w:rPr>
            </w:pPr>
            <w:r w:rsidRPr="00B95078">
              <w:rPr>
                <w:rFonts w:cs="Arial"/>
                <w:color w:val="000000" w:themeColor="text1"/>
              </w:rPr>
              <w:t>Sí</w:t>
            </w:r>
          </w:p>
        </w:tc>
        <w:tc>
          <w:tcPr>
            <w:tcW w:w="1464" w:type="dxa"/>
          </w:tcPr>
          <w:p w:rsidRPr="00B95078" w:rsidR="26DC0549" w:rsidP="75E86E44" w:rsidRDefault="26DC0549" w14:paraId="057D34F5" w14:textId="26957D81">
            <w:pPr>
              <w:tabs>
                <w:tab w:val="num" w:pos="720"/>
              </w:tabs>
              <w:jc w:val="center"/>
              <w:rPr>
                <w:rFonts w:cs="Arial"/>
              </w:rPr>
            </w:pPr>
            <w:r w:rsidRPr="00B95078">
              <w:rPr>
                <w:rFonts w:cs="Arial"/>
                <w:color w:val="000000" w:themeColor="text1"/>
              </w:rPr>
              <w:t>FH</w:t>
            </w:r>
          </w:p>
        </w:tc>
        <w:tc>
          <w:tcPr>
            <w:tcW w:w="1577" w:type="dxa"/>
          </w:tcPr>
          <w:p w:rsidRPr="00B95078" w:rsidR="75E86E44" w:rsidP="75E86E44" w:rsidRDefault="75E86E44" w14:paraId="341F989E" w14:textId="4DCF8A39">
            <w:pPr>
              <w:tabs>
                <w:tab w:val="num" w:pos="720"/>
              </w:tabs>
              <w:jc w:val="center"/>
              <w:rPr>
                <w:rFonts w:cs="Arial"/>
                <w:color w:val="000000" w:themeColor="text1"/>
              </w:rPr>
            </w:pPr>
            <w:r w:rsidRPr="00B95078">
              <w:rPr>
                <w:rFonts w:cs="Arial"/>
                <w:color w:val="000000" w:themeColor="text1"/>
              </w:rPr>
              <w:t xml:space="preserve">Representado </w:t>
            </w:r>
          </w:p>
        </w:tc>
      </w:tr>
    </w:tbl>
    <w:p w:rsidRPr="00B95078" w:rsidR="00FC1866" w:rsidP="4FB98DB2" w:rsidRDefault="00FC1866" w14:paraId="1CCED2D6" w14:textId="583F8EA9">
      <w:pPr>
        <w:jc w:val="left"/>
        <w:rPr>
          <w:rFonts w:cs="Arial"/>
        </w:rPr>
      </w:pPr>
    </w:p>
    <w:p w:rsidRPr="00B95078" w:rsidR="00FC1866" w:rsidP="4FB98DB2" w:rsidRDefault="00FC1866" w14:paraId="53483EC6" w14:textId="118DEC57">
      <w:pPr>
        <w:tabs>
          <w:tab w:val="num" w:pos="720"/>
        </w:tabs>
        <w:jc w:val="left"/>
        <w:rPr>
          <w:rFonts w:cs="Arial"/>
          <w:color w:val="000000" w:themeColor="text1"/>
        </w:rPr>
      </w:pPr>
    </w:p>
    <w:p w:rsidRPr="00B95078" w:rsidR="00690C24" w:rsidP="4FB98DB2" w:rsidRDefault="00690C24" w14:paraId="4E90EB9E" w14:textId="77777777">
      <w:pPr>
        <w:tabs>
          <w:tab w:val="num" w:pos="720"/>
        </w:tabs>
        <w:jc w:val="left"/>
        <w:rPr>
          <w:rFonts w:cs="Arial"/>
          <w:color w:val="000000" w:themeColor="text1"/>
        </w:rPr>
      </w:pPr>
    </w:p>
    <w:p w:rsidRPr="00B95078" w:rsidR="00690C24" w:rsidP="4FB98DB2" w:rsidRDefault="00690C24" w14:paraId="600AC21C" w14:textId="77777777">
      <w:pPr>
        <w:tabs>
          <w:tab w:val="num" w:pos="720"/>
        </w:tabs>
        <w:jc w:val="left"/>
        <w:rPr>
          <w:rFonts w:cs="Arial"/>
          <w:color w:val="000000" w:themeColor="text1"/>
        </w:rPr>
      </w:pPr>
    </w:p>
    <w:p w:rsidRPr="00B95078" w:rsidR="00690C24" w:rsidP="4FB98DB2" w:rsidRDefault="00690C24" w14:paraId="0FFDC45D" w14:textId="77777777">
      <w:pPr>
        <w:tabs>
          <w:tab w:val="num" w:pos="720"/>
        </w:tabs>
        <w:jc w:val="left"/>
        <w:rPr>
          <w:rFonts w:cs="Arial"/>
          <w:color w:val="000000" w:themeColor="text1"/>
        </w:rPr>
      </w:pPr>
    </w:p>
    <w:p w:rsidRPr="00B95078" w:rsidR="00690C24" w:rsidP="4FB98DB2" w:rsidRDefault="00690C24" w14:paraId="429A0FCA" w14:textId="77777777">
      <w:pPr>
        <w:tabs>
          <w:tab w:val="num" w:pos="720"/>
        </w:tabs>
        <w:jc w:val="left"/>
        <w:rPr>
          <w:rFonts w:cs="Arial"/>
          <w:color w:val="000000" w:themeColor="text1"/>
        </w:rPr>
      </w:pPr>
    </w:p>
    <w:p w:rsidRPr="00B95078" w:rsidR="00690C24" w:rsidP="4FB98DB2" w:rsidRDefault="00690C24" w14:paraId="42EF6070" w14:textId="77777777">
      <w:pPr>
        <w:tabs>
          <w:tab w:val="num" w:pos="720"/>
        </w:tabs>
        <w:jc w:val="left"/>
        <w:rPr>
          <w:rFonts w:cs="Arial"/>
          <w:color w:val="000000" w:themeColor="text1"/>
        </w:rPr>
      </w:pPr>
    </w:p>
    <w:p w:rsidRPr="00B95078" w:rsidR="00690C24" w:rsidP="4FB98DB2" w:rsidRDefault="00690C24" w14:paraId="6C7578D1" w14:textId="77777777">
      <w:pPr>
        <w:tabs>
          <w:tab w:val="num" w:pos="720"/>
        </w:tabs>
        <w:jc w:val="left"/>
        <w:rPr>
          <w:rFonts w:cs="Arial"/>
          <w:color w:val="000000" w:themeColor="text1"/>
        </w:rPr>
      </w:pPr>
    </w:p>
    <w:p w:rsidRPr="00B95078" w:rsidR="00690C24" w:rsidP="4FB98DB2" w:rsidRDefault="00690C24" w14:paraId="6AEA017A" w14:textId="77777777">
      <w:pPr>
        <w:tabs>
          <w:tab w:val="num" w:pos="720"/>
        </w:tabs>
        <w:jc w:val="left"/>
        <w:rPr>
          <w:rFonts w:cs="Arial"/>
          <w:color w:val="000000" w:themeColor="text1"/>
        </w:rPr>
      </w:pPr>
    </w:p>
    <w:p w:rsidRPr="00B95078" w:rsidR="00690C24" w:rsidP="4FB98DB2" w:rsidRDefault="00690C24" w14:paraId="410329F4" w14:textId="77777777">
      <w:pPr>
        <w:tabs>
          <w:tab w:val="num" w:pos="720"/>
        </w:tabs>
        <w:jc w:val="left"/>
        <w:rPr>
          <w:rFonts w:cs="Arial"/>
          <w:color w:val="000000" w:themeColor="text1"/>
        </w:rPr>
      </w:pPr>
    </w:p>
    <w:p w:rsidRPr="00B95078" w:rsidR="00690C24" w:rsidP="4FB98DB2" w:rsidRDefault="00690C24" w14:paraId="4803C0F1" w14:textId="77777777">
      <w:pPr>
        <w:tabs>
          <w:tab w:val="num" w:pos="720"/>
        </w:tabs>
        <w:jc w:val="left"/>
        <w:rPr>
          <w:rFonts w:cs="Arial"/>
          <w:color w:val="000000" w:themeColor="text1"/>
        </w:rPr>
      </w:pPr>
    </w:p>
    <w:p w:rsidRPr="00B95078" w:rsidR="00FC1866" w:rsidP="4FB98DB2" w:rsidRDefault="001A38CC" w14:paraId="795D1C38" w14:textId="0CB99E8A">
      <w:pPr>
        <w:tabs>
          <w:tab w:val="num" w:pos="720"/>
        </w:tabs>
        <w:jc w:val="left"/>
        <w:rPr>
          <w:rFonts w:cs="Arial"/>
          <w:b/>
          <w:bCs/>
          <w:color w:val="000000"/>
          <w:shd w:val="clear" w:color="auto" w:fill="FFFFFF"/>
        </w:rPr>
      </w:pPr>
      <w:r w:rsidRPr="00B95078">
        <w:rPr>
          <w:rFonts w:cs="Arial"/>
          <w:color w:val="000000" w:themeColor="text1"/>
        </w:rPr>
        <w:t xml:space="preserve">La forma de </w:t>
      </w:r>
      <w:r w:rsidRPr="00B95078" w:rsidR="00FD5A80">
        <w:rPr>
          <w:rFonts w:cs="Arial"/>
          <w:color w:val="000000" w:themeColor="text1"/>
        </w:rPr>
        <w:t xml:space="preserve">identificar y </w:t>
      </w:r>
      <w:r w:rsidRPr="00B95078">
        <w:rPr>
          <w:rFonts w:cs="Arial"/>
          <w:color w:val="000000" w:themeColor="text1"/>
        </w:rPr>
        <w:t xml:space="preserve">cumplimentar </w:t>
      </w:r>
      <w:r w:rsidRPr="00B95078" w:rsidR="00FD5A80">
        <w:rPr>
          <w:rFonts w:cs="Arial"/>
          <w:color w:val="000000" w:themeColor="text1"/>
        </w:rPr>
        <w:t>los diferentes roles dependiendo de las casuís</w:t>
      </w:r>
      <w:r w:rsidRPr="00B95078" w:rsidR="00690C24">
        <w:rPr>
          <w:rFonts w:cs="Arial"/>
          <w:color w:val="000000" w:themeColor="text1"/>
        </w:rPr>
        <w:t>ti</w:t>
      </w:r>
      <w:r w:rsidRPr="00B95078" w:rsidR="00FD5A80">
        <w:rPr>
          <w:rFonts w:cs="Arial"/>
          <w:color w:val="000000" w:themeColor="text1"/>
        </w:rPr>
        <w:t>cas se resume en el siguiente cuadro:</w:t>
      </w:r>
    </w:p>
    <w:p w:rsidRPr="00B95078" w:rsidR="007458C1" w:rsidP="001A38CC" w:rsidRDefault="00F805C2" w14:paraId="7B20B3D5" w14:textId="77777777">
      <w:pPr>
        <w:spacing w:before="0" w:after="160" w:line="259" w:lineRule="auto"/>
        <w:ind w:left="-1134"/>
        <w:jc w:val="left"/>
        <w:rPr>
          <w:rFonts w:cs="Arial"/>
          <w:shd w:val="clear" w:color="auto" w:fill="FFFFFF"/>
        </w:rPr>
      </w:pPr>
      <w:r w:rsidRPr="00B95078">
        <w:rPr>
          <w:rFonts w:cs="Arial"/>
          <w:noProof/>
          <w:shd w:val="clear" w:color="auto" w:fill="FFFFFF"/>
        </w:rPr>
        <w:drawing>
          <wp:inline distT="0" distB="0" distL="0" distR="0" wp14:anchorId="11C1C362" wp14:editId="6FED81C1">
            <wp:extent cx="6963940" cy="1941616"/>
            <wp:effectExtent l="0" t="0" r="0" b="1905"/>
            <wp:docPr id="2018495485" name="Imagen 1" descr="Aplicación, Tabla,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95485" name="Imagen 1" descr="Aplicación, Tabla, Calendario&#10;&#10;El contenido generado por IA puede ser incorrecto."/>
                    <pic:cNvPicPr/>
                  </pic:nvPicPr>
                  <pic:blipFill>
                    <a:blip r:embed="rId54"/>
                    <a:stretch>
                      <a:fillRect/>
                    </a:stretch>
                  </pic:blipFill>
                  <pic:spPr>
                    <a:xfrm>
                      <a:off x="0" y="0"/>
                      <a:ext cx="6982250" cy="1946721"/>
                    </a:xfrm>
                    <a:prstGeom prst="rect">
                      <a:avLst/>
                    </a:prstGeom>
                  </pic:spPr>
                </pic:pic>
              </a:graphicData>
            </a:graphic>
          </wp:inline>
        </w:drawing>
      </w:r>
    </w:p>
    <w:p w:rsidRPr="00B95078" w:rsidR="007458C1" w:rsidP="001A38CC" w:rsidRDefault="007458C1" w14:paraId="53DD21FA" w14:textId="77777777">
      <w:pPr>
        <w:spacing w:before="0" w:after="160" w:line="259" w:lineRule="auto"/>
        <w:ind w:left="-1134"/>
        <w:jc w:val="left"/>
        <w:rPr>
          <w:rFonts w:cs="Arial"/>
          <w:shd w:val="clear" w:color="auto" w:fill="FFFFFF"/>
        </w:rPr>
      </w:pPr>
    </w:p>
    <w:p w:rsidRPr="00B95078" w:rsidR="00AB4AA0" w:rsidP="001A38CC" w:rsidRDefault="00AB4AA0" w14:paraId="3B77EB37" w14:textId="091DB609">
      <w:pPr>
        <w:spacing w:before="0" w:after="160" w:line="259" w:lineRule="auto"/>
        <w:ind w:left="-1134"/>
        <w:jc w:val="left"/>
        <w:rPr>
          <w:rFonts w:cs="Arial"/>
          <w:b/>
          <w:bCs/>
          <w:color w:val="009797"/>
          <w:szCs w:val="26"/>
          <w:shd w:val="clear" w:color="auto" w:fill="FFFFFF"/>
        </w:rPr>
      </w:pPr>
      <w:r w:rsidRPr="00B95078">
        <w:rPr>
          <w:rFonts w:cs="Arial"/>
          <w:shd w:val="clear" w:color="auto" w:fill="FFFFFF"/>
        </w:rPr>
        <w:br w:type="page"/>
      </w:r>
    </w:p>
    <w:p w:rsidRPr="00B95078" w:rsidR="006750FE" w:rsidP="4FB98DB2" w:rsidRDefault="4FCAE3EF" w14:paraId="2178FD40" w14:textId="0E784442">
      <w:pPr>
        <w:pStyle w:val="Ttulo3"/>
        <w:jc w:val="left"/>
        <w:rPr>
          <w:shd w:val="clear" w:color="auto" w:fill="FFFFFF"/>
        </w:rPr>
      </w:pPr>
      <w:bookmarkStart w:name="_Toc950271667" w:id="86"/>
      <w:bookmarkStart w:name="_Toc212993682" w:id="87"/>
      <w:bookmarkStart w:name="_Toc213765520" w:id="88"/>
      <w:r w:rsidRPr="00B95078">
        <w:t>Tramitar para mí</w:t>
      </w:r>
      <w:bookmarkEnd w:id="86"/>
      <w:bookmarkEnd w:id="87"/>
      <w:bookmarkEnd w:id="88"/>
    </w:p>
    <w:p w:rsidRPr="00B95078" w:rsidR="008E6C11" w:rsidP="4FB98DB2" w:rsidRDefault="008E6C11" w14:paraId="57EE717C" w14:textId="77777777">
      <w:pPr>
        <w:jc w:val="left"/>
        <w:rPr>
          <w:rFonts w:cs="Arial"/>
          <w:shd w:val="clear" w:color="auto" w:fill="FFFFFF"/>
        </w:rPr>
      </w:pPr>
    </w:p>
    <w:p w:rsidRPr="00B95078" w:rsidR="003A3363" w:rsidP="4FB98DB2" w:rsidRDefault="003A3363" w14:paraId="1B5FA307" w14:textId="355E00ED">
      <w:pPr>
        <w:jc w:val="left"/>
        <w:rPr>
          <w:rFonts w:cs="Arial"/>
          <w:shd w:val="clear" w:color="auto" w:fill="FFFFFF"/>
        </w:rPr>
      </w:pPr>
      <w:r w:rsidRPr="00B95078">
        <w:rPr>
          <w:rFonts w:cs="Arial"/>
          <w:shd w:val="clear" w:color="auto" w:fill="FFFFFF"/>
        </w:rPr>
        <w:t>Un usuario va a realizar una solicitud para sí mismo (Caso 1).</w:t>
      </w:r>
    </w:p>
    <w:p w:rsidRPr="00B95078" w:rsidR="00EE447D" w:rsidP="4FB98DB2" w:rsidRDefault="00EE447D" w14:paraId="48ED8E27" w14:textId="77777777">
      <w:pPr>
        <w:jc w:val="left"/>
        <w:rPr>
          <w:rFonts w:cs="Arial"/>
          <w:shd w:val="clear" w:color="auto" w:fill="FFFFFF"/>
        </w:rPr>
      </w:pPr>
    </w:p>
    <w:p w:rsidRPr="00B95078" w:rsidR="004B02E9" w:rsidP="0078324F" w:rsidRDefault="777CC15D" w14:paraId="5D237A9A" w14:textId="67C9629E">
      <w:pPr>
        <w:pStyle w:val="Titulo4"/>
      </w:pPr>
      <w:bookmarkStart w:name="_Toc452532800" w:id="89"/>
      <w:r w:rsidRPr="0078324F">
        <w:t>Escenarios</w:t>
      </w:r>
      <w:r w:rsidRPr="00B95078">
        <w:t xml:space="preserve"> de resolución de Borradores y Plantillas</w:t>
      </w:r>
      <w:bookmarkEnd w:id="89"/>
    </w:p>
    <w:p w:rsidRPr="00B95078" w:rsidR="004B02E9" w:rsidP="4FB98DB2" w:rsidRDefault="004B02E9" w14:paraId="3080B0A1" w14:textId="77777777">
      <w:pPr>
        <w:jc w:val="left"/>
        <w:rPr>
          <w:rFonts w:cs="Arial"/>
          <w:shd w:val="clear" w:color="auto" w:fill="FFFFFF"/>
        </w:rPr>
      </w:pPr>
    </w:p>
    <w:p w:rsidRPr="00B95078" w:rsidR="00EE447D" w:rsidP="4FB98DB2" w:rsidRDefault="00906E24" w14:paraId="774B518E" w14:textId="15C6C523">
      <w:pPr>
        <w:jc w:val="left"/>
        <w:rPr>
          <w:rFonts w:cs="Arial"/>
          <w:shd w:val="clear" w:color="auto" w:fill="FFFFFF"/>
        </w:rPr>
      </w:pPr>
      <w:r w:rsidRPr="00B95078">
        <w:rPr>
          <w:rFonts w:cs="Arial"/>
          <w:shd w:val="clear" w:color="auto" w:fill="FFFFFF"/>
        </w:rPr>
        <w:t xml:space="preserve">Aparecen </w:t>
      </w:r>
      <w:r w:rsidRPr="00B95078" w:rsidR="005E068B">
        <w:rPr>
          <w:rFonts w:cs="Arial"/>
          <w:shd w:val="clear" w:color="auto" w:fill="FFFFFF"/>
        </w:rPr>
        <w:t>4</w:t>
      </w:r>
      <w:r w:rsidRPr="00B95078">
        <w:rPr>
          <w:rFonts w:cs="Arial"/>
          <w:shd w:val="clear" w:color="auto" w:fill="FFFFFF"/>
        </w:rPr>
        <w:t xml:space="preserve"> posibles </w:t>
      </w:r>
      <w:r w:rsidRPr="00B95078" w:rsidR="00841EB8">
        <w:rPr>
          <w:rFonts w:cs="Arial"/>
          <w:shd w:val="clear" w:color="auto" w:fill="FFFFFF"/>
        </w:rPr>
        <w:t>escenarios para resolver si hay borradores y/o plantillas</w:t>
      </w:r>
      <w:r w:rsidRPr="00B95078">
        <w:rPr>
          <w:rFonts w:cs="Arial"/>
          <w:shd w:val="clear" w:color="auto" w:fill="FFFFFF"/>
        </w:rPr>
        <w:t>:</w:t>
      </w:r>
    </w:p>
    <w:p w:rsidRPr="00B95078" w:rsidR="005327FD" w:rsidP="4FB98DB2" w:rsidRDefault="005327FD" w14:paraId="49AF8D05" w14:textId="77777777">
      <w:pPr>
        <w:jc w:val="left"/>
        <w:rPr>
          <w:rFonts w:cs="Arial"/>
          <w:b/>
          <w:bCs/>
          <w:shd w:val="clear" w:color="auto" w:fill="FFFFFF"/>
        </w:rPr>
      </w:pPr>
    </w:p>
    <w:p w:rsidRPr="00B95078" w:rsidR="00AD4B2C" w:rsidP="4FB98DB2" w:rsidRDefault="00AD4B2C" w14:paraId="03AA6CB6" w14:textId="4D82B524">
      <w:pPr>
        <w:jc w:val="left"/>
        <w:rPr>
          <w:rFonts w:cs="Arial"/>
          <w:b/>
          <w:bCs/>
          <w:shd w:val="clear" w:color="auto" w:fill="FFFFFF"/>
        </w:rPr>
      </w:pPr>
      <w:r w:rsidRPr="00B95078">
        <w:rPr>
          <w:rFonts w:cs="Arial"/>
          <w:b/>
          <w:bCs/>
          <w:shd w:val="clear" w:color="auto" w:fill="FFFFFF"/>
        </w:rPr>
        <w:t xml:space="preserve">Escenario 1: </w:t>
      </w:r>
      <w:r w:rsidRPr="00B95078" w:rsidR="425D0D1D">
        <w:rPr>
          <w:rFonts w:cs="Arial"/>
          <w:b/>
          <w:bCs/>
          <w:shd w:val="clear" w:color="auto" w:fill="FFFFFF"/>
        </w:rPr>
        <w:t>e</w:t>
      </w:r>
      <w:r w:rsidRPr="00B95078">
        <w:rPr>
          <w:rFonts w:cs="Arial"/>
          <w:b/>
          <w:bCs/>
          <w:shd w:val="clear" w:color="auto" w:fill="FFFFFF"/>
        </w:rPr>
        <w:t>l usuario no tiene borradores ni plantillas</w:t>
      </w:r>
    </w:p>
    <w:p w:rsidRPr="00B95078" w:rsidR="00AD4B2C" w:rsidP="4FB98DB2" w:rsidRDefault="00AD4B2C" w14:paraId="2425ACA8" w14:textId="22C0F87F">
      <w:pPr>
        <w:jc w:val="left"/>
        <w:rPr>
          <w:rFonts w:cs="Arial"/>
          <w:shd w:val="clear" w:color="auto" w:fill="FFFFFF"/>
        </w:rPr>
      </w:pPr>
      <w:r w:rsidRPr="00B95078">
        <w:rPr>
          <w:rFonts w:cs="Arial"/>
          <w:shd w:val="clear" w:color="auto" w:fill="FFFFFF"/>
        </w:rPr>
        <w:t>Se mostrará directamente la pantalla de identificación del paso 1:</w:t>
      </w:r>
    </w:p>
    <w:p w:rsidRPr="00B95078" w:rsidR="00AC7650" w:rsidP="4FB98DB2" w:rsidRDefault="00AC7650" w14:paraId="641EC1B8" w14:textId="77777777">
      <w:pPr>
        <w:jc w:val="left"/>
        <w:rPr>
          <w:rFonts w:cs="Arial"/>
          <w:b/>
          <w:bCs/>
          <w:shd w:val="clear" w:color="auto" w:fill="FFFFFF"/>
        </w:rPr>
      </w:pPr>
    </w:p>
    <w:p w:rsidRPr="00B95078" w:rsidR="00AC7650" w:rsidP="4FB98DB2" w:rsidRDefault="00AC7650" w14:paraId="3D06AF5B" w14:textId="77777777">
      <w:pPr>
        <w:jc w:val="left"/>
        <w:rPr>
          <w:rFonts w:cs="Arial"/>
          <w:b/>
          <w:bCs/>
          <w:shd w:val="clear" w:color="auto" w:fill="FFFFFF"/>
        </w:rPr>
      </w:pPr>
    </w:p>
    <w:p w:rsidRPr="00B95078" w:rsidR="00AC7650" w:rsidP="4FB98DB2" w:rsidRDefault="3B3F29B0" w14:paraId="0EA0DA1C" w14:textId="4E7C3761">
      <w:pPr>
        <w:jc w:val="left"/>
        <w:rPr>
          <w:rFonts w:cs="Arial"/>
          <w:b/>
          <w:bCs/>
          <w:shd w:val="clear" w:color="auto" w:fill="FFFFFF"/>
        </w:rPr>
      </w:pPr>
      <w:r>
        <w:rPr>
          <w:noProof/>
        </w:rPr>
        <w:drawing>
          <wp:inline distT="0" distB="0" distL="0" distR="0" wp14:anchorId="5673E129" wp14:editId="13CAD646">
            <wp:extent cx="4629150" cy="3200400"/>
            <wp:effectExtent l="0" t="0" r="0" b="0"/>
            <wp:docPr id="1264668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696" name=""/>
                    <pic:cNvPicPr/>
                  </pic:nvPicPr>
                  <pic:blipFill>
                    <a:blip r:embed="rId55">
                      <a:extLst>
                        <a:ext uri="{28A0092B-C50C-407E-A947-70E740481C1C}">
                          <a14:useLocalDpi xmlns:a14="http://schemas.microsoft.com/office/drawing/2010/main"/>
                        </a:ext>
                      </a:extLst>
                    </a:blip>
                    <a:stretch>
                      <a:fillRect/>
                    </a:stretch>
                  </pic:blipFill>
                  <pic:spPr>
                    <a:xfrm>
                      <a:off x="0" y="0"/>
                      <a:ext cx="4629150" cy="3200400"/>
                    </a:xfrm>
                    <a:prstGeom prst="rect">
                      <a:avLst/>
                    </a:prstGeom>
                  </pic:spPr>
                </pic:pic>
              </a:graphicData>
            </a:graphic>
          </wp:inline>
        </w:drawing>
      </w:r>
    </w:p>
    <w:p w:rsidRPr="00B95078" w:rsidR="00AC7650" w:rsidP="4FB98DB2" w:rsidRDefault="00AC7650" w14:paraId="50348A14" w14:textId="77777777">
      <w:pPr>
        <w:jc w:val="left"/>
        <w:rPr>
          <w:rFonts w:cs="Arial"/>
          <w:b/>
          <w:bCs/>
          <w:shd w:val="clear" w:color="auto" w:fill="FFFFFF"/>
        </w:rPr>
      </w:pPr>
    </w:p>
    <w:p w:rsidRPr="00B95078" w:rsidR="00AC7650" w:rsidP="4FB98DB2" w:rsidRDefault="00AC7650" w14:paraId="28C132EB" w14:textId="77777777">
      <w:pPr>
        <w:jc w:val="left"/>
        <w:rPr>
          <w:rFonts w:cs="Arial"/>
          <w:b/>
          <w:bCs/>
          <w:shd w:val="clear" w:color="auto" w:fill="FFFFFF"/>
        </w:rPr>
      </w:pPr>
    </w:p>
    <w:p w:rsidRPr="00B95078" w:rsidR="00AC7650" w:rsidP="4FB98DB2" w:rsidRDefault="00AC7650" w14:paraId="44653CCD" w14:textId="77777777">
      <w:pPr>
        <w:jc w:val="left"/>
        <w:rPr>
          <w:rFonts w:cs="Arial"/>
          <w:b/>
          <w:bCs/>
          <w:shd w:val="clear" w:color="auto" w:fill="FFFFFF"/>
        </w:rPr>
      </w:pPr>
    </w:p>
    <w:p w:rsidRPr="00B95078" w:rsidR="00AC7650" w:rsidP="4FB98DB2" w:rsidRDefault="00AC7650" w14:paraId="19767FD4" w14:textId="77777777">
      <w:pPr>
        <w:jc w:val="left"/>
        <w:rPr>
          <w:rFonts w:cs="Arial"/>
          <w:b/>
          <w:bCs/>
          <w:shd w:val="clear" w:color="auto" w:fill="FFFFFF"/>
        </w:rPr>
      </w:pPr>
    </w:p>
    <w:p w:rsidRPr="00B95078" w:rsidR="00AC7650" w:rsidP="4FB98DB2" w:rsidRDefault="00AC7650" w14:paraId="72AC0433" w14:textId="77777777">
      <w:pPr>
        <w:jc w:val="left"/>
        <w:rPr>
          <w:rFonts w:cs="Arial"/>
          <w:b/>
          <w:bCs/>
          <w:shd w:val="clear" w:color="auto" w:fill="FFFFFF"/>
        </w:rPr>
      </w:pPr>
    </w:p>
    <w:p w:rsidRPr="00B95078" w:rsidR="00AC7650" w:rsidP="4FB98DB2" w:rsidRDefault="00AC7650" w14:paraId="674EE064" w14:textId="77777777">
      <w:pPr>
        <w:jc w:val="left"/>
        <w:rPr>
          <w:rFonts w:cs="Arial"/>
          <w:b/>
          <w:bCs/>
          <w:shd w:val="clear" w:color="auto" w:fill="FFFFFF"/>
        </w:rPr>
      </w:pPr>
    </w:p>
    <w:p w:rsidRPr="00B95078" w:rsidR="00AC7650" w:rsidP="4FB98DB2" w:rsidRDefault="00AC7650" w14:paraId="4B053F20" w14:textId="77777777">
      <w:pPr>
        <w:jc w:val="left"/>
        <w:rPr>
          <w:rFonts w:cs="Arial"/>
          <w:b/>
          <w:bCs/>
          <w:shd w:val="clear" w:color="auto" w:fill="FFFFFF"/>
        </w:rPr>
      </w:pPr>
    </w:p>
    <w:p w:rsidR="00AC7650" w:rsidP="4FB98DB2" w:rsidRDefault="00AC7650" w14:paraId="4030DE9E" w14:textId="77777777">
      <w:pPr>
        <w:jc w:val="left"/>
        <w:rPr>
          <w:rFonts w:cs="Arial"/>
          <w:b/>
          <w:bCs/>
          <w:shd w:val="clear" w:color="auto" w:fill="FFFFFF"/>
        </w:rPr>
      </w:pPr>
    </w:p>
    <w:p w:rsidR="00F112C3" w:rsidP="4FB98DB2" w:rsidRDefault="00F112C3" w14:paraId="78B25F3C" w14:textId="77777777">
      <w:pPr>
        <w:jc w:val="left"/>
        <w:rPr>
          <w:rFonts w:cs="Arial"/>
          <w:b/>
          <w:bCs/>
          <w:shd w:val="clear" w:color="auto" w:fill="FFFFFF"/>
        </w:rPr>
      </w:pPr>
    </w:p>
    <w:p w:rsidR="00F112C3" w:rsidP="4FB98DB2" w:rsidRDefault="00F112C3" w14:paraId="551DA517" w14:textId="77777777">
      <w:pPr>
        <w:jc w:val="left"/>
        <w:rPr>
          <w:rFonts w:cs="Arial"/>
          <w:b/>
          <w:bCs/>
          <w:shd w:val="clear" w:color="auto" w:fill="FFFFFF"/>
        </w:rPr>
      </w:pPr>
    </w:p>
    <w:p w:rsidRPr="00B95078" w:rsidR="00F112C3" w:rsidP="4FB98DB2" w:rsidRDefault="00F112C3" w14:paraId="65F29F0D" w14:textId="77777777">
      <w:pPr>
        <w:jc w:val="left"/>
        <w:rPr>
          <w:rFonts w:cs="Arial"/>
          <w:b/>
          <w:bCs/>
          <w:shd w:val="clear" w:color="auto" w:fill="FFFFFF"/>
        </w:rPr>
      </w:pPr>
    </w:p>
    <w:p w:rsidRPr="00B95078" w:rsidR="00AC7650" w:rsidP="4FB98DB2" w:rsidRDefault="00AC7650" w14:paraId="30004A0D" w14:textId="77777777">
      <w:pPr>
        <w:jc w:val="left"/>
        <w:rPr>
          <w:rFonts w:cs="Arial"/>
          <w:b/>
          <w:bCs/>
          <w:shd w:val="clear" w:color="auto" w:fill="FFFFFF"/>
        </w:rPr>
      </w:pPr>
    </w:p>
    <w:p w:rsidRPr="00B95078" w:rsidR="00906E24" w:rsidP="4FB98DB2" w:rsidRDefault="0093550A" w14:paraId="6DAE142C" w14:textId="2EE55BD2">
      <w:pPr>
        <w:jc w:val="left"/>
        <w:rPr>
          <w:rFonts w:cs="Arial"/>
          <w:b/>
          <w:bCs/>
          <w:shd w:val="clear" w:color="auto" w:fill="FFFFFF"/>
        </w:rPr>
      </w:pPr>
      <w:r w:rsidRPr="00B95078">
        <w:rPr>
          <w:rFonts w:cs="Arial"/>
          <w:b/>
          <w:bCs/>
          <w:shd w:val="clear" w:color="auto" w:fill="FFFFFF"/>
        </w:rPr>
        <w:t>Es</w:t>
      </w:r>
      <w:r w:rsidRPr="00B95078" w:rsidR="00906E24">
        <w:rPr>
          <w:rFonts w:cs="Arial"/>
          <w:b/>
          <w:bCs/>
          <w:shd w:val="clear" w:color="auto" w:fill="FFFFFF"/>
        </w:rPr>
        <w:t xml:space="preserve">cenario </w:t>
      </w:r>
      <w:r w:rsidRPr="00B95078" w:rsidR="00AD4B2C">
        <w:rPr>
          <w:rFonts w:cs="Arial"/>
          <w:b/>
          <w:bCs/>
          <w:shd w:val="clear" w:color="auto" w:fill="FFFFFF"/>
        </w:rPr>
        <w:t>2</w:t>
      </w:r>
      <w:r w:rsidRPr="00B95078" w:rsidR="00906E24">
        <w:rPr>
          <w:rFonts w:cs="Arial"/>
          <w:b/>
          <w:bCs/>
          <w:shd w:val="clear" w:color="auto" w:fill="FFFFFF"/>
        </w:rPr>
        <w:t xml:space="preserve">: </w:t>
      </w:r>
      <w:r w:rsidRPr="00B95078" w:rsidR="750B0FC2">
        <w:rPr>
          <w:rFonts w:cs="Arial"/>
          <w:b/>
          <w:bCs/>
          <w:shd w:val="clear" w:color="auto" w:fill="FFFFFF"/>
        </w:rPr>
        <w:t>e</w:t>
      </w:r>
      <w:r w:rsidRPr="00B95078" w:rsidR="00134553">
        <w:rPr>
          <w:rFonts w:cs="Arial"/>
          <w:b/>
          <w:bCs/>
          <w:shd w:val="clear" w:color="auto" w:fill="FFFFFF"/>
        </w:rPr>
        <w:t>l usuario tiene borradores y plantillas</w:t>
      </w:r>
    </w:p>
    <w:p w:rsidRPr="00B95078" w:rsidR="00134553" w:rsidP="4FB98DB2" w:rsidRDefault="00DC7A16" w14:paraId="421BBAB6" w14:textId="6A43E633">
      <w:pPr>
        <w:jc w:val="left"/>
        <w:rPr>
          <w:rFonts w:cs="Arial"/>
          <w:shd w:val="clear" w:color="auto" w:fill="FFFFFF"/>
        </w:rPr>
      </w:pPr>
      <w:r w:rsidRPr="00B95078">
        <w:rPr>
          <w:rFonts w:cs="Arial"/>
          <w:noProof/>
        </w:rPr>
        <w:drawing>
          <wp:inline distT="0" distB="0" distL="0" distR="0" wp14:anchorId="38272737" wp14:editId="7B22108C">
            <wp:extent cx="4787259" cy="2876438"/>
            <wp:effectExtent l="0" t="0" r="0" b="635"/>
            <wp:docPr id="18877151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18703" cy="2895331"/>
                    </a:xfrm>
                    <a:prstGeom prst="rect">
                      <a:avLst/>
                    </a:prstGeom>
                    <a:noFill/>
                  </pic:spPr>
                </pic:pic>
              </a:graphicData>
            </a:graphic>
          </wp:inline>
        </w:drawing>
      </w:r>
    </w:p>
    <w:p w:rsidRPr="00B95078" w:rsidR="000A51B7" w:rsidP="00A34EF0" w:rsidRDefault="1EED3246" w14:paraId="5839EE64" w14:textId="4BE57E64">
      <w:pPr>
        <w:spacing w:line="276" w:lineRule="auto"/>
        <w:rPr>
          <w:rFonts w:cs="Arial"/>
          <w:b/>
          <w:bCs/>
          <w:color w:val="000000"/>
          <w:shd w:val="clear" w:color="auto" w:fill="FFFFFF"/>
        </w:rPr>
      </w:pPr>
      <w:r w:rsidRPr="00B95078">
        <w:rPr>
          <w:rFonts w:cs="Arial"/>
          <w:shd w:val="clear" w:color="auto" w:fill="FFFFFF"/>
        </w:rPr>
        <w:t>S</w:t>
      </w:r>
      <w:r w:rsidRPr="00B95078" w:rsidR="38AC085C">
        <w:rPr>
          <w:rFonts w:cs="Arial"/>
          <w:shd w:val="clear" w:color="auto" w:fill="FFFFFF"/>
        </w:rPr>
        <w:t>e mostrará la pantalla</w:t>
      </w:r>
      <w:r w:rsidRPr="00B95078" w:rsidR="3199873B">
        <w:rPr>
          <w:rFonts w:cs="Arial"/>
          <w:shd w:val="clear" w:color="auto" w:fill="FFFFFF"/>
        </w:rPr>
        <w:t xml:space="preserve"> de selección</w:t>
      </w:r>
      <w:r w:rsidRPr="00B95078" w:rsidR="63F218DC">
        <w:rPr>
          <w:rFonts w:cs="Arial"/>
          <w:shd w:val="clear" w:color="auto" w:fill="FFFFFF"/>
        </w:rPr>
        <w:t xml:space="preserve"> con 3 tarjetas</w:t>
      </w:r>
      <w:r w:rsidRPr="00B95078" w:rsidR="3A9AB76F">
        <w:rPr>
          <w:rFonts w:cs="Arial"/>
          <w:shd w:val="clear" w:color="auto" w:fill="FFFFFF"/>
        </w:rPr>
        <w:t>:</w:t>
      </w:r>
      <w:r w:rsidRPr="00B95078" w:rsidR="3A9AB76F">
        <w:rPr>
          <w:rFonts w:cs="Arial"/>
          <w:b/>
          <w:bCs/>
          <w:color w:val="000000"/>
          <w:shd w:val="clear" w:color="auto" w:fill="FFFFFF"/>
        </w:rPr>
        <w:t xml:space="preserve"> </w:t>
      </w:r>
      <w:r w:rsidRPr="00B95078" w:rsidR="782A4A74">
        <w:rPr>
          <w:rFonts w:cs="Arial"/>
          <w:b/>
          <w:bCs/>
          <w:color w:val="000000"/>
          <w:shd w:val="clear" w:color="auto" w:fill="FFFFFF"/>
        </w:rPr>
        <w:t>p</w:t>
      </w:r>
      <w:r w:rsidRPr="00B95078" w:rsidR="3A9AB76F">
        <w:rPr>
          <w:rFonts w:cs="Arial"/>
          <w:b/>
          <w:bCs/>
          <w:color w:val="000000"/>
          <w:shd w:val="clear" w:color="auto" w:fill="FFFFFF"/>
        </w:rPr>
        <w:t>artir de cero, cargar borradores, y cargar plantillas</w:t>
      </w:r>
      <w:r w:rsidRPr="00B95078" w:rsidR="1E78DA61">
        <w:rPr>
          <w:rFonts w:cs="Arial"/>
          <w:b/>
          <w:bCs/>
          <w:color w:val="000000"/>
          <w:shd w:val="clear" w:color="auto" w:fill="FFFFFF"/>
        </w:rPr>
        <w:t>.</w:t>
      </w:r>
    </w:p>
    <w:p w:rsidRPr="00B95078" w:rsidR="00F75C64" w:rsidP="00A34EF0" w:rsidRDefault="3A9AB76F" w14:paraId="00C1A2D5" w14:textId="703E4AA9">
      <w:pPr>
        <w:pStyle w:val="Prrafodelista"/>
        <w:numPr>
          <w:ilvl w:val="0"/>
          <w:numId w:val="25"/>
        </w:numPr>
        <w:tabs>
          <w:tab w:val="num" w:pos="720"/>
        </w:tabs>
        <w:spacing w:line="276" w:lineRule="auto"/>
        <w:rPr>
          <w:rFonts w:cs="Arial"/>
          <w:color w:val="000000"/>
        </w:rPr>
      </w:pPr>
      <w:r w:rsidRPr="30D1C3F5">
        <w:rPr>
          <w:rFonts w:cs="Arial"/>
          <w:color w:val="000000" w:themeColor="text1"/>
        </w:rPr>
        <w:t>En el caso</w:t>
      </w:r>
      <w:r w:rsidRPr="30D1C3F5" w:rsidR="0C9DC203">
        <w:rPr>
          <w:rFonts w:cs="Arial"/>
          <w:color w:val="000000" w:themeColor="text1"/>
        </w:rPr>
        <w:t xml:space="preserve"> </w:t>
      </w:r>
      <w:r w:rsidRPr="30D1C3F5">
        <w:rPr>
          <w:rFonts w:cs="Arial"/>
          <w:color w:val="000000" w:themeColor="text1"/>
        </w:rPr>
        <w:t xml:space="preserve">de pulsar </w:t>
      </w:r>
      <w:r w:rsidRPr="30D1C3F5" w:rsidR="5516C783">
        <w:rPr>
          <w:rFonts w:cs="Arial"/>
          <w:i/>
          <w:iCs/>
          <w:color w:val="000000" w:themeColor="text1"/>
        </w:rPr>
        <w:t>B</w:t>
      </w:r>
      <w:r w:rsidRPr="30D1C3F5">
        <w:rPr>
          <w:rFonts w:cs="Arial"/>
          <w:i/>
          <w:iCs/>
          <w:color w:val="000000" w:themeColor="text1"/>
        </w:rPr>
        <w:t>orrador</w:t>
      </w:r>
      <w:r w:rsidRPr="30D1C3F5">
        <w:rPr>
          <w:rFonts w:cs="Arial"/>
          <w:color w:val="000000" w:themeColor="text1"/>
        </w:rPr>
        <w:t>, se mostrará el borrado</w:t>
      </w:r>
      <w:r w:rsidRPr="30D1C3F5" w:rsidR="6C392AAF">
        <w:rPr>
          <w:rFonts w:cs="Arial"/>
          <w:color w:val="000000" w:themeColor="text1"/>
        </w:rPr>
        <w:t>r</w:t>
      </w:r>
      <w:r w:rsidRPr="30D1C3F5">
        <w:rPr>
          <w:rFonts w:cs="Arial"/>
          <w:color w:val="000000" w:themeColor="text1"/>
        </w:rPr>
        <w:t xml:space="preserve"> </w:t>
      </w:r>
      <w:r w:rsidRPr="30D1C3F5" w:rsidR="0C9DC203">
        <w:rPr>
          <w:rFonts w:cs="Arial"/>
          <w:color w:val="000000" w:themeColor="text1"/>
        </w:rPr>
        <w:t xml:space="preserve">existente para ese </w:t>
      </w:r>
      <w:r w:rsidRPr="30D1C3F5" w:rsidR="50B83A12">
        <w:rPr>
          <w:rFonts w:cs="Arial"/>
          <w:color w:val="000000" w:themeColor="text1"/>
        </w:rPr>
        <w:t xml:space="preserve">procedimiento/acción telemática </w:t>
      </w:r>
      <w:r w:rsidRPr="30D1C3F5" w:rsidR="0C9DC203">
        <w:rPr>
          <w:rFonts w:cs="Arial"/>
          <w:color w:val="000000" w:themeColor="text1"/>
        </w:rPr>
        <w:t>del</w:t>
      </w:r>
      <w:r w:rsidRPr="30D1C3F5" w:rsidR="50B83A12">
        <w:rPr>
          <w:rFonts w:cs="Arial"/>
          <w:color w:val="000000" w:themeColor="text1"/>
        </w:rPr>
        <w:t xml:space="preserve"> ciudadano</w:t>
      </w:r>
      <w:r w:rsidRPr="30D1C3F5" w:rsidR="01C85A10">
        <w:rPr>
          <w:rFonts w:cs="Arial"/>
          <w:color w:val="000000" w:themeColor="text1"/>
        </w:rPr>
        <w:t>.</w:t>
      </w:r>
      <w:r w:rsidRPr="30D1C3F5" w:rsidR="1DC33812">
        <w:rPr>
          <w:rFonts w:cs="Arial"/>
          <w:color w:val="000000" w:themeColor="text1"/>
        </w:rPr>
        <w:t xml:space="preserve"> </w:t>
      </w:r>
    </w:p>
    <w:p w:rsidRPr="00B95078" w:rsidR="008737C5" w:rsidP="00A34EF0" w:rsidRDefault="7F228491" w14:paraId="183C7EFE" w14:textId="100357E2">
      <w:pPr>
        <w:tabs>
          <w:tab w:val="num" w:pos="720"/>
        </w:tabs>
        <w:spacing w:line="276" w:lineRule="auto"/>
        <w:ind w:left="708"/>
        <w:rPr>
          <w:rFonts w:cs="Arial"/>
          <w:color w:val="000000"/>
        </w:rPr>
      </w:pPr>
      <w:r w:rsidRPr="30D1C3F5">
        <w:rPr>
          <w:rFonts w:cs="Arial"/>
          <w:color w:val="000000" w:themeColor="text1"/>
        </w:rPr>
        <w:t xml:space="preserve">En la opción “para mí” sólo podrá tener un borrador, por lo que </w:t>
      </w:r>
      <w:r w:rsidRPr="30D1C3F5" w:rsidR="4E21D753">
        <w:rPr>
          <w:rFonts w:cs="Arial"/>
          <w:color w:val="000000" w:themeColor="text1"/>
        </w:rPr>
        <w:t xml:space="preserve">pulsando en “cargar borrador” </w:t>
      </w:r>
      <w:r w:rsidRPr="30D1C3F5" w:rsidR="2343CE91">
        <w:rPr>
          <w:rFonts w:cs="Arial"/>
          <w:color w:val="000000" w:themeColor="text1"/>
        </w:rPr>
        <w:t xml:space="preserve">se recuperará la información de la solicitud y </w:t>
      </w:r>
      <w:r w:rsidRPr="30D1C3F5" w:rsidR="7FBFBB02">
        <w:rPr>
          <w:rFonts w:cs="Arial"/>
          <w:color w:val="000000" w:themeColor="text1"/>
        </w:rPr>
        <w:t>la persona usuaria conectada</w:t>
      </w:r>
      <w:r w:rsidRPr="30D1C3F5" w:rsidR="2343CE91">
        <w:rPr>
          <w:rFonts w:cs="Arial"/>
          <w:color w:val="000000" w:themeColor="text1"/>
        </w:rPr>
        <w:t xml:space="preserve"> podrá continuar su cumplimentación donde lo dejó.</w:t>
      </w:r>
    </w:p>
    <w:p w:rsidRPr="00B95078" w:rsidR="00D66B9A" w:rsidP="00A34EF0" w:rsidRDefault="50B83A12" w14:paraId="1C599CA6" w14:textId="0F9DB834">
      <w:pPr>
        <w:pStyle w:val="Prrafodelista"/>
        <w:numPr>
          <w:ilvl w:val="0"/>
          <w:numId w:val="25"/>
        </w:numPr>
        <w:spacing w:before="0" w:after="160" w:line="276" w:lineRule="auto"/>
        <w:rPr>
          <w:rFonts w:cs="Arial"/>
          <w:color w:val="000000" w:themeColor="text1"/>
        </w:rPr>
      </w:pPr>
      <w:r w:rsidRPr="30D1C3F5">
        <w:rPr>
          <w:rFonts w:cs="Arial"/>
          <w:color w:val="000000" w:themeColor="text1"/>
        </w:rPr>
        <w:t xml:space="preserve">Si </w:t>
      </w:r>
      <w:r w:rsidRPr="30D1C3F5" w:rsidR="0A8DAEFD">
        <w:rPr>
          <w:rFonts w:cs="Arial"/>
          <w:color w:val="000000" w:themeColor="text1"/>
        </w:rPr>
        <w:t>la persona usuaria</w:t>
      </w:r>
      <w:r w:rsidRPr="30D1C3F5">
        <w:rPr>
          <w:rFonts w:cs="Arial"/>
          <w:color w:val="000000" w:themeColor="text1"/>
        </w:rPr>
        <w:t xml:space="preserve"> </w:t>
      </w:r>
      <w:r w:rsidRPr="30D1C3F5" w:rsidR="7250CD09">
        <w:rPr>
          <w:rFonts w:cs="Arial"/>
          <w:color w:val="000000" w:themeColor="text1"/>
        </w:rPr>
        <w:t xml:space="preserve">ha elegido </w:t>
      </w:r>
      <w:r w:rsidRPr="30D1C3F5" w:rsidR="5516C783">
        <w:rPr>
          <w:rFonts w:cs="Arial"/>
          <w:i/>
          <w:iCs/>
          <w:color w:val="000000" w:themeColor="text1"/>
        </w:rPr>
        <w:t>Plantillas</w:t>
      </w:r>
      <w:r w:rsidRPr="30D1C3F5" w:rsidR="7250CD09">
        <w:rPr>
          <w:rFonts w:cs="Arial"/>
          <w:color w:val="000000" w:themeColor="text1"/>
        </w:rPr>
        <w:t xml:space="preserve"> se mostrará el </w:t>
      </w:r>
      <w:r w:rsidRPr="30D1C3F5" w:rsidR="1DC33812">
        <w:rPr>
          <w:rFonts w:cs="Arial"/>
          <w:color w:val="000000" w:themeColor="text1"/>
        </w:rPr>
        <w:t>listado y se seleccionará la p</w:t>
      </w:r>
      <w:r w:rsidRPr="30D1C3F5" w:rsidR="7250CD09">
        <w:rPr>
          <w:rFonts w:cs="Arial"/>
          <w:color w:val="000000" w:themeColor="text1"/>
        </w:rPr>
        <w:t xml:space="preserve">lantilla </w:t>
      </w:r>
      <w:r w:rsidRPr="30D1C3F5" w:rsidR="1DC33812">
        <w:rPr>
          <w:rFonts w:cs="Arial"/>
          <w:color w:val="000000" w:themeColor="text1"/>
        </w:rPr>
        <w:t>con la que comenzar una nueva solicitud</w:t>
      </w:r>
      <w:r w:rsidRPr="30D1C3F5" w:rsidR="61B50C02">
        <w:rPr>
          <w:rFonts w:cs="Arial"/>
          <w:color w:val="000000" w:themeColor="text1"/>
        </w:rPr>
        <w:t>.</w:t>
      </w:r>
    </w:p>
    <w:p w:rsidRPr="00B95078" w:rsidR="002A38F8" w:rsidP="00A34EF0" w:rsidRDefault="6D1BD14A" w14:paraId="25103117" w14:textId="71C76A36">
      <w:pPr>
        <w:pStyle w:val="Prrafodelista"/>
        <w:numPr>
          <w:ilvl w:val="0"/>
          <w:numId w:val="25"/>
        </w:numPr>
        <w:tabs>
          <w:tab w:val="num" w:pos="720"/>
        </w:tabs>
        <w:spacing w:before="0" w:after="160" w:line="276" w:lineRule="auto"/>
        <w:rPr>
          <w:rFonts w:cs="Arial"/>
          <w:b/>
          <w:bCs/>
          <w:color w:val="000000" w:themeColor="text1"/>
        </w:rPr>
      </w:pPr>
      <w:r w:rsidRPr="30D1C3F5">
        <w:rPr>
          <w:rFonts w:cs="Arial"/>
          <w:color w:val="000000" w:themeColor="text1"/>
        </w:rPr>
        <w:t xml:space="preserve">En el caso de </w:t>
      </w:r>
      <w:r w:rsidRPr="30D1C3F5" w:rsidR="5516C783">
        <w:rPr>
          <w:rFonts w:cs="Arial"/>
          <w:i/>
          <w:iCs/>
          <w:color w:val="000000" w:themeColor="text1"/>
        </w:rPr>
        <w:t>P</w:t>
      </w:r>
      <w:r w:rsidRPr="30D1C3F5">
        <w:rPr>
          <w:rFonts w:cs="Arial"/>
          <w:i/>
          <w:iCs/>
          <w:color w:val="000000" w:themeColor="text1"/>
        </w:rPr>
        <w:t>artir de cero</w:t>
      </w:r>
      <w:r w:rsidRPr="30D1C3F5">
        <w:rPr>
          <w:rFonts w:cs="Arial"/>
          <w:color w:val="000000" w:themeColor="text1"/>
        </w:rPr>
        <w:t xml:space="preserve">, </w:t>
      </w:r>
      <w:r w:rsidRPr="30D1C3F5" w:rsidR="1E20766D">
        <w:rPr>
          <w:rFonts w:cs="Arial"/>
          <w:color w:val="000000" w:themeColor="text1"/>
        </w:rPr>
        <w:t xml:space="preserve">se comenzaría una nueva solicitud, </w:t>
      </w:r>
      <w:r w:rsidRPr="30D1C3F5" w:rsidR="61B50C02">
        <w:rPr>
          <w:rFonts w:cs="Arial"/>
          <w:color w:val="000000" w:themeColor="text1"/>
        </w:rPr>
        <w:t>avisando de la eliminación del b</w:t>
      </w:r>
      <w:r w:rsidRPr="30D1C3F5" w:rsidR="0823F705">
        <w:rPr>
          <w:rFonts w:cs="Arial"/>
          <w:color w:val="000000" w:themeColor="text1"/>
        </w:rPr>
        <w:t>orrador existente</w:t>
      </w:r>
      <w:r w:rsidRPr="30D1C3F5" w:rsidR="6E560CBD">
        <w:rPr>
          <w:rFonts w:cs="Arial"/>
          <w:color w:val="000000" w:themeColor="text1"/>
        </w:rPr>
        <w:t>.</w:t>
      </w:r>
    </w:p>
    <w:p w:rsidRPr="00B95078" w:rsidR="00093916" w:rsidP="00A34EF0" w:rsidRDefault="00093916" w14:paraId="2516F8EA" w14:textId="77777777">
      <w:pPr>
        <w:pStyle w:val="Prrafodelista"/>
        <w:spacing w:before="0" w:after="160" w:line="276" w:lineRule="auto"/>
        <w:rPr>
          <w:rFonts w:cs="Arial"/>
          <w:color w:val="000000"/>
        </w:rPr>
      </w:pPr>
    </w:p>
    <w:p w:rsidRPr="00B95078" w:rsidR="006D7D66" w:rsidP="002A38F8" w:rsidRDefault="000D2184" w14:paraId="29A86399" w14:textId="03A49BE1">
      <w:pPr>
        <w:spacing w:before="0" w:after="160" w:line="259" w:lineRule="auto"/>
        <w:jc w:val="left"/>
        <w:rPr>
          <w:rFonts w:cs="Arial"/>
          <w:b/>
          <w:bCs/>
          <w:color w:val="000000" w:themeColor="text1"/>
        </w:rPr>
      </w:pPr>
      <w:r w:rsidRPr="00B95078">
        <w:rPr>
          <w:rFonts w:cs="Arial"/>
          <w:b/>
          <w:bCs/>
          <w:color w:val="000000" w:themeColor="text1"/>
        </w:rPr>
        <w:t>Escenario 3</w:t>
      </w:r>
      <w:r w:rsidRPr="00B95078" w:rsidR="00AC5349">
        <w:rPr>
          <w:rFonts w:cs="Arial"/>
          <w:b/>
          <w:bCs/>
          <w:color w:val="000000" w:themeColor="text1"/>
        </w:rPr>
        <w:t xml:space="preserve">: </w:t>
      </w:r>
      <w:r w:rsidRPr="00B95078" w:rsidR="6AA30BB8">
        <w:rPr>
          <w:rFonts w:cs="Arial"/>
          <w:b/>
          <w:bCs/>
          <w:color w:val="000000" w:themeColor="text1"/>
        </w:rPr>
        <w:t>la persona usuaria</w:t>
      </w:r>
      <w:r w:rsidRPr="00B95078" w:rsidR="00AC5349">
        <w:rPr>
          <w:rFonts w:cs="Arial"/>
          <w:b/>
          <w:bCs/>
          <w:color w:val="000000" w:themeColor="text1"/>
        </w:rPr>
        <w:t xml:space="preserve"> sólo tiene borrador</w:t>
      </w:r>
    </w:p>
    <w:p w:rsidRPr="00B95078" w:rsidR="004D74E1" w:rsidP="00A34EF0" w:rsidRDefault="03294ED1" w14:paraId="76E82F0C" w14:textId="5FFB7B20">
      <w:pPr>
        <w:spacing w:line="276" w:lineRule="auto"/>
        <w:rPr>
          <w:rFonts w:cs="Arial"/>
          <w:color w:val="000000"/>
          <w:shd w:val="clear" w:color="auto" w:fill="FFFFFF"/>
        </w:rPr>
      </w:pPr>
      <w:r w:rsidRPr="00B95078">
        <w:rPr>
          <w:rFonts w:cs="Arial"/>
          <w:color w:val="000000"/>
          <w:shd w:val="clear" w:color="auto" w:fill="FFFFFF"/>
        </w:rPr>
        <w:t xml:space="preserve">Se mostrará la pantalla </w:t>
      </w:r>
      <w:r w:rsidRPr="00B95078" w:rsidR="20613882">
        <w:rPr>
          <w:rFonts w:cs="Arial"/>
          <w:color w:val="000000"/>
          <w:shd w:val="clear" w:color="auto" w:fill="FFFFFF"/>
        </w:rPr>
        <w:t>que permitirá cargar el borrador</w:t>
      </w:r>
      <w:r w:rsidRPr="00B95078" w:rsidR="6B19FC87">
        <w:rPr>
          <w:rFonts w:cs="Arial"/>
          <w:color w:val="000000"/>
          <w:shd w:val="clear" w:color="auto" w:fill="FFFFFF"/>
        </w:rPr>
        <w:t xml:space="preserve"> y poder continuar donde lo dejó</w:t>
      </w:r>
      <w:r w:rsidRPr="00B95078" w:rsidR="1B126AEA">
        <w:rPr>
          <w:rFonts w:cs="Arial"/>
          <w:color w:val="000000"/>
          <w:shd w:val="clear" w:color="auto" w:fill="FFFFFF"/>
        </w:rPr>
        <w:t>,</w:t>
      </w:r>
      <w:r w:rsidRPr="00B95078" w:rsidR="20613882">
        <w:rPr>
          <w:rFonts w:cs="Arial"/>
          <w:color w:val="000000"/>
          <w:shd w:val="clear" w:color="auto" w:fill="FFFFFF"/>
        </w:rPr>
        <w:t xml:space="preserve"> o bien comenzar </w:t>
      </w:r>
      <w:r w:rsidRPr="00B95078" w:rsidR="1E20766D">
        <w:rPr>
          <w:rFonts w:cs="Arial"/>
          <w:color w:val="000000"/>
          <w:shd w:val="clear" w:color="auto" w:fill="FFFFFF"/>
        </w:rPr>
        <w:t xml:space="preserve">la </w:t>
      </w:r>
      <w:r w:rsidRPr="00B95078" w:rsidR="0823F705">
        <w:rPr>
          <w:rFonts w:cs="Arial"/>
          <w:color w:val="000000"/>
          <w:shd w:val="clear" w:color="auto" w:fill="FFFFFF"/>
        </w:rPr>
        <w:t xml:space="preserve">solicitud desde el </w:t>
      </w:r>
      <w:r w:rsidRPr="00B95078" w:rsidR="7B32E177">
        <w:rPr>
          <w:rFonts w:cs="Arial"/>
          <w:color w:val="000000"/>
          <w:shd w:val="clear" w:color="auto" w:fill="FFFFFF"/>
        </w:rPr>
        <w:t>principio, eliminándose el borrador existente.</w:t>
      </w:r>
    </w:p>
    <w:p w:rsidRPr="00B95078" w:rsidR="004B388C" w:rsidP="00A34EF0" w:rsidRDefault="20613882" w14:paraId="4950FE04" w14:textId="7AB9EF3D">
      <w:pPr>
        <w:spacing w:line="276" w:lineRule="auto"/>
        <w:rPr>
          <w:rFonts w:cs="Arial"/>
          <w:color w:val="000000"/>
          <w:shd w:val="clear" w:color="auto" w:fill="FFFFFF"/>
        </w:rPr>
      </w:pPr>
      <w:r>
        <w:rPr>
          <w:noProof/>
        </w:rPr>
        <w:drawing>
          <wp:inline distT="0" distB="0" distL="0" distR="0" wp14:anchorId="4318008B" wp14:editId="60E64387">
            <wp:extent cx="3170322" cy="2159000"/>
            <wp:effectExtent l="0" t="0" r="0" b="0"/>
            <wp:docPr id="15072273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290" cy="2166470"/>
                    </a:xfrm>
                    <a:prstGeom prst="rect">
                      <a:avLst/>
                    </a:prstGeom>
                    <a:noFill/>
                  </pic:spPr>
                </pic:pic>
              </a:graphicData>
            </a:graphic>
          </wp:inline>
        </w:drawing>
      </w:r>
    </w:p>
    <w:p w:rsidRPr="00B95078" w:rsidR="002A4028" w:rsidP="006D7D66" w:rsidRDefault="4CCD204C" w14:paraId="535808B5" w14:textId="46BC1D8A">
      <w:pPr>
        <w:jc w:val="left"/>
        <w:rPr>
          <w:rFonts w:cs="Arial"/>
          <w:color w:val="000000"/>
          <w:shd w:val="clear" w:color="auto" w:fill="FFFFFF"/>
        </w:rPr>
      </w:pPr>
      <w:r w:rsidRPr="00B95078">
        <w:rPr>
          <w:rFonts w:cs="Arial"/>
          <w:color w:val="000000"/>
          <w:shd w:val="clear" w:color="auto" w:fill="FFFFFF"/>
        </w:rPr>
        <w:t xml:space="preserve">En caso de marcar “partir de cero”, se </w:t>
      </w:r>
      <w:r w:rsidRPr="00B95078" w:rsidR="2DB65807">
        <w:rPr>
          <w:rFonts w:cs="Arial"/>
          <w:color w:val="000000"/>
          <w:shd w:val="clear" w:color="auto" w:fill="FFFFFF"/>
        </w:rPr>
        <w:t xml:space="preserve">avisará </w:t>
      </w:r>
      <w:r w:rsidRPr="00B95078">
        <w:rPr>
          <w:rFonts w:cs="Arial"/>
          <w:color w:val="000000"/>
          <w:shd w:val="clear" w:color="auto" w:fill="FFFFFF"/>
        </w:rPr>
        <w:t>de la eliminación del borrador</w:t>
      </w:r>
      <w:r w:rsidRPr="00B95078" w:rsidR="2BCD7500">
        <w:rPr>
          <w:rFonts w:cs="Arial"/>
          <w:color w:val="000000"/>
          <w:shd w:val="clear" w:color="auto" w:fill="FFFFFF"/>
        </w:rPr>
        <w:t xml:space="preserve"> actual</w:t>
      </w:r>
      <w:r w:rsidRPr="00B95078">
        <w:rPr>
          <w:rFonts w:cs="Arial"/>
          <w:color w:val="000000"/>
          <w:shd w:val="clear" w:color="auto" w:fill="FFFFFF"/>
        </w:rPr>
        <w:t>:</w:t>
      </w:r>
    </w:p>
    <w:p w:rsidR="30F00C79" w:rsidP="30D1C3F5" w:rsidRDefault="30F00C79" w14:paraId="70CBE6B8" w14:textId="04B136C6">
      <w:pPr>
        <w:jc w:val="left"/>
      </w:pPr>
      <w:r>
        <w:rPr>
          <w:noProof/>
        </w:rPr>
        <w:drawing>
          <wp:inline distT="0" distB="0" distL="0" distR="0" wp14:anchorId="3580AFFB" wp14:editId="19FA2A8D">
            <wp:extent cx="5400675" cy="942975"/>
            <wp:effectExtent l="0" t="0" r="0" b="0"/>
            <wp:docPr id="15088105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0536" name="Picture 1508810536"/>
                    <pic:cNvPicPr/>
                  </pic:nvPicPr>
                  <pic:blipFill>
                    <a:blip r:embed="rId58">
                      <a:extLst>
                        <a:ext uri="{28A0092B-C50C-407E-A947-70E740481C1C}">
                          <a14:useLocalDpi xmlns:a14="http://schemas.microsoft.com/office/drawing/2010/main"/>
                        </a:ext>
                      </a:extLst>
                    </a:blip>
                    <a:stretch>
                      <a:fillRect/>
                    </a:stretch>
                  </pic:blipFill>
                  <pic:spPr>
                    <a:xfrm>
                      <a:off x="0" y="0"/>
                      <a:ext cx="5400675" cy="942975"/>
                    </a:xfrm>
                    <a:prstGeom prst="rect">
                      <a:avLst/>
                    </a:prstGeom>
                  </pic:spPr>
                </pic:pic>
              </a:graphicData>
            </a:graphic>
          </wp:inline>
        </w:drawing>
      </w:r>
    </w:p>
    <w:p w:rsidRPr="00B95078" w:rsidR="002A4028" w:rsidP="4FB98DB2" w:rsidRDefault="002A4028" w14:paraId="22D729E1" w14:textId="1115A1B4">
      <w:pPr>
        <w:jc w:val="left"/>
        <w:rPr>
          <w:rFonts w:cs="Arial"/>
          <w:color w:val="000000"/>
          <w:shd w:val="clear" w:color="auto" w:fill="FFFFFF"/>
        </w:rPr>
      </w:pPr>
      <w:commentRangeStart w:id="90"/>
      <w:commentRangeStart w:id="91"/>
      <w:commentRangeEnd w:id="90"/>
      <w:r>
        <w:commentReference w:id="90"/>
      </w:r>
      <w:commentRangeEnd w:id="91"/>
      <w:r>
        <w:commentReference w:id="91"/>
      </w:r>
    </w:p>
    <w:p w:rsidRPr="00B95078" w:rsidR="00204DF6" w:rsidP="4FB98DB2" w:rsidRDefault="00204DF6" w14:paraId="74EE8C29" w14:textId="30BF5E00">
      <w:pPr>
        <w:jc w:val="left"/>
        <w:rPr>
          <w:rFonts w:cs="Arial"/>
          <w:color w:val="000000"/>
          <w:shd w:val="clear" w:color="auto" w:fill="FFFFFF"/>
        </w:rPr>
      </w:pPr>
      <w:r w:rsidRPr="00B95078">
        <w:rPr>
          <w:rFonts w:cs="Arial"/>
          <w:color w:val="000000"/>
          <w:shd w:val="clear" w:color="auto" w:fill="FFFFFF"/>
        </w:rPr>
        <w:t>(</w:t>
      </w:r>
      <w:r w:rsidRPr="00B95078" w:rsidR="00372A5D">
        <w:rPr>
          <w:rFonts w:cs="Arial"/>
          <w:color w:val="000000"/>
          <w:shd w:val="clear" w:color="auto" w:fill="FFFFFF"/>
        </w:rPr>
        <w:t>En esta pantalla se</w:t>
      </w:r>
      <w:r w:rsidRPr="00B95078">
        <w:rPr>
          <w:rFonts w:cs="Arial"/>
          <w:color w:val="000000"/>
          <w:shd w:val="clear" w:color="auto" w:fill="FFFFFF"/>
        </w:rPr>
        <w:t xml:space="preserve"> añadirá la opción de cancelar</w:t>
      </w:r>
      <w:r w:rsidRPr="00B95078" w:rsidR="00372A5D">
        <w:rPr>
          <w:rFonts w:cs="Arial"/>
          <w:color w:val="000000"/>
          <w:shd w:val="clear" w:color="auto" w:fill="FFFFFF"/>
        </w:rPr>
        <w:t xml:space="preserve"> para volver al borrador</w:t>
      </w:r>
      <w:r w:rsidRPr="00B95078" w:rsidR="2C19CB28">
        <w:rPr>
          <w:rFonts w:cs="Arial"/>
          <w:color w:val="000000"/>
          <w:shd w:val="clear" w:color="auto" w:fill="FFFFFF"/>
        </w:rPr>
        <w:t>)</w:t>
      </w:r>
      <w:r w:rsidRPr="00B95078" w:rsidR="7C7FCF9C">
        <w:rPr>
          <w:rFonts w:cs="Arial"/>
          <w:color w:val="000000"/>
          <w:shd w:val="clear" w:color="auto" w:fill="FFFFFF"/>
        </w:rPr>
        <w:t>.</w:t>
      </w:r>
    </w:p>
    <w:p w:rsidRPr="00B95078" w:rsidR="000D2184" w:rsidP="006D7D66" w:rsidRDefault="000D2184" w14:paraId="1EDCCD85" w14:textId="77777777">
      <w:pPr>
        <w:jc w:val="left"/>
        <w:rPr>
          <w:rFonts w:cs="Arial"/>
          <w:color w:val="000000"/>
          <w:shd w:val="clear" w:color="auto" w:fill="FFFFFF"/>
        </w:rPr>
      </w:pPr>
    </w:p>
    <w:p w:rsidRPr="00B95078" w:rsidR="000D2184" w:rsidP="002D79F5" w:rsidRDefault="00BF1788" w14:paraId="6EA5CC9D" w14:textId="59C5E9ED">
      <w:pPr>
        <w:spacing w:before="0" w:after="160" w:line="259" w:lineRule="auto"/>
        <w:jc w:val="left"/>
        <w:rPr>
          <w:rFonts w:cs="Arial"/>
          <w:b/>
          <w:bCs/>
          <w:color w:val="000000"/>
          <w:shd w:val="clear" w:color="auto" w:fill="FFFFFF"/>
        </w:rPr>
      </w:pPr>
      <w:r w:rsidRPr="00B95078">
        <w:rPr>
          <w:rFonts w:cs="Arial"/>
          <w:b/>
          <w:bCs/>
          <w:color w:val="000000"/>
          <w:shd w:val="clear" w:color="auto" w:fill="FFFFFF"/>
        </w:rPr>
        <w:t xml:space="preserve">Escenario 4: </w:t>
      </w:r>
      <w:r w:rsidRPr="00B95078" w:rsidR="0234E3FA">
        <w:rPr>
          <w:rFonts w:cs="Arial"/>
          <w:b/>
          <w:bCs/>
          <w:color w:val="000000"/>
          <w:shd w:val="clear" w:color="auto" w:fill="FFFFFF"/>
        </w:rPr>
        <w:t>e</w:t>
      </w:r>
      <w:r w:rsidRPr="00B95078" w:rsidR="2EBE0E5C">
        <w:rPr>
          <w:rFonts w:cs="Arial"/>
          <w:b/>
          <w:bCs/>
          <w:color w:val="000000"/>
          <w:shd w:val="clear" w:color="auto" w:fill="FFFFFF"/>
        </w:rPr>
        <w:t>l</w:t>
      </w:r>
      <w:r w:rsidRPr="00B95078">
        <w:rPr>
          <w:rFonts w:cs="Arial"/>
          <w:b/>
          <w:bCs/>
          <w:color w:val="000000"/>
          <w:shd w:val="clear" w:color="auto" w:fill="FFFFFF"/>
        </w:rPr>
        <w:t xml:space="preserve"> usuario sólo tiene plantillas</w:t>
      </w:r>
    </w:p>
    <w:p w:rsidRPr="00B95078" w:rsidR="00AD3008" w:rsidP="00A34EF0" w:rsidRDefault="1BD74685" w14:paraId="65BBC719" w14:textId="59550BC4">
      <w:pPr>
        <w:spacing w:line="276" w:lineRule="auto"/>
        <w:rPr>
          <w:rFonts w:cs="Arial"/>
          <w:color w:val="000000"/>
          <w:shd w:val="clear" w:color="auto" w:fill="FFFFFF"/>
        </w:rPr>
      </w:pPr>
      <w:r w:rsidRPr="00B95078">
        <w:rPr>
          <w:rFonts w:cs="Arial"/>
          <w:color w:val="000000"/>
          <w:shd w:val="clear" w:color="auto" w:fill="FFFFFF"/>
        </w:rPr>
        <w:t xml:space="preserve">Se mostrará la pantalla que permitirá la búsqueda y selección de una plantilla </w:t>
      </w:r>
      <w:r w:rsidRPr="00B95078" w:rsidR="42B10FB4">
        <w:rPr>
          <w:rFonts w:cs="Arial"/>
          <w:color w:val="000000"/>
          <w:shd w:val="clear" w:color="auto" w:fill="FFFFFF"/>
        </w:rPr>
        <w:t xml:space="preserve">para comenzar </w:t>
      </w:r>
      <w:r w:rsidRPr="00B95078" w:rsidR="17C22C5B">
        <w:rPr>
          <w:rFonts w:cs="Arial"/>
          <w:color w:val="000000"/>
          <w:shd w:val="clear" w:color="auto" w:fill="FFFFFF"/>
        </w:rPr>
        <w:t xml:space="preserve">una nueva </w:t>
      </w:r>
      <w:r w:rsidRPr="00B95078" w:rsidR="42B10FB4">
        <w:rPr>
          <w:rFonts w:cs="Arial"/>
          <w:color w:val="000000"/>
          <w:shd w:val="clear" w:color="auto" w:fill="FFFFFF"/>
        </w:rPr>
        <w:t>solicitud</w:t>
      </w:r>
      <w:r w:rsidRPr="00B95078" w:rsidR="17C22C5B">
        <w:rPr>
          <w:rFonts w:cs="Arial"/>
          <w:color w:val="000000"/>
          <w:shd w:val="clear" w:color="auto" w:fill="FFFFFF"/>
        </w:rPr>
        <w:t xml:space="preserve"> utilizando dicha plantilla</w:t>
      </w:r>
      <w:r w:rsidRPr="00B95078" w:rsidR="6B19FC87">
        <w:rPr>
          <w:rFonts w:cs="Arial"/>
          <w:color w:val="000000"/>
          <w:shd w:val="clear" w:color="auto" w:fill="FFFFFF"/>
        </w:rPr>
        <w:t>, dando también la opción de partir de cero.</w:t>
      </w:r>
    </w:p>
    <w:p w:rsidRPr="00B95078" w:rsidR="000D2184" w:rsidP="4FB98DB2" w:rsidRDefault="00AD3008" w14:paraId="5BE91067" w14:textId="3EF36E7E">
      <w:pPr>
        <w:jc w:val="left"/>
        <w:rPr>
          <w:rFonts w:cs="Arial"/>
          <w:color w:val="000000"/>
          <w:shd w:val="clear" w:color="auto" w:fill="FFFFFF"/>
        </w:rPr>
      </w:pPr>
      <w:r w:rsidRPr="00B95078">
        <w:rPr>
          <w:rFonts w:cs="Arial"/>
          <w:noProof/>
        </w:rPr>
        <w:drawing>
          <wp:inline distT="0" distB="0" distL="0" distR="0" wp14:anchorId="16C7B79D" wp14:editId="75A0D14E">
            <wp:extent cx="3079894" cy="3251200"/>
            <wp:effectExtent l="0" t="0" r="6350" b="6350"/>
            <wp:docPr id="152515591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55917" name="Imagen 1" descr="Interfaz de usuario gráfica, Aplicación, Word&#10;&#10;Descripción generada automáticamente"/>
                    <pic:cNvPicPr/>
                  </pic:nvPicPr>
                  <pic:blipFill>
                    <a:blip r:embed="rId59"/>
                    <a:stretch>
                      <a:fillRect/>
                    </a:stretch>
                  </pic:blipFill>
                  <pic:spPr>
                    <a:xfrm>
                      <a:off x="0" y="0"/>
                      <a:ext cx="3104662" cy="3277346"/>
                    </a:xfrm>
                    <a:prstGeom prst="rect">
                      <a:avLst/>
                    </a:prstGeom>
                  </pic:spPr>
                </pic:pic>
              </a:graphicData>
            </a:graphic>
          </wp:inline>
        </w:drawing>
      </w:r>
    </w:p>
    <w:p w:rsidRPr="00B95078" w:rsidR="002D79F5" w:rsidP="003E1BCF" w:rsidRDefault="27CD4C23" w14:paraId="1FB09E8C" w14:textId="3001736E">
      <w:pPr>
        <w:pStyle w:val="Ttulo4"/>
        <w:rPr>
          <w:shd w:val="clear" w:color="auto" w:fill="FFFFFF"/>
        </w:rPr>
      </w:pPr>
      <w:bookmarkStart w:name="_Toc1253872451" w:id="93"/>
      <w:r w:rsidRPr="00B95078">
        <w:rPr>
          <w:shd w:val="clear" w:color="auto" w:fill="FFFFFF"/>
        </w:rPr>
        <w:t>Identificación de la persona</w:t>
      </w:r>
      <w:r w:rsidRPr="00B95078" w:rsidR="59BC1B71">
        <w:rPr>
          <w:shd w:val="clear" w:color="auto" w:fill="FFFFFF"/>
        </w:rPr>
        <w:t xml:space="preserve"> conectada</w:t>
      </w:r>
      <w:bookmarkEnd w:id="93"/>
    </w:p>
    <w:p w:rsidRPr="00B95078" w:rsidR="00302341" w:rsidP="006D7D66" w:rsidRDefault="00302341" w14:paraId="119F2156" w14:textId="77777777">
      <w:pPr>
        <w:jc w:val="left"/>
        <w:rPr>
          <w:rFonts w:cs="Arial"/>
          <w:color w:val="000000"/>
          <w:shd w:val="clear" w:color="auto" w:fill="FFFFFF"/>
        </w:rPr>
      </w:pPr>
    </w:p>
    <w:p w:rsidRPr="00B95078" w:rsidR="000D2184" w:rsidP="00A34EF0" w:rsidRDefault="2FE145BA" w14:paraId="5D813F6D" w14:textId="362702B1">
      <w:pPr>
        <w:spacing w:line="276" w:lineRule="auto"/>
        <w:rPr>
          <w:rFonts w:cs="Arial"/>
          <w:color w:val="000000"/>
          <w:shd w:val="clear" w:color="auto" w:fill="FFFFFF"/>
        </w:rPr>
      </w:pPr>
      <w:r w:rsidRPr="00B95078">
        <w:rPr>
          <w:rFonts w:cs="Arial"/>
          <w:color w:val="000000"/>
          <w:shd w:val="clear" w:color="auto" w:fill="FFFFFF"/>
        </w:rPr>
        <w:t xml:space="preserve">En cualquiera de los escenarios donde se decida partir de cero o bien aplicando una plantilla, </w:t>
      </w:r>
      <w:r w:rsidRPr="00B95078" w:rsidR="11184C67">
        <w:rPr>
          <w:rFonts w:cs="Arial"/>
          <w:color w:val="000000"/>
          <w:shd w:val="clear" w:color="auto" w:fill="FFFFFF"/>
        </w:rPr>
        <w:t>el orquestador iniciará el paso 1 de identificación.</w:t>
      </w:r>
      <w:r w:rsidRPr="00B95078" w:rsidR="784C315C">
        <w:rPr>
          <w:rFonts w:cs="Arial"/>
          <w:color w:val="000000"/>
          <w:shd w:val="clear" w:color="auto" w:fill="FFFFFF"/>
        </w:rPr>
        <w:t xml:space="preserve"> </w:t>
      </w:r>
      <w:r w:rsidRPr="00B95078" w:rsidR="08F1FB78">
        <w:rPr>
          <w:rFonts w:cs="Arial"/>
          <w:color w:val="000000"/>
          <w:shd w:val="clear" w:color="auto" w:fill="FFFFFF"/>
        </w:rPr>
        <w:t xml:space="preserve"> </w:t>
      </w:r>
    </w:p>
    <w:p w:rsidRPr="00B95078" w:rsidR="002A38F8" w:rsidP="00A34EF0" w:rsidRDefault="0823F705" w14:paraId="4F161011" w14:textId="486B1485">
      <w:pPr>
        <w:tabs>
          <w:tab w:val="num" w:pos="720"/>
        </w:tabs>
        <w:spacing w:line="276" w:lineRule="auto"/>
        <w:rPr>
          <w:rFonts w:cs="Arial"/>
          <w:shd w:val="clear" w:color="auto" w:fill="FFFFFF"/>
        </w:rPr>
      </w:pPr>
      <w:r w:rsidRPr="00B95078">
        <w:rPr>
          <w:rFonts w:cs="Arial"/>
          <w:color w:val="000000"/>
          <w:shd w:val="clear" w:color="auto" w:fill="FFFFFF"/>
        </w:rPr>
        <w:t xml:space="preserve">El Orquestador </w:t>
      </w:r>
      <w:r w:rsidRPr="00B95078">
        <w:rPr>
          <w:rFonts w:cs="Arial"/>
          <w:shd w:val="clear" w:color="auto" w:fill="FFFFFF"/>
        </w:rPr>
        <w:t xml:space="preserve">recuperará del RRI la información </w:t>
      </w:r>
      <w:r w:rsidRPr="00B95078" w:rsidR="406CD336">
        <w:rPr>
          <w:rFonts w:cs="Arial"/>
          <w:shd w:val="clear" w:color="auto" w:fill="FFFFFF"/>
        </w:rPr>
        <w:t>de la persona usuaria</w:t>
      </w:r>
      <w:r w:rsidRPr="00B95078" w:rsidR="52D10108">
        <w:rPr>
          <w:rFonts w:cs="Arial"/>
          <w:shd w:val="clear" w:color="auto" w:fill="FFFFFF"/>
        </w:rPr>
        <w:t xml:space="preserve"> (</w:t>
      </w:r>
      <w:r w:rsidRPr="00B95078">
        <w:rPr>
          <w:rFonts w:cs="Arial"/>
          <w:shd w:val="clear" w:color="auto" w:fill="FFFFFF"/>
        </w:rPr>
        <w:t>Nombre, apellidos</w:t>
      </w:r>
      <w:r w:rsidRPr="00B95078" w:rsidR="4C999976">
        <w:rPr>
          <w:rFonts w:cs="Arial"/>
          <w:shd w:val="clear" w:color="auto" w:fill="FFFFFF"/>
        </w:rPr>
        <w:t>, sexo</w:t>
      </w:r>
      <w:r w:rsidRPr="00B95078" w:rsidR="52D10108">
        <w:rPr>
          <w:rFonts w:cs="Arial"/>
          <w:shd w:val="clear" w:color="auto" w:fill="FFFFFF"/>
        </w:rPr>
        <w:t>)</w:t>
      </w:r>
      <w:r w:rsidRPr="00B95078" w:rsidR="07040587">
        <w:rPr>
          <w:rFonts w:cs="Arial"/>
          <w:shd w:val="clear" w:color="auto" w:fill="FFFFFF"/>
        </w:rPr>
        <w:t xml:space="preserve">. </w:t>
      </w:r>
      <w:r w:rsidRPr="00B95078" w:rsidR="7EBCE476">
        <w:rPr>
          <w:rFonts w:cs="Arial"/>
        </w:rPr>
        <w:t>S</w:t>
      </w:r>
      <w:r w:rsidRPr="00B95078" w:rsidR="01A1EF16">
        <w:rPr>
          <w:rFonts w:cs="Arial"/>
        </w:rPr>
        <w:t>i</w:t>
      </w:r>
      <w:r w:rsidRPr="00B95078" w:rsidR="07040587">
        <w:rPr>
          <w:rFonts w:cs="Arial"/>
        </w:rPr>
        <w:t xml:space="preserve"> no existe en el RRI, se cargan los datos del certificado con el que se ha conectado</w:t>
      </w:r>
      <w:r w:rsidRPr="00B95078" w:rsidR="7FB17383">
        <w:rPr>
          <w:rFonts w:cs="Arial"/>
          <w:shd w:val="clear" w:color="auto" w:fill="FFFFFF"/>
        </w:rPr>
        <w:t xml:space="preserve">. </w:t>
      </w:r>
    </w:p>
    <w:p w:rsidRPr="00B95078" w:rsidR="004D74E1" w:rsidP="00A34EF0" w:rsidRDefault="2F8D36BF" w14:paraId="4C63806D" w14:textId="109D5AE7">
      <w:pPr>
        <w:spacing w:line="276" w:lineRule="auto"/>
        <w:rPr>
          <w:rFonts w:cs="Arial"/>
          <w:color w:val="000000"/>
          <w:shd w:val="clear" w:color="auto" w:fill="FFFFFF"/>
        </w:rPr>
      </w:pPr>
      <w:r w:rsidRPr="00B95078">
        <w:rPr>
          <w:rFonts w:cs="Arial"/>
          <w:color w:val="000000"/>
          <w:shd w:val="clear" w:color="auto" w:fill="FFFFFF"/>
        </w:rPr>
        <w:t>La persona usuaria</w:t>
      </w:r>
      <w:r w:rsidRPr="00B95078" w:rsidR="43B477A0">
        <w:rPr>
          <w:rFonts w:cs="Arial"/>
          <w:color w:val="000000"/>
          <w:shd w:val="clear" w:color="auto" w:fill="FFFFFF"/>
        </w:rPr>
        <w:t xml:space="preserve"> revisará sus datos identificativos</w:t>
      </w:r>
      <w:r w:rsidRPr="00B95078" w:rsidR="34E157B9">
        <w:rPr>
          <w:rFonts w:cs="Arial"/>
          <w:color w:val="000000"/>
          <w:shd w:val="clear" w:color="auto" w:fill="FFFFFF"/>
        </w:rPr>
        <w:t xml:space="preserve">: </w:t>
      </w:r>
    </w:p>
    <w:p w:rsidR="30D1C3F5" w:rsidP="00A34EF0" w:rsidRDefault="30D1C3F5" w14:paraId="2B614A1E" w14:textId="37F58BFD">
      <w:pPr>
        <w:spacing w:line="276" w:lineRule="auto"/>
      </w:pPr>
    </w:p>
    <w:p w:rsidRPr="00B95078" w:rsidR="004D74E1" w:rsidP="005D184E" w:rsidRDefault="34E157B9" w14:paraId="2B203289" w14:textId="3A305D9F">
      <w:pPr>
        <w:jc w:val="left"/>
        <w:rPr>
          <w:rFonts w:cs="Arial"/>
          <w:color w:val="000000"/>
          <w:shd w:val="clear" w:color="auto" w:fill="FFFFFF"/>
        </w:rPr>
      </w:pPr>
      <w:commentRangeStart w:id="94"/>
      <w:commentRangeStart w:id="95"/>
      <w:r>
        <w:rPr>
          <w:noProof/>
        </w:rPr>
        <w:drawing>
          <wp:inline distT="0" distB="0" distL="0" distR="0" wp14:anchorId="6C8460B8" wp14:editId="6E640FE5">
            <wp:extent cx="4202403" cy="3003550"/>
            <wp:effectExtent l="0" t="0" r="8255" b="6350"/>
            <wp:docPr id="12047764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76469" name="Imagen 1" descr="Interfaz de usuario gráfica, Texto, Aplicación, Correo electrónico&#10;&#10;Descripción generada automáticamente"/>
                    <pic:cNvPicPr/>
                  </pic:nvPicPr>
                  <pic:blipFill>
                    <a:blip r:embed="rId60"/>
                    <a:stretch>
                      <a:fillRect/>
                    </a:stretch>
                  </pic:blipFill>
                  <pic:spPr>
                    <a:xfrm>
                      <a:off x="0" y="0"/>
                      <a:ext cx="4240654" cy="3030888"/>
                    </a:xfrm>
                    <a:prstGeom prst="rect">
                      <a:avLst/>
                    </a:prstGeom>
                  </pic:spPr>
                </pic:pic>
              </a:graphicData>
            </a:graphic>
          </wp:inline>
        </w:drawing>
      </w:r>
      <w:commentRangeEnd w:id="94"/>
      <w:r w:rsidR="004D74E1">
        <w:commentReference w:id="94"/>
      </w:r>
      <w:commentRangeEnd w:id="95"/>
      <w:r w:rsidR="004D74E1">
        <w:commentReference w:id="95"/>
      </w:r>
    </w:p>
    <w:p w:rsidRPr="00B95078" w:rsidR="001F6D86" w:rsidP="005D184E" w:rsidRDefault="00B3634E" w14:paraId="3949FA43" w14:textId="16DBB36F">
      <w:pPr>
        <w:jc w:val="left"/>
        <w:rPr>
          <w:rFonts w:cs="Arial"/>
          <w:color w:val="000000"/>
          <w:shd w:val="clear" w:color="auto" w:fill="FFFFFF"/>
        </w:rPr>
      </w:pPr>
      <w:r w:rsidRPr="00B95078">
        <w:rPr>
          <w:rFonts w:cs="Arial"/>
          <w:color w:val="000000"/>
          <w:shd w:val="clear" w:color="auto" w:fill="FFFFFF"/>
        </w:rPr>
        <w:t>El dato de Sexo</w:t>
      </w:r>
      <w:r w:rsidRPr="00B95078" w:rsidR="002A38F8">
        <w:rPr>
          <w:rFonts w:cs="Arial"/>
          <w:color w:val="000000"/>
          <w:shd w:val="clear" w:color="auto" w:fill="FFFFFF"/>
        </w:rPr>
        <w:t>, el</w:t>
      </w:r>
      <w:r w:rsidRPr="00B95078" w:rsidR="00E352DF">
        <w:rPr>
          <w:rFonts w:cs="Arial"/>
          <w:color w:val="000000"/>
          <w:shd w:val="clear" w:color="auto" w:fill="FFFFFF"/>
        </w:rPr>
        <w:t xml:space="preserve"> </w:t>
      </w:r>
      <w:r w:rsidRPr="00B95078" w:rsidR="002A38F8">
        <w:rPr>
          <w:rFonts w:cs="Arial"/>
          <w:color w:val="000000"/>
          <w:shd w:val="clear" w:color="auto" w:fill="FFFFFF"/>
        </w:rPr>
        <w:t>usuario podrá marcarlo.</w:t>
      </w:r>
    </w:p>
    <w:p w:rsidRPr="00B95078" w:rsidR="001F6D86" w:rsidP="4FB98DB2" w:rsidRDefault="60929097" w14:paraId="6CBC2C62" w14:textId="5CD29D00">
      <w:pPr>
        <w:jc w:val="left"/>
        <w:rPr>
          <w:rFonts w:cs="Arial"/>
          <w:color w:val="000000"/>
          <w:shd w:val="clear" w:color="auto" w:fill="FFFFFF"/>
        </w:rPr>
      </w:pPr>
      <w:r w:rsidRPr="00B95078">
        <w:rPr>
          <w:rFonts w:cs="Arial"/>
          <w:color w:val="000000"/>
          <w:shd w:val="clear" w:color="auto" w:fill="FFFFFF"/>
        </w:rPr>
        <w:t>Finalmente, se muestran los canales de comunicación establecidos en su perfil</w:t>
      </w:r>
      <w:r w:rsidRPr="00B95078" w:rsidR="401DBCD9">
        <w:rPr>
          <w:rFonts w:cs="Arial"/>
          <w:color w:val="000000"/>
          <w:shd w:val="clear" w:color="auto" w:fill="FFFFFF"/>
        </w:rPr>
        <w:t xml:space="preserve"> (si existe)</w:t>
      </w:r>
    </w:p>
    <w:p w:rsidRPr="00B95078" w:rsidR="001F6D86" w:rsidP="4FB98DB2" w:rsidRDefault="001F6D86" w14:paraId="09FFA9F0" w14:textId="5F87E4BD">
      <w:pPr>
        <w:jc w:val="left"/>
      </w:pPr>
    </w:p>
    <w:p w:rsidR="383CCCE1" w:rsidP="30944950" w:rsidRDefault="383CCCE1" w14:paraId="131F9DD5" w14:textId="234733AF">
      <w:pPr>
        <w:jc w:val="left"/>
      </w:pPr>
      <w:r>
        <w:rPr>
          <w:noProof/>
        </w:rPr>
        <w:drawing>
          <wp:inline distT="0" distB="0" distL="0" distR="0" wp14:anchorId="52A1ECCB" wp14:editId="3EB5EBD8">
            <wp:extent cx="5400675" cy="3324225"/>
            <wp:effectExtent l="0" t="0" r="0" b="0"/>
            <wp:docPr id="1717889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89712" name=""/>
                    <pic:cNvPicPr/>
                  </pic:nvPicPr>
                  <pic:blipFill>
                    <a:blip r:embed="rId61">
                      <a:extLst>
                        <a:ext uri="{28A0092B-C50C-407E-A947-70E740481C1C}">
                          <a14:useLocalDpi xmlns:a14="http://schemas.microsoft.com/office/drawing/2010/main" val="0"/>
                        </a:ext>
                      </a:extLst>
                    </a:blip>
                    <a:stretch>
                      <a:fillRect/>
                    </a:stretch>
                  </pic:blipFill>
                  <pic:spPr>
                    <a:xfrm>
                      <a:off x="0" y="0"/>
                      <a:ext cx="5400675" cy="3324225"/>
                    </a:xfrm>
                    <a:prstGeom prst="rect">
                      <a:avLst/>
                    </a:prstGeom>
                  </pic:spPr>
                </pic:pic>
              </a:graphicData>
            </a:graphic>
          </wp:inline>
        </w:drawing>
      </w:r>
    </w:p>
    <w:p w:rsidR="30944950" w:rsidP="30944950" w:rsidRDefault="30944950" w14:paraId="46F75811" w14:textId="005F6A1B">
      <w:pPr>
        <w:jc w:val="left"/>
        <w:rPr>
          <w:rFonts w:cs="Arial"/>
          <w:color w:val="000000" w:themeColor="text1"/>
        </w:rPr>
      </w:pPr>
    </w:p>
    <w:p w:rsidRPr="00B95078" w:rsidR="001F6D86" w:rsidP="00A34EF0" w:rsidRDefault="60929097" w14:paraId="64B08884" w14:textId="7204D610">
      <w:pPr>
        <w:spacing w:line="276" w:lineRule="auto"/>
        <w:rPr>
          <w:rFonts w:cs="Arial"/>
          <w:color w:val="000000"/>
          <w:shd w:val="clear" w:color="auto" w:fill="FFFFFF"/>
        </w:rPr>
      </w:pPr>
      <w:r w:rsidRPr="00B95078">
        <w:rPr>
          <w:rFonts w:cs="Arial"/>
          <w:color w:val="000000"/>
          <w:shd w:val="clear" w:color="auto" w:fill="FFFFFF"/>
        </w:rPr>
        <w:t xml:space="preserve">Cuando </w:t>
      </w:r>
      <w:r w:rsidR="30CB1255">
        <w:rPr>
          <w:rFonts w:cs="Arial"/>
          <w:color w:val="000000"/>
          <w:shd w:val="clear" w:color="auto" w:fill="FFFFFF"/>
        </w:rPr>
        <w:t>la persona conectada</w:t>
      </w:r>
      <w:r w:rsidRPr="00B95078">
        <w:rPr>
          <w:rFonts w:cs="Arial"/>
          <w:color w:val="000000"/>
          <w:shd w:val="clear" w:color="auto" w:fill="FFFFFF"/>
        </w:rPr>
        <w:t xml:space="preserve"> va a realizar una tramitación para sí mismo, en el paso 1 se validará si </w:t>
      </w:r>
      <w:r w:rsidRPr="00B95078" w:rsidR="2D3E2E98">
        <w:rPr>
          <w:rFonts w:cs="Arial"/>
          <w:color w:val="000000"/>
          <w:shd w:val="clear" w:color="auto" w:fill="FFFFFF"/>
        </w:rPr>
        <w:t>la persona usuaria</w:t>
      </w:r>
      <w:r w:rsidRPr="00B95078">
        <w:rPr>
          <w:rFonts w:cs="Arial"/>
          <w:color w:val="000000"/>
          <w:shd w:val="clear" w:color="auto" w:fill="FFFFFF"/>
        </w:rPr>
        <w:t xml:space="preserve"> cuenta con un representante en RdA.</w:t>
      </w:r>
    </w:p>
    <w:p w:rsidRPr="00B95078" w:rsidR="001F6D86" w:rsidP="00A34EF0" w:rsidRDefault="60929097" w14:paraId="637217E0" w14:textId="2C9B7E2A">
      <w:pPr>
        <w:spacing w:line="276" w:lineRule="auto"/>
        <w:rPr>
          <w:rFonts w:cs="Arial"/>
          <w:b/>
          <w:bCs/>
          <w:color w:val="000000" w:themeColor="text1"/>
        </w:rPr>
      </w:pPr>
      <w:r w:rsidRPr="00B95078">
        <w:rPr>
          <w:rFonts w:cs="Arial"/>
          <w:color w:val="000000"/>
          <w:shd w:val="clear" w:color="auto" w:fill="FFFFFF"/>
        </w:rPr>
        <w:t xml:space="preserve">Si </w:t>
      </w:r>
      <w:r w:rsidRPr="00B95078" w:rsidR="577F8763">
        <w:rPr>
          <w:rFonts w:cs="Arial"/>
          <w:color w:val="000000" w:themeColor="text1"/>
        </w:rPr>
        <w:t>la persona usuaria conectada</w:t>
      </w:r>
      <w:r w:rsidRPr="00B95078">
        <w:rPr>
          <w:rFonts w:cs="Arial"/>
          <w:color w:val="000000"/>
          <w:shd w:val="clear" w:color="auto" w:fill="FFFFFF"/>
        </w:rPr>
        <w:t xml:space="preserve"> cuenta con representante en RdA, en el apartado de notificaciones y comunicaciones aparecerá el NOMBRE DEL REPRESENTANTE </w:t>
      </w:r>
      <w:r w:rsidRPr="00A34EF0">
        <w:rPr>
          <w:rFonts w:cs="Arial"/>
          <w:strike/>
          <w:color w:val="000000"/>
          <w:shd w:val="clear" w:color="auto" w:fill="FFFFFF"/>
        </w:rPr>
        <w:t>Y SU DNI</w:t>
      </w:r>
      <w:r w:rsidRPr="00B95078" w:rsidR="3602A20C">
        <w:rPr>
          <w:rFonts w:cs="Arial"/>
          <w:color w:val="000000"/>
          <w:shd w:val="clear" w:color="auto" w:fill="FFFFFF"/>
        </w:rPr>
        <w:t>.</w:t>
      </w:r>
      <w:r w:rsidRPr="00B95078">
        <w:rPr>
          <w:rFonts w:cs="Arial"/>
          <w:color w:val="000000"/>
          <w:shd w:val="clear" w:color="auto" w:fill="FFFFFF"/>
        </w:rPr>
        <w:t xml:space="preserve"> Los datos del RRI se precargarán en la solicitud</w:t>
      </w:r>
      <w:r w:rsidRPr="00B95078" w:rsidR="1FC47279">
        <w:rPr>
          <w:rFonts w:cs="Arial"/>
          <w:color w:val="000000"/>
          <w:shd w:val="clear" w:color="auto" w:fill="FFFFFF"/>
        </w:rPr>
        <w:t>,</w:t>
      </w:r>
      <w:r w:rsidRPr="00B95078">
        <w:rPr>
          <w:rFonts w:cs="Arial"/>
          <w:color w:val="000000"/>
          <w:shd w:val="clear" w:color="auto" w:fill="FFFFFF"/>
        </w:rPr>
        <w:t xml:space="preserve"> pero no se mostrarán en pantalla: </w:t>
      </w:r>
      <w:r w:rsidRPr="00B95078">
        <w:rPr>
          <w:rFonts w:cs="Arial"/>
          <w:b/>
          <w:bCs/>
          <w:color w:val="000000"/>
          <w:shd w:val="clear" w:color="auto" w:fill="FFFFFF"/>
        </w:rPr>
        <w:t>datos de aviso, notificación y datos de idioma, se precargarán los datos del RRI del representante y dichos datos serán no visibles.</w:t>
      </w:r>
    </w:p>
    <w:p w:rsidRPr="00B95078" w:rsidR="001F6D86" w:rsidP="00A34EF0" w:rsidRDefault="60929097" w14:paraId="2B0AEA1B" w14:textId="569DE511">
      <w:pPr>
        <w:spacing w:line="276" w:lineRule="auto"/>
        <w:rPr>
          <w:rFonts w:cs="Arial"/>
          <w:color w:val="000000"/>
          <w:shd w:val="clear" w:color="auto" w:fill="FFFFFF"/>
        </w:rPr>
      </w:pPr>
      <w:r w:rsidRPr="00B95078">
        <w:rPr>
          <w:rFonts w:cs="Arial"/>
          <w:color w:val="000000"/>
          <w:shd w:val="clear" w:color="auto" w:fill="FFFFFF"/>
        </w:rPr>
        <w:t>Se guardan en la solicitud</w:t>
      </w:r>
      <w:r w:rsidRPr="00B95078" w:rsidR="30699CA8">
        <w:rPr>
          <w:rFonts w:cs="Arial"/>
          <w:color w:val="000000"/>
          <w:shd w:val="clear" w:color="auto" w:fill="FFFFFF"/>
        </w:rPr>
        <w:t>,</w:t>
      </w:r>
      <w:r w:rsidRPr="00B95078">
        <w:rPr>
          <w:rFonts w:cs="Arial"/>
          <w:color w:val="000000"/>
          <w:shd w:val="clear" w:color="auto" w:fill="FFFFFF"/>
        </w:rPr>
        <w:t xml:space="preserve"> pero no se muestran en pantalla.</w:t>
      </w:r>
    </w:p>
    <w:p w:rsidRPr="00B95078" w:rsidR="002E31E3" w:rsidP="4FB98DB2" w:rsidRDefault="002E31E3" w14:paraId="1529F242" w14:textId="39C40211">
      <w:pPr>
        <w:jc w:val="left"/>
        <w:rPr>
          <w:rFonts w:cs="Arial"/>
          <w:color w:val="000000"/>
          <w:shd w:val="clear" w:color="auto" w:fill="FFFFFF"/>
        </w:rPr>
      </w:pPr>
      <w:r w:rsidRPr="00B95078">
        <w:rPr>
          <w:rFonts w:cs="Arial"/>
          <w:noProof/>
        </w:rPr>
        <w:drawing>
          <wp:inline distT="0" distB="0" distL="0" distR="0" wp14:anchorId="2F902470" wp14:editId="424786E2">
            <wp:extent cx="2758440" cy="2847317"/>
            <wp:effectExtent l="0" t="0" r="3810" b="0"/>
            <wp:docPr id="18056321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32195" name="Imagen 1" descr="Diagrama&#10;&#10;El contenido generado por IA puede ser incorrecto."/>
                    <pic:cNvPicPr/>
                  </pic:nvPicPr>
                  <pic:blipFill>
                    <a:blip r:embed="rId62"/>
                    <a:stretch>
                      <a:fillRect/>
                    </a:stretch>
                  </pic:blipFill>
                  <pic:spPr>
                    <a:xfrm>
                      <a:off x="0" y="0"/>
                      <a:ext cx="2762418" cy="2851423"/>
                    </a:xfrm>
                    <a:prstGeom prst="rect">
                      <a:avLst/>
                    </a:prstGeom>
                  </pic:spPr>
                </pic:pic>
              </a:graphicData>
            </a:graphic>
          </wp:inline>
        </w:drawing>
      </w:r>
    </w:p>
    <w:p w:rsidRPr="00B95078" w:rsidR="008C1AC8" w:rsidP="00A34EF0" w:rsidRDefault="212D2C9B" w14:paraId="3C995DB1" w14:textId="77777777">
      <w:pPr>
        <w:spacing w:line="276" w:lineRule="auto"/>
        <w:rPr>
          <w:rFonts w:cs="Arial"/>
          <w:color w:val="000000"/>
          <w:shd w:val="clear" w:color="auto" w:fill="FFFFFF"/>
        </w:rPr>
      </w:pPr>
      <w:r w:rsidRPr="00B95078">
        <w:rPr>
          <w:rFonts w:cs="Arial"/>
          <w:color w:val="000000"/>
          <w:shd w:val="clear" w:color="auto" w:fill="FFFFFF"/>
        </w:rPr>
        <w:t xml:space="preserve">Debajo del nombre del representante se añadirá una caja informativa (manteniendo el formato de la caja informativa del dibujo, la “i” y el texto: </w:t>
      </w:r>
    </w:p>
    <w:p w:rsidRPr="00B95078" w:rsidR="00DC7416" w:rsidP="4FB98DB2" w:rsidRDefault="00DC7416" w14:paraId="43E22D09" w14:textId="1A825A4E">
      <w:pPr>
        <w:jc w:val="left"/>
        <w:rPr>
          <w:rFonts w:cs="Arial"/>
          <w:color w:val="000000"/>
          <w:shd w:val="clear" w:color="auto" w:fill="FFFFFF"/>
        </w:rPr>
      </w:pPr>
      <w:r w:rsidRPr="00B95078">
        <w:rPr>
          <w:rFonts w:cs="Arial"/>
          <w:noProof/>
        </w:rPr>
        <w:drawing>
          <wp:inline distT="0" distB="0" distL="0" distR="0" wp14:anchorId="15CF343C" wp14:editId="65415D52">
            <wp:extent cx="5400040" cy="387985"/>
            <wp:effectExtent l="0" t="0" r="0" b="0"/>
            <wp:docPr id="30852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21783" name=""/>
                    <pic:cNvPicPr/>
                  </pic:nvPicPr>
                  <pic:blipFill>
                    <a:blip r:embed="rId63"/>
                    <a:stretch>
                      <a:fillRect/>
                    </a:stretch>
                  </pic:blipFill>
                  <pic:spPr>
                    <a:xfrm>
                      <a:off x="0" y="0"/>
                      <a:ext cx="5400040" cy="387985"/>
                    </a:xfrm>
                    <a:prstGeom prst="rect">
                      <a:avLst/>
                    </a:prstGeom>
                  </pic:spPr>
                </pic:pic>
              </a:graphicData>
            </a:graphic>
          </wp:inline>
        </w:drawing>
      </w:r>
    </w:p>
    <w:p w:rsidRPr="00B95078" w:rsidR="001F6D86" w:rsidP="4FB98DB2" w:rsidRDefault="001F6D86" w14:paraId="5CC3DFB4" w14:textId="77777777">
      <w:pPr>
        <w:jc w:val="left"/>
        <w:rPr>
          <w:rFonts w:cs="Arial"/>
          <w:b/>
          <w:bCs/>
          <w:color w:val="000000"/>
          <w:shd w:val="clear" w:color="auto" w:fill="FFFFFF"/>
        </w:rPr>
      </w:pPr>
    </w:p>
    <w:p w:rsidRPr="00B95078" w:rsidR="001F6D86" w:rsidP="00A34EF0" w:rsidRDefault="60929097" w14:paraId="0B333C5A" w14:textId="3209D8C6">
      <w:pPr>
        <w:spacing w:line="276" w:lineRule="auto"/>
        <w:rPr>
          <w:rFonts w:cs="Arial"/>
          <w:color w:val="000000"/>
          <w:shd w:val="clear" w:color="auto" w:fill="FFFFFF"/>
        </w:rPr>
      </w:pPr>
      <w:r w:rsidRPr="00B95078">
        <w:rPr>
          <w:rFonts w:cs="Arial"/>
          <w:color w:val="000000"/>
          <w:shd w:val="clear" w:color="auto" w:fill="FFFFFF"/>
        </w:rPr>
        <w:t xml:space="preserve">Si el usuario conectado no tiene datos de contacto en el perfil, aparecerá una pantalla de captura de datos: </w:t>
      </w:r>
      <w:r w:rsidRPr="00B95078" w:rsidR="6979CF1B">
        <w:rPr>
          <w:rFonts w:cs="Arial"/>
          <w:color w:val="000000"/>
          <w:shd w:val="clear" w:color="auto" w:fill="FFFFFF"/>
        </w:rPr>
        <w:t>i</w:t>
      </w:r>
      <w:r w:rsidRPr="00B95078" w:rsidR="43E179DD">
        <w:rPr>
          <w:rFonts w:cs="Arial"/>
          <w:color w:val="000000"/>
          <w:shd w:val="clear" w:color="auto" w:fill="FFFFFF"/>
        </w:rPr>
        <w:t>dioma</w:t>
      </w:r>
      <w:r w:rsidRPr="00B95078">
        <w:rPr>
          <w:rFonts w:cs="Arial"/>
          <w:color w:val="000000"/>
          <w:shd w:val="clear" w:color="auto" w:fill="FFFFFF"/>
        </w:rPr>
        <w:t xml:space="preserve"> de comunicación, canal de notificación </w:t>
      </w:r>
      <w:r w:rsidRPr="00B95078" w:rsidR="574D9509">
        <w:rPr>
          <w:rFonts w:cs="Arial"/>
          <w:color w:val="000000"/>
          <w:shd w:val="clear" w:color="auto" w:fill="FFFFFF"/>
        </w:rPr>
        <w:t>[</w:t>
      </w:r>
      <w:r w:rsidRPr="00B95078">
        <w:rPr>
          <w:rFonts w:cs="Arial"/>
          <w:color w:val="000000"/>
          <w:shd w:val="clear" w:color="auto" w:fill="FFFFFF"/>
        </w:rPr>
        <w:t>y autorización para reutilizar los datos de contacto para futuras solicitudes (</w:t>
      </w:r>
      <w:r w:rsidRPr="00B95078" w:rsidR="60436C84">
        <w:rPr>
          <w:rFonts w:cs="Arial"/>
          <w:color w:val="000000"/>
          <w:shd w:val="clear" w:color="auto" w:fill="FFFFFF"/>
        </w:rPr>
        <w:t>s</w:t>
      </w:r>
      <w:r w:rsidRPr="00B95078">
        <w:rPr>
          <w:rFonts w:cs="Arial"/>
          <w:color w:val="000000"/>
          <w:shd w:val="clear" w:color="auto" w:fill="FFFFFF"/>
        </w:rPr>
        <w:t xml:space="preserve">i accede a la reutilización, la información se guardará en el perfil </w:t>
      </w:r>
      <w:r w:rsidRPr="00B95078" w:rsidR="68154416">
        <w:rPr>
          <w:rFonts w:cs="Arial"/>
          <w:color w:val="000000"/>
          <w:shd w:val="clear" w:color="auto" w:fill="FFFFFF"/>
        </w:rPr>
        <w:t>de la persona usuaria</w:t>
      </w:r>
      <w:r w:rsidRPr="00B95078">
        <w:rPr>
          <w:rFonts w:cs="Arial"/>
          <w:color w:val="000000"/>
          <w:shd w:val="clear" w:color="auto" w:fill="FFFFFF"/>
        </w:rPr>
        <w:t>).</w:t>
      </w:r>
      <w:r w:rsidRPr="00B95078" w:rsidR="1D273344">
        <w:rPr>
          <w:rFonts w:cs="Arial"/>
          <w:color w:val="000000"/>
          <w:shd w:val="clear" w:color="auto" w:fill="FFFFFF"/>
        </w:rPr>
        <w:t>]</w:t>
      </w:r>
    </w:p>
    <w:p w:rsidRPr="00B95078" w:rsidR="001F6D86" w:rsidP="00A34EF0" w:rsidRDefault="001F6D86" w14:paraId="479F0A1C" w14:textId="77777777">
      <w:pPr>
        <w:spacing w:line="276" w:lineRule="auto"/>
        <w:rPr>
          <w:rFonts w:cs="Arial"/>
          <w:color w:val="000000"/>
          <w:shd w:val="clear" w:color="auto" w:fill="FFFFFF"/>
        </w:rPr>
      </w:pPr>
    </w:p>
    <w:p w:rsidRPr="00B95078" w:rsidR="001F6D86" w:rsidP="4FB98DB2" w:rsidRDefault="001F6D86" w14:paraId="3B539D9A" w14:textId="58DA26CA">
      <w:pPr>
        <w:jc w:val="left"/>
      </w:pPr>
      <w:ins w:author="AdminDigital-Tramita - Gallego, Antonio - HIBERUS IKT S.L.U." w:date="2026-01-22T13:05:21.231Z" w:id="506827131">
        <w:r w:rsidRPr="233BD879" w:rsidR="2FB2CF83">
          <w:rPr>
            <w:b w:val="1"/>
            <w:bCs w:val="1"/>
            <w:rPrChange w:author="AdminDigital-Tramita - Gallego, Antonio - HIBERUS IKT S.L.U." w:date="2026-01-22T13:05:25.441Z" w:id="1157846704"/>
          </w:rPr>
          <w:t>NOTA:</w:t>
        </w:r>
        <w:r w:rsidR="2FB2CF83">
          <w:t xml:space="preserve"> </w:t>
        </w:r>
      </w:ins>
      <w:ins w:author="AdminDigital-Tramita - Gallego, Antonio - HIBERUS IKT S.L.U." w:date="2026-01-22T13:04:59.925Z" w:id="1715325661">
        <w:r w:rsidR="2FB2CF83">
          <w:t>En el caso de tratarse de una persona jurídica (empresa o entidad) sólo se pe</w:t>
        </w:r>
      </w:ins>
      <w:ins w:author="AdminDigital-Tramita - Gallego, Antonio - HIBERUS IKT S.L.U." w:date="2026-01-22T13:05:17.982Z" w:id="479661290">
        <w:r w:rsidR="2FB2CF83">
          <w:t>rmitirá el canal de notificación electrónico.</w:t>
        </w:r>
      </w:ins>
    </w:p>
    <w:p w:rsidRPr="00B95078" w:rsidR="001F6D86" w:rsidP="233BD879" w:rsidRDefault="5B645EA4" w14:textId="16DDF19A" w14:paraId="5A1B1FB8">
      <w:pPr>
        <w:spacing w:line="276" w:lineRule="auto"/>
        <w:rPr>
          <w:ins w:author="AdminDigital-Tramita - Gallego, Antonio - HIBERUS IKT S.L.U." w:date="2026-01-22T13:04:36.845Z" w16du:dateUtc="2026-01-22T13:04:36.845Z" w:id="651293686"/>
          <w:rFonts w:cs="Arial"/>
          <w:color w:val="000000" w:themeColor="text1" w:themeTint="FF" w:themeShade="FF"/>
        </w:rPr>
      </w:pPr>
      <w:r>
        <w:rPr>
          <w:noProof/>
        </w:rPr>
        <w:drawing>
          <wp:inline distT="0" distB="0" distL="0" distR="0" wp14:anchorId="30091226" wp14:editId="3883CF53">
            <wp:extent cx="4500762" cy="3029106"/>
            <wp:effectExtent l="0" t="0" r="0" b="0"/>
            <wp:docPr id="15280150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15007" name=""/>
                    <pic:cNvPicPr/>
                  </pic:nvPicPr>
                  <pic:blipFill>
                    <a:blip r:embed="rId64">
                      <a:extLst>
                        <a:ext uri="{28A0092B-C50C-407E-A947-70E740481C1C}">
                          <a14:useLocalDpi xmlns:a14="http://schemas.microsoft.com/office/drawing/2010/main"/>
                        </a:ext>
                      </a:extLst>
                    </a:blip>
                    <a:stretch>
                      <a:fillRect/>
                    </a:stretch>
                  </pic:blipFill>
                  <pic:spPr>
                    <a:xfrm>
                      <a:off x="0" y="0"/>
                      <a:ext cx="4500762" cy="3029106"/>
                    </a:xfrm>
                    <a:prstGeom prst="rect">
                      <a:avLst/>
                    </a:prstGeom>
                  </pic:spPr>
                </pic:pic>
              </a:graphicData>
            </a:graphic>
          </wp:inline>
        </w:drawing>
      </w:r>
    </w:p>
    <w:p w:rsidRPr="00B95078" w:rsidR="001F6D86" w:rsidP="00A34EF0" w:rsidRDefault="5B645EA4" w14:paraId="11D1F716" w14:textId="16DDF19A">
      <w:pPr>
        <w:spacing w:line="276" w:lineRule="auto"/>
        <w:rPr>
          <w:rFonts w:cs="Arial"/>
          <w:color w:val="000000"/>
          <w:shd w:val="clear" w:color="auto" w:fill="FFFFFF"/>
        </w:rPr>
      </w:pPr>
      <w:r w:rsidRPr="00B95078" w:rsidR="60929097">
        <w:rPr>
          <w:rFonts w:cs="Arial"/>
          <w:color w:val="000000"/>
          <w:shd w:val="clear" w:color="auto" w:fill="FFFFFF"/>
        </w:rPr>
        <w:t>Si el canal elegido es electrónico</w:t>
      </w:r>
      <w:r w:rsidRPr="00B95078" w:rsidR="080019D9">
        <w:rPr>
          <w:rFonts w:cs="Arial"/>
          <w:color w:val="000000"/>
          <w:shd w:val="clear" w:color="auto" w:fill="FFFFFF"/>
        </w:rPr>
        <w:t xml:space="preserve">, no deberá aportar ninguna información más. </w:t>
      </w:r>
      <w:commentRangeStart w:id="97"/>
      <w:commentRangeStart w:id="98"/>
      <w:commentRangeStart w:id="99"/>
      <w:commentRangeEnd w:id="97"/>
      <w:r w:rsidR="001F6D86">
        <w:commentReference w:id="97"/>
      </w:r>
      <w:commentRangeEnd w:id="98"/>
      <w:r w:rsidR="001F6D86">
        <w:commentReference w:id="98"/>
      </w:r>
      <w:commentRangeEnd w:id="99"/>
      <w:r w:rsidR="001F6D86">
        <w:commentReference w:id="99"/>
      </w:r>
    </w:p>
    <w:p w:rsidRPr="00B95078" w:rsidR="001F6D86" w:rsidP="00A34EF0" w:rsidRDefault="001F6D86" w14:paraId="18F05657" w14:textId="77777777">
      <w:pPr>
        <w:spacing w:line="276" w:lineRule="auto"/>
        <w:rPr>
          <w:rFonts w:cs="Arial"/>
          <w:color w:val="000000"/>
          <w:shd w:val="clear" w:color="auto" w:fill="FFFFFF"/>
        </w:rPr>
      </w:pPr>
    </w:p>
    <w:p w:rsidRPr="00B95078" w:rsidR="001F6D86" w:rsidP="00A34EF0" w:rsidRDefault="60929097" w14:paraId="572D0545" w14:textId="5B8A6A4C">
      <w:pPr>
        <w:spacing w:line="276" w:lineRule="auto"/>
        <w:rPr>
          <w:rFonts w:cs="Arial"/>
          <w:color w:val="000000"/>
          <w:shd w:val="clear" w:color="auto" w:fill="FFFFFF"/>
        </w:rPr>
      </w:pPr>
      <w:r w:rsidRPr="00B95078">
        <w:rPr>
          <w:rFonts w:cs="Arial"/>
          <w:color w:val="000000"/>
          <w:shd w:val="clear" w:color="auto" w:fill="FFFFFF"/>
        </w:rPr>
        <w:t xml:space="preserve">Si selecciona el canal postal, aparecerá la modal de captura de dirección postal </w:t>
      </w:r>
      <w:r w:rsidRPr="00B95078" w:rsidR="4A9F77E7">
        <w:rPr>
          <w:rFonts w:cs="Arial"/>
          <w:color w:val="000000"/>
          <w:shd w:val="clear" w:color="auto" w:fill="FFFFFF"/>
        </w:rPr>
        <w:t xml:space="preserve">y </w:t>
      </w:r>
      <w:r w:rsidRPr="00B95078">
        <w:rPr>
          <w:rFonts w:cs="Arial"/>
          <w:color w:val="000000"/>
          <w:shd w:val="clear" w:color="auto" w:fill="FFFFFF"/>
        </w:rPr>
        <w:t>también se solicitará el email para poder enviar los avisos:</w:t>
      </w:r>
    </w:p>
    <w:p w:rsidRPr="00B95078" w:rsidR="00E2309A" w:rsidP="00A34EF0" w:rsidRDefault="00E2309A" w14:paraId="32F9BC6E" w14:textId="77777777">
      <w:pPr>
        <w:spacing w:line="276" w:lineRule="auto"/>
        <w:rPr>
          <w:rFonts w:cs="Arial"/>
          <w:color w:val="000000"/>
          <w:shd w:val="clear" w:color="auto" w:fill="FFFFFF"/>
        </w:rPr>
      </w:pPr>
    </w:p>
    <w:p w:rsidRPr="00B95078" w:rsidR="00E2309A" w:rsidP="00A34EF0" w:rsidRDefault="3A94826D" w14:paraId="3A24ED12" w14:textId="6E4EED4B">
      <w:pPr>
        <w:spacing w:line="276" w:lineRule="auto"/>
        <w:rPr>
          <w:rFonts w:cs="Arial"/>
          <w:color w:val="000000"/>
          <w:shd w:val="clear" w:color="auto" w:fill="FFFFFF"/>
        </w:rPr>
      </w:pPr>
      <w:r w:rsidRPr="00B95078">
        <w:rPr>
          <w:rFonts w:cs="Arial"/>
          <w:color w:val="000000"/>
          <w:shd w:val="clear" w:color="auto" w:fill="FFFFFF"/>
        </w:rPr>
        <w:t>La dirección postal deberá tener la misma composición que el componente dirección postal del paso 2</w:t>
      </w:r>
      <w:r w:rsidRPr="00B95078" w:rsidR="404149F3">
        <w:rPr>
          <w:rFonts w:cs="Arial"/>
          <w:color w:val="000000"/>
          <w:shd w:val="clear" w:color="auto" w:fill="FFFFFF"/>
        </w:rPr>
        <w:t xml:space="preserve"> (Ver Componente Dirección Postal en el documento </w:t>
      </w:r>
      <w:r w:rsidRPr="00B95078" w:rsidR="5D68F783">
        <w:rPr>
          <w:rFonts w:cs="Arial"/>
          <w:color w:val="000000"/>
          <w:shd w:val="clear" w:color="auto" w:fill="FFFFFF"/>
        </w:rPr>
        <w:t>“</w:t>
      </w:r>
      <w:r w:rsidRPr="30D1C3F5" w:rsidR="5D68F783">
        <w:rPr>
          <w:rFonts w:cs="Arial"/>
          <w:b/>
          <w:bCs/>
          <w:i/>
          <w:iCs/>
          <w:color w:val="000000"/>
          <w:shd w:val="clear" w:color="auto" w:fill="FFFFFF"/>
        </w:rPr>
        <w:t>Toolkit Berria ASI - Compositor de Formularios v1.1</w:t>
      </w:r>
      <w:r w:rsidRPr="00B95078" w:rsidR="5D68F783">
        <w:rPr>
          <w:rFonts w:cs="Arial"/>
          <w:color w:val="000000"/>
          <w:shd w:val="clear" w:color="auto" w:fill="FFFFFF"/>
        </w:rPr>
        <w:t>”</w:t>
      </w:r>
      <w:r w:rsidRPr="00B95078" w:rsidR="0977E6DC">
        <w:rPr>
          <w:rFonts w:cs="Arial"/>
          <w:color w:val="000000"/>
          <w:shd w:val="clear" w:color="auto" w:fill="FFFFFF"/>
        </w:rPr>
        <w:t>)</w:t>
      </w:r>
      <w:r w:rsidRPr="00B95078">
        <w:rPr>
          <w:rFonts w:cs="Arial"/>
          <w:color w:val="000000"/>
          <w:shd w:val="clear" w:color="auto" w:fill="FFFFFF"/>
        </w:rPr>
        <w:t>, teniendo en cuenta la siguiente parametrización:</w:t>
      </w:r>
    </w:p>
    <w:p w:rsidRPr="00B95078" w:rsidR="00E2309A" w:rsidP="00A34EF0" w:rsidRDefault="3A94826D" w14:paraId="35A7AF7F" w14:textId="77777777">
      <w:pPr>
        <w:spacing w:line="276" w:lineRule="auto"/>
        <w:rPr>
          <w:rFonts w:cs="Arial"/>
          <w:color w:val="000000"/>
          <w:shd w:val="clear" w:color="auto" w:fill="FFFFFF"/>
        </w:rPr>
      </w:pPr>
      <w:r w:rsidRPr="00B95078">
        <w:rPr>
          <w:rFonts w:cs="Arial"/>
          <w:color w:val="000000"/>
          <w:shd w:val="clear" w:color="auto" w:fill="FFFFFF"/>
        </w:rPr>
        <w:t>1.- Debe admitir direcciones extranjeras (SOLOESPAÑA=NO) mediante la misma forma de actuar del paso 2.</w:t>
      </w:r>
    </w:p>
    <w:p w:rsidRPr="00B95078" w:rsidR="00E2309A" w:rsidP="00A34EF0" w:rsidRDefault="3A94826D" w14:paraId="7D045A73" w14:textId="77777777">
      <w:pPr>
        <w:spacing w:line="276" w:lineRule="auto"/>
        <w:rPr>
          <w:rFonts w:cs="Arial"/>
          <w:color w:val="000000"/>
          <w:shd w:val="clear" w:color="auto" w:fill="FFFFFF"/>
        </w:rPr>
      </w:pPr>
      <w:r w:rsidRPr="00B95078">
        <w:rPr>
          <w:rFonts w:cs="Arial"/>
          <w:color w:val="000000"/>
          <w:shd w:val="clear" w:color="auto" w:fill="FFFFFF"/>
        </w:rPr>
        <w:t>2.- Siempre será editable (EDITABLE=SI) mediante la misma forma de actuar del paso 2.</w:t>
      </w:r>
    </w:p>
    <w:p w:rsidRPr="00B95078" w:rsidR="00E2309A" w:rsidP="00A34EF0" w:rsidRDefault="3A94826D" w14:paraId="2B0EDA46" w14:textId="77777777">
      <w:pPr>
        <w:spacing w:line="276" w:lineRule="auto"/>
        <w:rPr>
          <w:rFonts w:cs="Arial"/>
          <w:color w:val="000000"/>
          <w:shd w:val="clear" w:color="auto" w:fill="FFFFFF"/>
        </w:rPr>
      </w:pPr>
      <w:r w:rsidRPr="00B95078">
        <w:rPr>
          <w:rFonts w:cs="Arial"/>
          <w:color w:val="000000"/>
          <w:shd w:val="clear" w:color="auto" w:fill="FFFFFF"/>
        </w:rPr>
        <w:t>3.- Cualquier dirección de España (SOLOCAPV=NO)</w:t>
      </w:r>
    </w:p>
    <w:p w:rsidRPr="00B95078" w:rsidR="00E2309A" w:rsidP="00A34EF0" w:rsidRDefault="3A94826D" w14:paraId="73D889DE" w14:textId="77777777">
      <w:pPr>
        <w:spacing w:line="276" w:lineRule="auto"/>
        <w:rPr>
          <w:rFonts w:cs="Arial"/>
          <w:color w:val="000000"/>
          <w:shd w:val="clear" w:color="auto" w:fill="FFFFFF"/>
        </w:rPr>
      </w:pPr>
      <w:r w:rsidRPr="00B95078">
        <w:rPr>
          <w:rFonts w:cs="Arial"/>
          <w:color w:val="000000"/>
          <w:shd w:val="clear" w:color="auto" w:fill="FFFFFF"/>
        </w:rPr>
        <w:t>Por tanto, como lo ya descrito en el componente dirección Postal Paso 2:</w:t>
      </w:r>
    </w:p>
    <w:p w:rsidRPr="00B95078" w:rsidR="00E2309A" w:rsidP="00A34EF0" w:rsidRDefault="0BC5C533" w14:paraId="552DECB4" w14:textId="219E0138">
      <w:pPr>
        <w:numPr>
          <w:ilvl w:val="0"/>
          <w:numId w:val="69"/>
        </w:numPr>
        <w:spacing w:line="276" w:lineRule="auto"/>
        <w:rPr>
          <w:rFonts w:cs="Arial"/>
          <w:color w:val="000000"/>
          <w:shd w:val="clear" w:color="auto" w:fill="FFFFFF"/>
        </w:rPr>
      </w:pPr>
      <w:r w:rsidRPr="00B95078">
        <w:rPr>
          <w:rFonts w:cs="Arial"/>
          <w:color w:val="000000"/>
          <w:shd w:val="clear" w:color="auto" w:fill="FFFFFF"/>
        </w:rPr>
        <w:t>La persona usuaria</w:t>
      </w:r>
      <w:r w:rsidRPr="00B95078" w:rsidR="3A94826D">
        <w:rPr>
          <w:rFonts w:cs="Arial"/>
          <w:color w:val="000000"/>
          <w:shd w:val="clear" w:color="auto" w:fill="FFFFFF"/>
        </w:rPr>
        <w:t xml:space="preserve"> mete el CP (</w:t>
      </w:r>
      <w:r w:rsidRPr="00B95078" w:rsidR="0CE07ACB">
        <w:rPr>
          <w:rFonts w:cs="Arial"/>
          <w:color w:val="000000"/>
          <w:shd w:val="clear" w:color="auto" w:fill="FFFFFF"/>
        </w:rPr>
        <w:t>s</w:t>
      </w:r>
      <w:r w:rsidRPr="00B95078" w:rsidR="3A94826D">
        <w:rPr>
          <w:rFonts w:cs="Arial"/>
          <w:color w:val="000000"/>
          <w:shd w:val="clear" w:color="auto" w:fill="FFFFFF"/>
        </w:rPr>
        <w:t>i es CAPV</w:t>
      </w:r>
      <w:r w:rsidRPr="00B95078" w:rsidR="6FF91AEA">
        <w:rPr>
          <w:rFonts w:cs="Arial"/>
          <w:color w:val="000000"/>
          <w:shd w:val="clear" w:color="auto" w:fill="FFFFFF"/>
        </w:rPr>
        <w:t>,</w:t>
      </w:r>
      <w:r w:rsidRPr="00B95078" w:rsidR="3A94826D">
        <w:rPr>
          <w:rFonts w:cs="Arial"/>
          <w:color w:val="000000"/>
          <w:shd w:val="clear" w:color="auto" w:fill="FFFFFF"/>
        </w:rPr>
        <w:t xml:space="preserve"> autorrellena hasta localidad. Si no es CAPV, </w:t>
      </w:r>
      <w:r w:rsidRPr="00B95078" w:rsidR="0463D21C">
        <w:rPr>
          <w:rFonts w:cs="Arial"/>
          <w:color w:val="000000"/>
          <w:shd w:val="clear" w:color="auto" w:fill="FFFFFF"/>
        </w:rPr>
        <w:t xml:space="preserve">rellena </w:t>
      </w:r>
      <w:r w:rsidRPr="00B95078" w:rsidR="3A94826D">
        <w:rPr>
          <w:rFonts w:cs="Arial"/>
          <w:color w:val="000000"/>
          <w:shd w:val="clear" w:color="auto" w:fill="FFFFFF"/>
        </w:rPr>
        <w:t>a mano con selects hasta localidad).</w:t>
      </w:r>
    </w:p>
    <w:p w:rsidRPr="00B95078" w:rsidR="00E2309A" w:rsidP="00A34EF0" w:rsidRDefault="3A94826D" w14:paraId="5DDE9453" w14:textId="54F1A7DF">
      <w:pPr>
        <w:numPr>
          <w:ilvl w:val="0"/>
          <w:numId w:val="69"/>
        </w:numPr>
        <w:spacing w:line="276" w:lineRule="auto"/>
        <w:rPr>
          <w:rFonts w:cs="Arial"/>
          <w:color w:val="000000"/>
          <w:shd w:val="clear" w:color="auto" w:fill="FFFFFF"/>
        </w:rPr>
      </w:pPr>
      <w:r w:rsidRPr="00B95078">
        <w:rPr>
          <w:rFonts w:cs="Arial"/>
          <w:color w:val="000000"/>
          <w:shd w:val="clear" w:color="auto" w:fill="FFFFFF"/>
        </w:rPr>
        <w:t>SI CP es de CAPV, la dirección y resto de campos son select de NORA que, si no encuentra, admite rellenar con otro valor y el resto texto libre</w:t>
      </w:r>
      <w:r w:rsidRPr="00B95078" w:rsidR="68F9063A">
        <w:rPr>
          <w:rFonts w:cs="Arial"/>
          <w:color w:val="000000"/>
          <w:shd w:val="clear" w:color="auto" w:fill="FFFFFF"/>
        </w:rPr>
        <w:t>.</w:t>
      </w:r>
    </w:p>
    <w:p w:rsidRPr="00B95078" w:rsidR="00E2309A" w:rsidP="00A34EF0" w:rsidRDefault="3A94826D" w14:paraId="3EED1350" w14:textId="08C103C7">
      <w:pPr>
        <w:numPr>
          <w:ilvl w:val="0"/>
          <w:numId w:val="69"/>
        </w:numPr>
        <w:spacing w:line="276" w:lineRule="auto"/>
        <w:rPr>
          <w:rFonts w:cs="Arial"/>
          <w:color w:val="000000"/>
          <w:shd w:val="clear" w:color="auto" w:fill="FFFFFF"/>
        </w:rPr>
      </w:pPr>
      <w:r w:rsidRPr="00B95078">
        <w:rPr>
          <w:rFonts w:cs="Arial"/>
          <w:color w:val="000000"/>
          <w:shd w:val="clear" w:color="auto" w:fill="FFFFFF"/>
        </w:rPr>
        <w:t>SI CP es del resto de España, la dirección y resto de campos se podrán marcar libremente</w:t>
      </w:r>
      <w:r w:rsidRPr="00B95078" w:rsidR="1567BA5D">
        <w:rPr>
          <w:rFonts w:cs="Arial"/>
          <w:color w:val="000000"/>
          <w:shd w:val="clear" w:color="auto" w:fill="FFFFFF"/>
        </w:rPr>
        <w:t>.</w:t>
      </w:r>
    </w:p>
    <w:p w:rsidRPr="00B95078" w:rsidR="00E2309A" w:rsidP="00A34EF0" w:rsidRDefault="3A94826D" w14:paraId="280AB1C4" w14:textId="681CDF24">
      <w:pPr>
        <w:numPr>
          <w:ilvl w:val="0"/>
          <w:numId w:val="70"/>
        </w:numPr>
        <w:spacing w:line="276" w:lineRule="auto"/>
        <w:rPr>
          <w:rFonts w:cs="Arial"/>
          <w:color w:val="000000"/>
          <w:shd w:val="clear" w:color="auto" w:fill="FFFFFF"/>
        </w:rPr>
      </w:pPr>
      <w:r w:rsidRPr="00B95078">
        <w:rPr>
          <w:rFonts w:cs="Arial"/>
          <w:color w:val="000000"/>
          <w:shd w:val="clear" w:color="auto" w:fill="FFFFFF"/>
        </w:rPr>
        <w:t>Datos a mostrar (en ese orden): Código postal, País, Territorio histórico, Municipio, Localidad, Tipo de calle, Dirección, Número (con bloque), Escalera, Piso, Letra.​</w:t>
      </w:r>
    </w:p>
    <w:p w:rsidRPr="00B95078" w:rsidR="00E2309A" w:rsidP="4FB98DB2" w:rsidRDefault="00E2309A" w14:paraId="3D526D8B" w14:textId="174C8331">
      <w:pPr>
        <w:numPr>
          <w:ilvl w:val="0"/>
          <w:numId w:val="71"/>
        </w:numPr>
        <w:jc w:val="left"/>
        <w:rPr>
          <w:rFonts w:cs="Arial"/>
          <w:color w:val="000000"/>
          <w:shd w:val="clear" w:color="auto" w:fill="FFFFFF"/>
        </w:rPr>
      </w:pPr>
      <w:r w:rsidRPr="00B95078">
        <w:rPr>
          <w:rFonts w:cs="Arial"/>
          <w:color w:val="000000"/>
          <w:shd w:val="clear" w:color="auto" w:fill="FFFFFF"/>
        </w:rPr>
        <w:t>SI elige otro país</w:t>
      </w:r>
      <w:r w:rsidRPr="00B95078" w:rsidR="002770D7">
        <w:rPr>
          <w:rFonts w:cs="Arial"/>
          <w:color w:val="000000"/>
          <w:shd w:val="clear" w:color="auto" w:fill="FFFFFF"/>
        </w:rPr>
        <w:t>,</w:t>
      </w:r>
      <w:r w:rsidRPr="00B95078">
        <w:rPr>
          <w:rFonts w:cs="Arial"/>
          <w:color w:val="000000"/>
          <w:shd w:val="clear" w:color="auto" w:fill="FFFFFF"/>
        </w:rPr>
        <w:t xml:space="preserve"> abre la modal de extranjero con los campos:</w:t>
      </w:r>
    </w:p>
    <w:p w:rsidRPr="00B95078" w:rsidR="00E2309A" w:rsidP="4FB98DB2" w:rsidRDefault="00E2309A" w14:paraId="1E412FF6" w14:textId="77777777">
      <w:pPr>
        <w:numPr>
          <w:ilvl w:val="1"/>
          <w:numId w:val="71"/>
        </w:numPr>
        <w:jc w:val="left"/>
        <w:rPr>
          <w:rFonts w:cs="Arial"/>
          <w:color w:val="000000"/>
          <w:shd w:val="clear" w:color="auto" w:fill="FFFFFF"/>
        </w:rPr>
      </w:pPr>
      <w:r w:rsidRPr="00B95078">
        <w:rPr>
          <w:rFonts w:cs="Arial"/>
          <w:b/>
          <w:bCs/>
          <w:color w:val="000000"/>
          <w:shd w:val="clear" w:color="auto" w:fill="FFFFFF"/>
        </w:rPr>
        <w:t>PAIS (Select) Obligatorio</w:t>
      </w:r>
    </w:p>
    <w:p w:rsidRPr="00B95078" w:rsidR="00E2309A" w:rsidP="4FB98DB2" w:rsidRDefault="00E2309A" w14:paraId="45D9A843" w14:textId="77777777">
      <w:pPr>
        <w:numPr>
          <w:ilvl w:val="1"/>
          <w:numId w:val="71"/>
        </w:numPr>
        <w:jc w:val="left"/>
        <w:rPr>
          <w:rFonts w:cs="Arial"/>
          <w:color w:val="000000"/>
          <w:shd w:val="clear" w:color="auto" w:fill="FFFFFF"/>
        </w:rPr>
      </w:pPr>
      <w:r w:rsidRPr="00B95078">
        <w:rPr>
          <w:rFonts w:cs="Arial"/>
          <w:color w:val="000000"/>
          <w:shd w:val="clear" w:color="auto" w:fill="FFFFFF"/>
        </w:rPr>
        <w:t>Provincia: campo libre</w:t>
      </w:r>
    </w:p>
    <w:p w:rsidRPr="00B95078" w:rsidR="00E2309A" w:rsidP="4FB98DB2" w:rsidRDefault="00E2309A" w14:paraId="4A18FF83" w14:textId="77777777">
      <w:pPr>
        <w:numPr>
          <w:ilvl w:val="1"/>
          <w:numId w:val="71"/>
        </w:numPr>
        <w:jc w:val="left"/>
        <w:rPr>
          <w:rFonts w:cs="Arial"/>
          <w:color w:val="000000"/>
          <w:shd w:val="clear" w:color="auto" w:fill="FFFFFF"/>
        </w:rPr>
      </w:pPr>
      <w:r w:rsidRPr="00B95078">
        <w:rPr>
          <w:rFonts w:cs="Arial"/>
          <w:color w:val="000000"/>
          <w:shd w:val="clear" w:color="auto" w:fill="FFFFFF"/>
        </w:rPr>
        <w:t>Ciudad: campo libre</w:t>
      </w:r>
    </w:p>
    <w:p w:rsidRPr="00B95078" w:rsidR="00E2309A" w:rsidP="4FB98DB2" w:rsidRDefault="00E2309A" w14:paraId="3C0F1104" w14:textId="77777777">
      <w:pPr>
        <w:numPr>
          <w:ilvl w:val="1"/>
          <w:numId w:val="71"/>
        </w:numPr>
        <w:jc w:val="left"/>
        <w:rPr>
          <w:rFonts w:cs="Arial"/>
          <w:color w:val="000000"/>
          <w:shd w:val="clear" w:color="auto" w:fill="FFFFFF"/>
        </w:rPr>
      </w:pPr>
      <w:r w:rsidRPr="00B95078">
        <w:rPr>
          <w:rFonts w:cs="Arial"/>
          <w:color w:val="000000"/>
          <w:shd w:val="clear" w:color="auto" w:fill="FFFFFF"/>
        </w:rPr>
        <w:t>Dirección: campo libre</w:t>
      </w:r>
    </w:p>
    <w:p w:rsidRPr="00B95078" w:rsidR="00E2309A" w:rsidP="4FB98DB2" w:rsidRDefault="00E2309A" w14:paraId="290CAAC9" w14:textId="77777777">
      <w:pPr>
        <w:numPr>
          <w:ilvl w:val="1"/>
          <w:numId w:val="71"/>
        </w:numPr>
        <w:jc w:val="left"/>
        <w:rPr>
          <w:rFonts w:cs="Arial"/>
          <w:color w:val="000000"/>
          <w:shd w:val="clear" w:color="auto" w:fill="FFFFFF"/>
        </w:rPr>
      </w:pPr>
      <w:r w:rsidRPr="00B95078">
        <w:rPr>
          <w:rFonts w:cs="Arial"/>
          <w:color w:val="000000"/>
          <w:shd w:val="clear" w:color="auto" w:fill="FFFFFF"/>
        </w:rPr>
        <w:t>Código Postal: campo libre</w:t>
      </w:r>
    </w:p>
    <w:p w:rsidRPr="00B95078" w:rsidR="00E2309A" w:rsidP="4FB98DB2" w:rsidRDefault="00E2309A" w14:paraId="0E53D87F" w14:textId="77777777">
      <w:pPr>
        <w:jc w:val="left"/>
        <w:rPr>
          <w:rFonts w:cs="Arial"/>
          <w:color w:val="000000"/>
          <w:shd w:val="clear" w:color="auto" w:fill="FFFFFF"/>
        </w:rPr>
      </w:pPr>
    </w:p>
    <w:p w:rsidRPr="00B95078" w:rsidR="001F6D86" w:rsidP="30944950" w:rsidRDefault="00E060DC" w14:paraId="6E43404E" w14:textId="0DDB6D22">
      <w:pPr>
        <w:jc w:val="left"/>
        <w:rPr>
          <w:rFonts w:cs="Arial"/>
          <w:noProof/>
        </w:rPr>
      </w:pPr>
      <w:r w:rsidRPr="00B95078">
        <w:rPr>
          <w:rFonts w:cs="Arial"/>
          <w:noProof/>
          <w14:ligatures w14:val="standardContextual"/>
        </w:rPr>
        <w:t xml:space="preserve"> </w:t>
      </w:r>
    </w:p>
    <w:p w:rsidRPr="00B95078" w:rsidR="001F6D86" w:rsidP="30944950" w:rsidRDefault="57583BC8" w14:paraId="27ADB4C9" w14:textId="7B785CF6">
      <w:pPr>
        <w:jc w:val="left"/>
      </w:pPr>
      <w:r>
        <w:rPr>
          <w:noProof/>
        </w:rPr>
        <w:drawing>
          <wp:inline distT="0" distB="0" distL="0" distR="0" wp14:anchorId="14358A8E" wp14:editId="679680AC">
            <wp:extent cx="4808395" cy="3034497"/>
            <wp:effectExtent l="0" t="0" r="0" b="0"/>
            <wp:docPr id="16622196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19604" name=""/>
                    <pic:cNvPicPr/>
                  </pic:nvPicPr>
                  <pic:blipFill>
                    <a:blip r:embed="rId65">
                      <a:extLst>
                        <a:ext uri="{28A0092B-C50C-407E-A947-70E740481C1C}">
                          <a14:useLocalDpi xmlns:a14="http://schemas.microsoft.com/office/drawing/2010/main"/>
                        </a:ext>
                      </a:extLst>
                    </a:blip>
                    <a:stretch>
                      <a:fillRect/>
                    </a:stretch>
                  </pic:blipFill>
                  <pic:spPr>
                    <a:xfrm>
                      <a:off x="0" y="0"/>
                      <a:ext cx="4808395" cy="3034497"/>
                    </a:xfrm>
                    <a:prstGeom prst="rect">
                      <a:avLst/>
                    </a:prstGeom>
                  </pic:spPr>
                </pic:pic>
              </a:graphicData>
            </a:graphic>
          </wp:inline>
        </w:drawing>
      </w:r>
    </w:p>
    <w:p w:rsidRPr="00B95078" w:rsidR="00E060DC" w:rsidP="4FB98DB2" w:rsidRDefault="00E060DC" w14:paraId="58C6E4B7" w14:textId="77777777">
      <w:pPr>
        <w:jc w:val="left"/>
        <w:rPr>
          <w:rFonts w:cs="Arial"/>
          <w:noProof/>
          <w14:ligatures w14:val="standardContextual"/>
        </w:rPr>
      </w:pPr>
    </w:p>
    <w:p w:rsidRPr="00B95078" w:rsidR="00E060DC" w:rsidP="00A34EF0" w:rsidRDefault="0D9FAC91" w14:paraId="11D64956" w14:textId="3E951D1F">
      <w:pPr>
        <w:spacing w:line="276" w:lineRule="auto"/>
        <w:rPr>
          <w:rFonts w:cs="Arial"/>
          <w:noProof/>
          <w14:ligatures w14:val="standardContextual"/>
        </w:rPr>
      </w:pPr>
      <w:r w:rsidRPr="00B95078">
        <w:rPr>
          <w:rFonts w:cs="Arial"/>
          <w:noProof/>
          <w14:ligatures w14:val="standardContextual"/>
        </w:rPr>
        <w:t xml:space="preserve">En ambos casos, notificación postal o electrónica, </w:t>
      </w:r>
      <w:r w:rsidR="30CB1255">
        <w:rPr>
          <w:rFonts w:cs="Arial"/>
          <w:noProof/>
          <w14:ligatures w14:val="standardContextual"/>
        </w:rPr>
        <w:t>la persona solicitante</w:t>
      </w:r>
      <w:r w:rsidRPr="00B95078">
        <w:rPr>
          <w:rFonts w:cs="Arial"/>
          <w:noProof/>
          <w14:ligatures w14:val="standardContextual"/>
        </w:rPr>
        <w:t xml:space="preserve"> deberá completar los datos del canal de aviso a través de cu</w:t>
      </w:r>
      <w:r w:rsidRPr="00B95078" w:rsidR="69D2731F">
        <w:rPr>
          <w:rFonts w:cs="Arial"/>
          <w:noProof/>
          <w14:ligatures w14:val="standardContextual"/>
        </w:rPr>
        <w:t>a</w:t>
      </w:r>
      <w:r w:rsidRPr="00B95078">
        <w:rPr>
          <w:rFonts w:cs="Arial"/>
          <w:noProof/>
          <w14:ligatures w14:val="standardContextual"/>
        </w:rPr>
        <w:t xml:space="preserve">l </w:t>
      </w:r>
      <w:r w:rsidRPr="00B95078" w:rsidR="60C1B4F4">
        <w:rPr>
          <w:rFonts w:cs="Arial"/>
          <w:noProof/>
          <w14:ligatures w14:val="standardContextual"/>
        </w:rPr>
        <w:t>recibirá un aviso cada vez que haya una notificación/comunciación por parte de la administración.</w:t>
      </w:r>
    </w:p>
    <w:p w:rsidRPr="00B95078" w:rsidR="00DC29D9" w:rsidP="00A34EF0" w:rsidRDefault="60C1B4F4" w14:paraId="0ED90C7D" w14:textId="4B3E227D">
      <w:pPr>
        <w:spacing w:line="276" w:lineRule="auto"/>
        <w:rPr>
          <w:rFonts w:cs="Arial"/>
          <w:noProof/>
          <w14:ligatures w14:val="standardContextual"/>
        </w:rPr>
      </w:pPr>
      <w:r w:rsidRPr="00B95078">
        <w:rPr>
          <w:rFonts w:cs="Arial"/>
          <w:noProof/>
          <w14:ligatures w14:val="standardContextual"/>
        </w:rPr>
        <w:t>La especificación de un correo electrónico es obligatoria</w:t>
      </w:r>
      <w:r w:rsidRPr="00B95078" w:rsidR="131FA184">
        <w:rPr>
          <w:rFonts w:cs="Arial"/>
          <w:noProof/>
          <w14:ligatures w14:val="standardContextual"/>
        </w:rPr>
        <w:t xml:space="preserve"> y, además, deberá introducirse dos veces para confirmarlo. La introducción del teléfono móvil es opcional.</w:t>
      </w:r>
    </w:p>
    <w:p w:rsidRPr="00B95078" w:rsidR="00CE60BE" w:rsidP="00A34EF0" w:rsidRDefault="00CE60BE" w14:paraId="3D6835A1" w14:textId="0996D020">
      <w:pPr>
        <w:spacing w:line="276" w:lineRule="auto"/>
      </w:pPr>
    </w:p>
    <w:p w:rsidR="60E83A5D" w:rsidP="30944950" w:rsidRDefault="60E83A5D" w14:paraId="295D72EC" w14:textId="2A39134D">
      <w:pPr>
        <w:jc w:val="left"/>
      </w:pPr>
      <w:r>
        <w:rPr>
          <w:noProof/>
        </w:rPr>
        <w:drawing>
          <wp:inline distT="0" distB="0" distL="0" distR="0" wp14:anchorId="6939BD0D" wp14:editId="2BD9DFF5">
            <wp:extent cx="5011905" cy="2570414"/>
            <wp:effectExtent l="0" t="0" r="0" b="0"/>
            <wp:docPr id="13457227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22786" name=""/>
                    <pic:cNvPicPr/>
                  </pic:nvPicPr>
                  <pic:blipFill>
                    <a:blip r:embed="rId66">
                      <a:extLst>
                        <a:ext uri="{28A0092B-C50C-407E-A947-70E740481C1C}">
                          <a14:useLocalDpi xmlns:a14="http://schemas.microsoft.com/office/drawing/2010/main"/>
                        </a:ext>
                      </a:extLst>
                    </a:blip>
                    <a:stretch>
                      <a:fillRect/>
                    </a:stretch>
                  </pic:blipFill>
                  <pic:spPr>
                    <a:xfrm>
                      <a:off x="0" y="0"/>
                      <a:ext cx="5011905" cy="2570414"/>
                    </a:xfrm>
                    <a:prstGeom prst="rect">
                      <a:avLst/>
                    </a:prstGeom>
                  </pic:spPr>
                </pic:pic>
              </a:graphicData>
            </a:graphic>
          </wp:inline>
        </w:drawing>
      </w:r>
    </w:p>
    <w:p w:rsidRPr="00B95078" w:rsidR="00CE60BE" w:rsidP="4FB98DB2" w:rsidRDefault="00CE60BE" w14:paraId="26E5F881" w14:textId="77777777">
      <w:pPr>
        <w:jc w:val="left"/>
        <w:rPr>
          <w:rFonts w:cs="Arial"/>
          <w:color w:val="000000"/>
          <w:shd w:val="clear" w:color="auto" w:fill="FFFFFF"/>
        </w:rPr>
      </w:pPr>
    </w:p>
    <w:p w:rsidRPr="00B95078" w:rsidR="001F6D86" w:rsidP="00A34EF0" w:rsidRDefault="66CAD6B9" w14:paraId="5097727E" w14:textId="408343A0">
      <w:pPr>
        <w:spacing w:line="276" w:lineRule="auto"/>
        <w:rPr>
          <w:rFonts w:cs="Arial"/>
          <w:b/>
          <w:bCs/>
          <w:color w:val="000000"/>
          <w:shd w:val="clear" w:color="auto" w:fill="FFFFFF"/>
        </w:rPr>
      </w:pPr>
      <w:r w:rsidRPr="00B95078">
        <w:rPr>
          <w:rFonts w:cs="Arial"/>
          <w:b/>
          <w:bCs/>
          <w:color w:val="000000"/>
          <w:shd w:val="clear" w:color="auto" w:fill="FFFFFF"/>
        </w:rPr>
        <w:t>Reutilizac</w:t>
      </w:r>
      <w:r w:rsidRPr="00B95078" w:rsidR="176C1207">
        <w:rPr>
          <w:rFonts w:cs="Arial"/>
          <w:b/>
          <w:bCs/>
          <w:color w:val="000000"/>
          <w:shd w:val="clear" w:color="auto" w:fill="FFFFFF"/>
        </w:rPr>
        <w:t>ión de datos</w:t>
      </w:r>
    </w:p>
    <w:p w:rsidRPr="00B95078" w:rsidR="00C71FAA" w:rsidP="00A34EF0" w:rsidRDefault="435F71D0" w14:paraId="39983825" w14:textId="798B0B18">
      <w:pPr>
        <w:spacing w:line="276" w:lineRule="auto"/>
        <w:rPr>
          <w:rFonts w:cs="Arial"/>
          <w:color w:val="000000"/>
          <w:shd w:val="clear" w:color="auto" w:fill="FFFFFF"/>
        </w:rPr>
      </w:pPr>
      <w:r w:rsidRPr="00B95078">
        <w:rPr>
          <w:rFonts w:cs="Arial"/>
          <w:color w:val="000000"/>
          <w:shd w:val="clear" w:color="auto" w:fill="FFFFFF"/>
        </w:rPr>
        <w:t xml:space="preserve">Cuando </w:t>
      </w:r>
      <w:r w:rsidR="30CB1255">
        <w:rPr>
          <w:rFonts w:cs="Arial"/>
          <w:color w:val="000000"/>
          <w:shd w:val="clear" w:color="auto" w:fill="FFFFFF"/>
        </w:rPr>
        <w:t>la persona</w:t>
      </w:r>
      <w:r w:rsidRPr="00B95078">
        <w:rPr>
          <w:rFonts w:cs="Arial"/>
          <w:color w:val="000000"/>
          <w:shd w:val="clear" w:color="auto" w:fill="FFFFFF"/>
        </w:rPr>
        <w:t xml:space="preserve"> que se conecta a la aplicación</w:t>
      </w:r>
      <w:r w:rsidRPr="00B95078" w:rsidR="0A49FE22">
        <w:rPr>
          <w:rFonts w:cs="Arial"/>
          <w:color w:val="000000"/>
          <w:shd w:val="clear" w:color="auto" w:fill="FFFFFF"/>
        </w:rPr>
        <w:t xml:space="preserve"> y</w:t>
      </w:r>
      <w:r w:rsidRPr="00B95078">
        <w:rPr>
          <w:rFonts w:cs="Arial"/>
          <w:color w:val="000000"/>
          <w:shd w:val="clear" w:color="auto" w:fill="FFFFFF"/>
        </w:rPr>
        <w:t xml:space="preserve"> no tiene dada de alta una cuenta con consentimiento en el Registro de Interesados (RI), la pantalla de identificación</w:t>
      </w:r>
      <w:r w:rsidRPr="00B95078" w:rsidR="0A49FE22">
        <w:rPr>
          <w:rFonts w:cs="Arial"/>
          <w:color w:val="000000"/>
          <w:shd w:val="clear" w:color="auto" w:fill="FFFFFF"/>
        </w:rPr>
        <w:t xml:space="preserve"> le permite indicar si desea que dichos datos sean los que, a partir del momento de la presentación de la solicitud en curso, </w:t>
      </w:r>
      <w:r w:rsidRPr="00B95078" w:rsidR="018C9845">
        <w:rPr>
          <w:rFonts w:cs="Arial"/>
          <w:color w:val="000000"/>
          <w:shd w:val="clear" w:color="auto" w:fill="FFFFFF"/>
        </w:rPr>
        <w:t xml:space="preserve">utilice la administración para cualquier comunicación. </w:t>
      </w:r>
    </w:p>
    <w:p w:rsidRPr="00B95078" w:rsidR="00C71FAA" w:rsidP="00A34EF0" w:rsidRDefault="00C71FAA" w14:paraId="0E3E0C51" w14:textId="2E67109C">
      <w:pPr>
        <w:spacing w:line="276" w:lineRule="auto"/>
        <w:rPr>
          <w:rFonts w:cs="Arial"/>
        </w:rPr>
      </w:pPr>
    </w:p>
    <w:p w:rsidRPr="00B95078" w:rsidR="5C792281" w:rsidP="464045FF" w:rsidRDefault="5C792281" w14:paraId="761D8DCC" w14:textId="72AC778A">
      <w:pPr>
        <w:jc w:val="left"/>
        <w:rPr>
          <w:rFonts w:cs="Arial"/>
        </w:rPr>
      </w:pPr>
      <w:r w:rsidRPr="00B95078">
        <w:rPr>
          <w:rFonts w:cs="Arial"/>
          <w:noProof/>
        </w:rPr>
        <w:drawing>
          <wp:inline distT="0" distB="0" distL="0" distR="0" wp14:anchorId="44FFAC20" wp14:editId="5C2FA816">
            <wp:extent cx="5296172" cy="1009702"/>
            <wp:effectExtent l="0" t="0" r="0" b="0"/>
            <wp:docPr id="19479555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55504" name=""/>
                    <pic:cNvPicPr/>
                  </pic:nvPicPr>
                  <pic:blipFill>
                    <a:blip r:embed="rId67">
                      <a:extLst>
                        <a:ext uri="{28A0092B-C50C-407E-A947-70E740481C1C}">
                          <a14:useLocalDpi xmlns:a14="http://schemas.microsoft.com/office/drawing/2010/main" val="0"/>
                        </a:ext>
                      </a:extLst>
                    </a:blip>
                    <a:stretch>
                      <a:fillRect/>
                    </a:stretch>
                  </pic:blipFill>
                  <pic:spPr>
                    <a:xfrm>
                      <a:off x="0" y="0"/>
                      <a:ext cx="5296172" cy="1009702"/>
                    </a:xfrm>
                    <a:prstGeom prst="rect">
                      <a:avLst/>
                    </a:prstGeom>
                  </pic:spPr>
                </pic:pic>
              </a:graphicData>
            </a:graphic>
          </wp:inline>
        </w:drawing>
      </w:r>
    </w:p>
    <w:p w:rsidRPr="00B95078" w:rsidR="47A15E4F" w:rsidP="47A15E4F" w:rsidRDefault="47A15E4F" w14:paraId="73E48C70" w14:textId="12CE54CA">
      <w:pPr>
        <w:jc w:val="left"/>
        <w:rPr>
          <w:rFonts w:cs="Arial"/>
          <w:color w:val="000000" w:themeColor="text1"/>
        </w:rPr>
      </w:pPr>
    </w:p>
    <w:p w:rsidRPr="00B95078" w:rsidR="00C71FAA" w:rsidP="00A34EF0" w:rsidRDefault="59BA6CA2" w14:paraId="5DF885DA" w14:textId="27D7E63E">
      <w:pPr>
        <w:spacing w:line="276" w:lineRule="auto"/>
        <w:rPr>
          <w:rFonts w:cs="Arial"/>
          <w:color w:val="000000"/>
          <w:shd w:val="clear" w:color="auto" w:fill="FFFFFF"/>
        </w:rPr>
      </w:pPr>
      <w:r w:rsidRPr="00B95078">
        <w:rPr>
          <w:rFonts w:cs="Arial"/>
          <w:color w:val="000000"/>
          <w:shd w:val="clear" w:color="auto" w:fill="FFFFFF"/>
        </w:rPr>
        <w:t>E</w:t>
      </w:r>
      <w:r w:rsidRPr="00B95078" w:rsidR="78D9720B">
        <w:rPr>
          <w:rFonts w:cs="Arial"/>
          <w:color w:val="000000"/>
          <w:shd w:val="clear" w:color="auto" w:fill="FFFFFF"/>
        </w:rPr>
        <w:t>s obligatorio seleccionar una respuesta:</w:t>
      </w:r>
    </w:p>
    <w:p w:rsidRPr="00B95078" w:rsidR="00613232" w:rsidP="00A34EF0" w:rsidRDefault="7D17E4AE" w14:paraId="5CAA51AD" w14:textId="7EDDE50F">
      <w:pPr>
        <w:numPr>
          <w:ilvl w:val="0"/>
          <w:numId w:val="30"/>
        </w:numPr>
        <w:spacing w:line="276" w:lineRule="auto"/>
        <w:rPr>
          <w:rFonts w:cs="Arial"/>
          <w:color w:val="000000"/>
          <w:shd w:val="clear" w:color="auto" w:fill="FFFFFF"/>
        </w:rPr>
      </w:pPr>
      <w:r w:rsidRPr="00B95078">
        <w:rPr>
          <w:rFonts w:cs="Arial"/>
          <w:color w:val="000000"/>
          <w:shd w:val="clear" w:color="auto" w:fill="FFFFFF"/>
        </w:rPr>
        <w:t>En el caso de que seleccione que “</w:t>
      </w:r>
      <w:r w:rsidRPr="00B95078" w:rsidR="6E7AB091">
        <w:rPr>
          <w:rFonts w:cs="Arial"/>
          <w:color w:val="000000"/>
          <w:shd w:val="clear" w:color="auto" w:fill="FFFFFF"/>
        </w:rPr>
        <w:t>S</w:t>
      </w:r>
      <w:r w:rsidRPr="00B95078" w:rsidR="147F5E41">
        <w:rPr>
          <w:rFonts w:cs="Arial"/>
          <w:color w:val="000000"/>
          <w:shd w:val="clear" w:color="auto" w:fill="FFFFFF"/>
        </w:rPr>
        <w:t>í</w:t>
      </w:r>
      <w:r w:rsidRPr="00B95078">
        <w:rPr>
          <w:rFonts w:cs="Arial"/>
          <w:color w:val="000000"/>
          <w:shd w:val="clear" w:color="auto" w:fill="FFFFFF"/>
        </w:rPr>
        <w:t>”, se creará una cuenta en el Registro de Interesados</w:t>
      </w:r>
      <w:r w:rsidRPr="00B95078" w:rsidR="4DEA9F18">
        <w:rPr>
          <w:rFonts w:cs="Arial"/>
          <w:color w:val="000000"/>
          <w:shd w:val="clear" w:color="auto" w:fill="FFFFFF"/>
        </w:rPr>
        <w:t xml:space="preserve"> cuando se presente la solicitud. A partir de este momento, en las sucesivas solicitudes que realice, no tendrá que volver a especificar de nuevo dichos datos ya que el sistema recuperará la cuenta creada y los completará.</w:t>
      </w:r>
    </w:p>
    <w:p w:rsidR="4CBD8916" w:rsidP="00A34EF0" w:rsidRDefault="4CBD8916" w14:paraId="28CB0404" w14:textId="6D1C2D26">
      <w:pPr>
        <w:pStyle w:val="Prrafodelista"/>
        <w:numPr>
          <w:ilvl w:val="0"/>
          <w:numId w:val="30"/>
        </w:numPr>
        <w:spacing w:line="276" w:lineRule="auto"/>
        <w:rPr>
          <w:rFonts w:cs="Arial"/>
          <w:color w:val="000000" w:themeColor="text1"/>
        </w:rPr>
      </w:pPr>
      <w:r w:rsidRPr="30D1C3F5">
        <w:rPr>
          <w:rFonts w:cs="Arial"/>
          <w:color w:val="000000" w:themeColor="text1"/>
        </w:rPr>
        <w:t>Si se selecciona que no desea que se reutilicen los datos de identificación, dichos datos sólo se utilizarán en el contexto de la solicitud en curso y el expediente que se abra con la presentación de la misma.</w:t>
      </w:r>
    </w:p>
    <w:p w:rsidR="30D1C3F5" w:rsidP="30D1C3F5" w:rsidRDefault="30D1C3F5" w14:paraId="27205984" w14:textId="274E6FF9">
      <w:pPr>
        <w:pStyle w:val="Prrafodelista"/>
        <w:spacing w:line="276" w:lineRule="auto"/>
        <w:rPr>
          <w:rFonts w:cs="Arial"/>
          <w:color w:val="000000" w:themeColor="text1"/>
        </w:rPr>
      </w:pPr>
    </w:p>
    <w:p w:rsidRPr="00B95078" w:rsidR="00373D9F" w:rsidP="30D1C3F5" w:rsidRDefault="19344C1F" w14:paraId="63024AD6" w14:textId="19E4BCEC">
      <w:pPr>
        <w:tabs>
          <w:tab w:val="num" w:pos="720"/>
        </w:tabs>
        <w:spacing w:line="276" w:lineRule="auto"/>
        <w:rPr>
          <w:rFonts w:cs="Arial"/>
          <w:color w:val="000000"/>
          <w:shd w:val="clear" w:color="auto" w:fill="FFFFFF"/>
        </w:rPr>
      </w:pPr>
      <w:r w:rsidRPr="00B95078">
        <w:rPr>
          <w:rFonts w:cs="Arial"/>
          <w:color w:val="000000"/>
          <w:shd w:val="clear" w:color="auto" w:fill="FFFFFF"/>
        </w:rPr>
        <w:t>Esta información aparecerá tanto en el resumen de la solicitud como en el PDF</w:t>
      </w:r>
      <w:r w:rsidRPr="00B95078" w:rsidR="203F7B7C">
        <w:rPr>
          <w:rFonts w:cs="Arial"/>
          <w:color w:val="000000"/>
          <w:shd w:val="clear" w:color="auto" w:fill="FFFFFF"/>
        </w:rPr>
        <w:t xml:space="preserve"> de la misma</w:t>
      </w:r>
      <w:r w:rsidRPr="00B95078" w:rsidR="5EED7587">
        <w:rPr>
          <w:rFonts w:cs="Arial"/>
          <w:color w:val="000000"/>
          <w:shd w:val="clear" w:color="auto" w:fill="FFFFFF"/>
        </w:rPr>
        <w:t xml:space="preserve"> (Paso 6),</w:t>
      </w:r>
      <w:r w:rsidRPr="1D50CD2C" w:rsidR="00373D9F">
        <w:rPr>
          <w:rFonts w:cs="Arial"/>
          <w:color w:val="000000" w:themeColor="text1"/>
        </w:rPr>
        <w:t xml:space="preserve"> en el caso de que haya seleccionado una respuesta</w:t>
      </w:r>
      <w:r w:rsidRPr="1D50CD2C" w:rsidR="6AD40DFF">
        <w:rPr>
          <w:rFonts w:cs="Arial"/>
          <w:color w:val="000000" w:themeColor="text1"/>
        </w:rPr>
        <w:t xml:space="preserve"> afirmativa. En caso contrario, ha respondido No, </w:t>
      </w:r>
      <w:commentRangeStart w:id="101"/>
      <w:commentRangeStart w:id="102"/>
      <w:commentRangeEnd w:id="101"/>
      <w:r w:rsidR="00373D9F">
        <w:commentReference w:id="101"/>
      </w:r>
      <w:commentRangeEnd w:id="102"/>
      <w:r w:rsidR="00373D9F">
        <w:commentReference w:id="102"/>
      </w:r>
      <w:r w:rsidRPr="30D1C3F5" w:rsidDel="5EED7587" w:rsidR="00373D9F">
        <w:rPr>
          <w:rFonts w:cs="Arial"/>
          <w:color w:val="000000" w:themeColor="text1"/>
        </w:rPr>
        <w:t>este bloque de información no aparecerá reflejado ni en el resumen ni en el PDF.</w:t>
      </w:r>
    </w:p>
    <w:p w:rsidRPr="00B95078" w:rsidR="001F6D86" w:rsidP="30D1C3F5" w:rsidRDefault="5EED7587" w14:paraId="5D1026A9" w14:textId="3769DF7C">
      <w:pPr>
        <w:spacing w:line="276" w:lineRule="auto"/>
        <w:rPr>
          <w:rFonts w:cs="Arial"/>
          <w:color w:val="000000"/>
          <w:shd w:val="clear" w:color="auto" w:fill="FFFFFF"/>
        </w:rPr>
      </w:pPr>
      <w:r w:rsidRPr="00B95078">
        <w:rPr>
          <w:rFonts w:cs="Arial"/>
          <w:color w:val="000000"/>
          <w:shd w:val="clear" w:color="auto" w:fill="FFFFFF"/>
        </w:rPr>
        <w:t xml:space="preserve">Una vez completados todos los datos necesarios para la identificación </w:t>
      </w:r>
      <w:r w:rsidRPr="00B95078" w:rsidR="2DA7D1CD">
        <w:rPr>
          <w:rFonts w:cs="Arial"/>
          <w:color w:val="000000"/>
          <w:shd w:val="clear" w:color="auto" w:fill="FFFFFF"/>
        </w:rPr>
        <w:t>de la persona usuaria</w:t>
      </w:r>
      <w:r w:rsidRPr="00B95078">
        <w:rPr>
          <w:rFonts w:cs="Arial"/>
          <w:color w:val="000000"/>
          <w:shd w:val="clear" w:color="auto" w:fill="FFFFFF"/>
        </w:rPr>
        <w:t xml:space="preserve"> conectad</w:t>
      </w:r>
      <w:r w:rsidRPr="00B95078" w:rsidR="2E8DE43F">
        <w:rPr>
          <w:rFonts w:cs="Arial"/>
          <w:color w:val="000000"/>
          <w:shd w:val="clear" w:color="auto" w:fill="FFFFFF"/>
        </w:rPr>
        <w:t>a</w:t>
      </w:r>
      <w:r w:rsidRPr="00B95078">
        <w:rPr>
          <w:rFonts w:cs="Arial"/>
          <w:color w:val="000000"/>
          <w:shd w:val="clear" w:color="auto" w:fill="FFFFFF"/>
        </w:rPr>
        <w:t xml:space="preserve">, se </w:t>
      </w:r>
      <w:r w:rsidRPr="00B95078" w:rsidR="60929097">
        <w:rPr>
          <w:rFonts w:cs="Arial"/>
          <w:color w:val="000000"/>
          <w:shd w:val="clear" w:color="auto" w:fill="FFFFFF"/>
        </w:rPr>
        <w:t>podrá continuar con el proceso de solicitud Paso 2 – Datos Específicos</w:t>
      </w:r>
      <w:r w:rsidRPr="00B95078" w:rsidR="4DDDCF2F">
        <w:rPr>
          <w:rFonts w:cs="Arial"/>
          <w:color w:val="000000"/>
          <w:shd w:val="clear" w:color="auto" w:fill="FFFFFF"/>
        </w:rPr>
        <w:t>.</w:t>
      </w:r>
    </w:p>
    <w:p w:rsidRPr="00B95078" w:rsidR="001F6D86" w:rsidP="005D184E" w:rsidRDefault="001F6D86" w14:paraId="1056AD17" w14:textId="77777777">
      <w:pPr>
        <w:jc w:val="left"/>
        <w:rPr>
          <w:rFonts w:cs="Arial"/>
          <w:color w:val="000000"/>
          <w:shd w:val="clear" w:color="auto" w:fill="FFFFFF"/>
        </w:rPr>
      </w:pPr>
    </w:p>
    <w:p w:rsidRPr="00B95078" w:rsidR="000A29C0" w:rsidP="005D184E" w:rsidRDefault="000A29C0" w14:paraId="654F8DBE" w14:textId="77777777">
      <w:pPr>
        <w:jc w:val="left"/>
        <w:rPr>
          <w:rFonts w:cs="Arial"/>
          <w:color w:val="000000"/>
          <w:shd w:val="clear" w:color="auto" w:fill="FFFFFF"/>
        </w:rPr>
      </w:pPr>
    </w:p>
    <w:p w:rsidRPr="00B95078" w:rsidR="002E645C" w:rsidP="4FB98DB2" w:rsidRDefault="62012BBB" w14:paraId="181716B5" w14:textId="03A4BC4E">
      <w:pPr>
        <w:pStyle w:val="Ttulo3"/>
        <w:jc w:val="left"/>
      </w:pPr>
      <w:bookmarkStart w:name="_Toc196881535" w:id="103"/>
      <w:bookmarkStart w:name="_Toc212993683" w:id="104"/>
      <w:bookmarkStart w:name="_Toc213765521" w:id="105"/>
      <w:r w:rsidRPr="00B95078">
        <w:t>Tramitar para otra persona o empresa</w:t>
      </w:r>
      <w:bookmarkEnd w:id="103"/>
      <w:bookmarkEnd w:id="104"/>
      <w:bookmarkEnd w:id="105"/>
    </w:p>
    <w:p w:rsidRPr="00B95078" w:rsidR="007450FE" w:rsidP="4FB98DB2" w:rsidRDefault="007450FE" w14:paraId="6CBBA0CA" w14:textId="77777777">
      <w:pPr>
        <w:jc w:val="left"/>
        <w:rPr>
          <w:rFonts w:cs="Arial"/>
          <w:shd w:val="clear" w:color="auto" w:fill="FFFFFF"/>
        </w:rPr>
      </w:pPr>
    </w:p>
    <w:p w:rsidRPr="00B95078" w:rsidR="004F04FC" w:rsidP="00464623" w:rsidRDefault="0E50F7E9" w14:paraId="26D1DD0B" w14:textId="5B42D2C0">
      <w:pPr>
        <w:pStyle w:val="Titulo4"/>
        <w:rPr>
          <w:shd w:val="clear" w:color="auto" w:fill="FFFFFF"/>
        </w:rPr>
      </w:pPr>
      <w:bookmarkStart w:name="_Toc1633141234" w:id="106"/>
      <w:r w:rsidRPr="00464623">
        <w:t>Escenarios</w:t>
      </w:r>
      <w:r w:rsidRPr="00B95078">
        <w:t xml:space="preserve"> de </w:t>
      </w:r>
      <w:r w:rsidRPr="00B95078" w:rsidR="721C2D7C">
        <w:t>resolución de Borradores y Plantillas</w:t>
      </w:r>
      <w:bookmarkEnd w:id="106"/>
    </w:p>
    <w:p w:rsidRPr="00B95078" w:rsidR="00381497" w:rsidP="30D1C3F5" w:rsidRDefault="7124F3AD" w14:paraId="2D5B8497" w14:textId="5CE0600E">
      <w:pPr>
        <w:spacing w:line="276" w:lineRule="auto"/>
        <w:rPr>
          <w:rFonts w:cs="Arial"/>
          <w:shd w:val="clear" w:color="auto" w:fill="FFFFFF"/>
        </w:rPr>
      </w:pPr>
      <w:r w:rsidRPr="00B95078">
        <w:rPr>
          <w:rFonts w:cs="Arial"/>
          <w:shd w:val="clear" w:color="auto" w:fill="FFFFFF"/>
        </w:rPr>
        <w:t>Al igual que en la tramitación para m</w:t>
      </w:r>
      <w:r w:rsidRPr="00B95078" w:rsidR="77BE14A5">
        <w:rPr>
          <w:rFonts w:cs="Arial"/>
          <w:shd w:val="clear" w:color="auto" w:fill="FFFFFF"/>
        </w:rPr>
        <w:t xml:space="preserve">í, </w:t>
      </w:r>
      <w:r w:rsidRPr="00B95078">
        <w:rPr>
          <w:rFonts w:cs="Arial"/>
          <w:shd w:val="clear" w:color="auto" w:fill="FFFFFF"/>
        </w:rPr>
        <w:t>aparecen 4 posibles flujos en base a diferentes escenarios</w:t>
      </w:r>
      <w:r w:rsidRPr="00B95078" w:rsidR="44F925D5">
        <w:rPr>
          <w:rFonts w:cs="Arial"/>
          <w:shd w:val="clear" w:color="auto" w:fill="FFFFFF"/>
        </w:rPr>
        <w:t xml:space="preserve"> de resolución de </w:t>
      </w:r>
      <w:r w:rsidRPr="00B95078" w:rsidR="42A1B408">
        <w:rPr>
          <w:rFonts w:cs="Arial"/>
          <w:shd w:val="clear" w:color="auto" w:fill="FFFFFF"/>
        </w:rPr>
        <w:t>borradores y plantillas</w:t>
      </w:r>
      <w:r w:rsidRPr="00B95078">
        <w:rPr>
          <w:rFonts w:cs="Arial"/>
          <w:shd w:val="clear" w:color="auto" w:fill="FFFFFF"/>
        </w:rPr>
        <w:t>:</w:t>
      </w:r>
    </w:p>
    <w:p w:rsidRPr="00B95078" w:rsidR="00381497" w:rsidP="30D1C3F5" w:rsidRDefault="00381497" w14:paraId="2AFA5585" w14:textId="77777777">
      <w:pPr>
        <w:spacing w:line="276" w:lineRule="auto"/>
        <w:rPr>
          <w:rFonts w:cs="Arial"/>
          <w:b/>
          <w:bCs/>
          <w:shd w:val="clear" w:color="auto" w:fill="FFFFFF"/>
        </w:rPr>
      </w:pPr>
    </w:p>
    <w:p w:rsidRPr="00B95078" w:rsidR="00381497" w:rsidP="30D1C3F5" w:rsidRDefault="7124F3AD" w14:paraId="60AF9FCA" w14:textId="15C4EFE5">
      <w:pPr>
        <w:spacing w:line="276" w:lineRule="auto"/>
        <w:rPr>
          <w:rFonts w:cs="Arial"/>
          <w:b/>
          <w:bCs/>
          <w:shd w:val="clear" w:color="auto" w:fill="FFFFFF"/>
        </w:rPr>
      </w:pPr>
      <w:r w:rsidRPr="00B95078">
        <w:rPr>
          <w:rFonts w:cs="Arial"/>
          <w:b/>
          <w:bCs/>
          <w:shd w:val="clear" w:color="auto" w:fill="FFFFFF"/>
        </w:rPr>
        <w:t xml:space="preserve">Escenario 1: </w:t>
      </w:r>
      <w:r w:rsidRPr="00B95078" w:rsidR="50AC9042">
        <w:rPr>
          <w:rFonts w:cs="Arial"/>
          <w:b/>
          <w:bCs/>
          <w:shd w:val="clear" w:color="auto" w:fill="FFFFFF"/>
        </w:rPr>
        <w:t>e</w:t>
      </w:r>
      <w:r w:rsidRPr="00B95078">
        <w:rPr>
          <w:rFonts w:cs="Arial"/>
          <w:b/>
          <w:bCs/>
          <w:shd w:val="clear" w:color="auto" w:fill="FFFFFF"/>
        </w:rPr>
        <w:t xml:space="preserve">l </w:t>
      </w:r>
      <w:r w:rsidRPr="00B95078" w:rsidR="77BE14A5">
        <w:rPr>
          <w:rFonts w:cs="Arial"/>
          <w:b/>
          <w:bCs/>
          <w:shd w:val="clear" w:color="auto" w:fill="FFFFFF"/>
        </w:rPr>
        <w:t xml:space="preserve">solicitante </w:t>
      </w:r>
      <w:r w:rsidRPr="00B95078">
        <w:rPr>
          <w:rFonts w:cs="Arial"/>
          <w:b/>
          <w:bCs/>
          <w:shd w:val="clear" w:color="auto" w:fill="FFFFFF"/>
        </w:rPr>
        <w:t>no tiene borradores ni plantillas</w:t>
      </w:r>
    </w:p>
    <w:p w:rsidRPr="00B95078" w:rsidR="00381497" w:rsidP="30D1C3F5" w:rsidRDefault="7124F3AD" w14:paraId="4C91E55E" w14:textId="1B297820">
      <w:pPr>
        <w:spacing w:line="276" w:lineRule="auto"/>
        <w:rPr>
          <w:rFonts w:cs="Arial"/>
          <w:shd w:val="clear" w:color="auto" w:fill="FFFFFF"/>
        </w:rPr>
      </w:pPr>
      <w:r w:rsidRPr="00B95078">
        <w:rPr>
          <w:rFonts w:cs="Arial"/>
          <w:shd w:val="clear" w:color="auto" w:fill="FFFFFF"/>
        </w:rPr>
        <w:t>Se mostrará directamente la pantalla de identificación del paso 1</w:t>
      </w:r>
      <w:r w:rsidRPr="00B95078" w:rsidR="33535B08">
        <w:rPr>
          <w:rFonts w:cs="Arial"/>
          <w:shd w:val="clear" w:color="auto" w:fill="FFFFFF"/>
        </w:rPr>
        <w:t>, en la que procederá a seleccionar cómo va a actuar en la solicitud</w:t>
      </w:r>
      <w:r w:rsidRPr="00B95078" w:rsidR="4133FA6E">
        <w:rPr>
          <w:rFonts w:cs="Arial"/>
          <w:shd w:val="clear" w:color="auto" w:fill="FFFFFF"/>
        </w:rPr>
        <w:t>.</w:t>
      </w:r>
    </w:p>
    <w:p w:rsidRPr="00B95078" w:rsidR="003E4F1D" w:rsidP="4FB98DB2" w:rsidRDefault="003E4F1D" w14:paraId="5C10FAC6" w14:textId="66F9DC58">
      <w:pPr>
        <w:jc w:val="left"/>
        <w:rPr>
          <w:rFonts w:cs="Arial"/>
        </w:rPr>
      </w:pPr>
      <w:r w:rsidRPr="00B95078">
        <w:rPr>
          <w:rFonts w:cs="Arial"/>
          <w:noProof/>
        </w:rPr>
        <w:drawing>
          <wp:inline distT="0" distB="0" distL="0" distR="0" wp14:anchorId="1A870732" wp14:editId="007BD409">
            <wp:extent cx="4587442" cy="2413478"/>
            <wp:effectExtent l="0" t="0" r="3810" b="6350"/>
            <wp:docPr id="19395463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6324" name="Imagen 1" descr="Interfaz de usuario gráfica, Texto, Aplicación, Correo electrónico&#10;&#10;El contenido generado por IA puede ser incorrecto."/>
                    <pic:cNvPicPr/>
                  </pic:nvPicPr>
                  <pic:blipFill>
                    <a:blip r:embed="rId68"/>
                    <a:stretch>
                      <a:fillRect/>
                    </a:stretch>
                  </pic:blipFill>
                  <pic:spPr>
                    <a:xfrm>
                      <a:off x="0" y="0"/>
                      <a:ext cx="4589054" cy="2414326"/>
                    </a:xfrm>
                    <a:prstGeom prst="rect">
                      <a:avLst/>
                    </a:prstGeom>
                  </pic:spPr>
                </pic:pic>
              </a:graphicData>
            </a:graphic>
          </wp:inline>
        </w:drawing>
      </w:r>
    </w:p>
    <w:p w:rsidRPr="00B95078" w:rsidR="003E4F1D" w:rsidP="4FB98DB2" w:rsidRDefault="003E4F1D" w14:paraId="506BDEE3" w14:textId="77777777">
      <w:pPr>
        <w:jc w:val="left"/>
        <w:rPr>
          <w:rFonts w:cs="Arial"/>
          <w:shd w:val="clear" w:color="auto" w:fill="FFFFFF"/>
        </w:rPr>
      </w:pPr>
    </w:p>
    <w:p w:rsidRPr="00B95078" w:rsidR="00381497" w:rsidP="4FB98DB2" w:rsidRDefault="00381497" w14:paraId="141930F3" w14:textId="5BD9CFF9">
      <w:pPr>
        <w:jc w:val="left"/>
        <w:rPr>
          <w:rFonts w:cs="Arial"/>
        </w:rPr>
      </w:pPr>
    </w:p>
    <w:p w:rsidRPr="00B95078" w:rsidR="00381497" w:rsidP="4FB98DB2" w:rsidRDefault="00381497" w14:paraId="2577A00A" w14:textId="77777777">
      <w:pPr>
        <w:jc w:val="left"/>
        <w:rPr>
          <w:rFonts w:cs="Arial"/>
          <w:b/>
          <w:bCs/>
          <w:shd w:val="clear" w:color="auto" w:fill="FFFFFF"/>
        </w:rPr>
      </w:pPr>
    </w:p>
    <w:p w:rsidRPr="00B95078" w:rsidR="00381497" w:rsidP="4FB98DB2" w:rsidRDefault="00381497" w14:paraId="7F1139EB" w14:textId="24919479">
      <w:pPr>
        <w:jc w:val="left"/>
        <w:rPr>
          <w:rFonts w:cs="Arial"/>
          <w:b/>
          <w:bCs/>
          <w:shd w:val="clear" w:color="auto" w:fill="FFFFFF"/>
        </w:rPr>
      </w:pPr>
      <w:r w:rsidRPr="00B95078">
        <w:rPr>
          <w:rFonts w:cs="Arial"/>
          <w:b/>
          <w:bCs/>
          <w:shd w:val="clear" w:color="auto" w:fill="FFFFFF"/>
        </w:rPr>
        <w:t xml:space="preserve">Escenario 2: </w:t>
      </w:r>
      <w:r w:rsidRPr="00B95078" w:rsidR="15E42F6F">
        <w:rPr>
          <w:rFonts w:cs="Arial"/>
          <w:b/>
          <w:bCs/>
          <w:shd w:val="clear" w:color="auto" w:fill="FFFFFF"/>
        </w:rPr>
        <w:t>la persona usuaria</w:t>
      </w:r>
      <w:r w:rsidRPr="00B95078">
        <w:rPr>
          <w:rFonts w:cs="Arial"/>
          <w:b/>
          <w:bCs/>
          <w:shd w:val="clear" w:color="auto" w:fill="FFFFFF"/>
        </w:rPr>
        <w:t xml:space="preserve"> tiene borradores y plantillas</w:t>
      </w:r>
    </w:p>
    <w:p w:rsidRPr="00B95078" w:rsidR="00381497" w:rsidP="4FB98DB2" w:rsidRDefault="00BC29CD" w14:paraId="5CF288E8" w14:textId="2E53D4B2">
      <w:pPr>
        <w:jc w:val="left"/>
        <w:rPr>
          <w:rFonts w:cs="Arial"/>
          <w:shd w:val="clear" w:color="auto" w:fill="FFFFFF"/>
        </w:rPr>
      </w:pPr>
      <w:r w:rsidRPr="00B95078">
        <w:rPr>
          <w:rFonts w:cs="Arial"/>
          <w:noProof/>
        </w:rPr>
        <w:drawing>
          <wp:inline distT="0" distB="0" distL="0" distR="0" wp14:anchorId="33EC2289" wp14:editId="6718A286">
            <wp:extent cx="5432958" cy="3803650"/>
            <wp:effectExtent l="0" t="0" r="0" b="6350"/>
            <wp:docPr id="2118323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2982" cy="3831671"/>
                    </a:xfrm>
                    <a:prstGeom prst="rect">
                      <a:avLst/>
                    </a:prstGeom>
                    <a:noFill/>
                  </pic:spPr>
                </pic:pic>
              </a:graphicData>
            </a:graphic>
          </wp:inline>
        </w:drawing>
      </w:r>
    </w:p>
    <w:p w:rsidRPr="00B95078" w:rsidR="00387C19" w:rsidP="4FB98DB2" w:rsidRDefault="00387C19" w14:paraId="730A82FA" w14:textId="77777777">
      <w:pPr>
        <w:jc w:val="left"/>
        <w:rPr>
          <w:rFonts w:cs="Arial"/>
          <w:shd w:val="clear" w:color="auto" w:fill="FFFFFF"/>
        </w:rPr>
      </w:pPr>
    </w:p>
    <w:p w:rsidRPr="00B95078" w:rsidR="00387C19" w:rsidP="30D1C3F5" w:rsidRDefault="294F6D8F" w14:paraId="6B975E22" w14:textId="46DC0161">
      <w:pPr>
        <w:spacing w:line="276" w:lineRule="auto"/>
        <w:rPr>
          <w:rFonts w:cs="Arial"/>
          <w:b/>
          <w:bCs/>
          <w:color w:val="000000"/>
          <w:shd w:val="clear" w:color="auto" w:fill="FFFFFF"/>
        </w:rPr>
      </w:pPr>
      <w:r w:rsidRPr="00B95078">
        <w:rPr>
          <w:rFonts w:cs="Arial"/>
          <w:shd w:val="clear" w:color="auto" w:fill="FFFFFF"/>
        </w:rPr>
        <w:t>Se mostrará la pantalla de selección con 3 tarjetas:</w:t>
      </w:r>
      <w:r w:rsidRPr="00B95078">
        <w:rPr>
          <w:rFonts w:cs="Arial"/>
          <w:b/>
          <w:bCs/>
          <w:color w:val="000000"/>
          <w:shd w:val="clear" w:color="auto" w:fill="FFFFFF"/>
        </w:rPr>
        <w:t xml:space="preserve"> </w:t>
      </w:r>
      <w:r w:rsidRPr="00B95078" w:rsidR="67F1B391">
        <w:rPr>
          <w:rFonts w:cs="Arial"/>
          <w:b/>
          <w:bCs/>
          <w:color w:val="000000"/>
          <w:shd w:val="clear" w:color="auto" w:fill="FFFFFF"/>
        </w:rPr>
        <w:t>p</w:t>
      </w:r>
      <w:r w:rsidRPr="00B95078">
        <w:rPr>
          <w:rFonts w:cs="Arial"/>
          <w:b/>
          <w:bCs/>
          <w:color w:val="000000"/>
          <w:shd w:val="clear" w:color="auto" w:fill="FFFFFF"/>
        </w:rPr>
        <w:t>artir de cero, cargar borradores, y cargar plantillas.</w:t>
      </w:r>
    </w:p>
    <w:p w:rsidRPr="00B95078" w:rsidR="00387C19" w:rsidP="30D1C3F5" w:rsidRDefault="294F6D8F" w14:paraId="29033CFB" w14:textId="663599F1">
      <w:pPr>
        <w:pStyle w:val="Prrafodelista"/>
        <w:numPr>
          <w:ilvl w:val="0"/>
          <w:numId w:val="25"/>
        </w:numPr>
        <w:tabs>
          <w:tab w:val="num" w:pos="720"/>
        </w:tabs>
        <w:spacing w:line="276" w:lineRule="auto"/>
        <w:rPr>
          <w:rFonts w:cs="Arial"/>
          <w:color w:val="000000"/>
        </w:rPr>
      </w:pPr>
      <w:r w:rsidRPr="30D1C3F5">
        <w:rPr>
          <w:rFonts w:cs="Arial"/>
          <w:color w:val="000000" w:themeColor="text1"/>
        </w:rPr>
        <w:t xml:space="preserve">En el caso de pulsar borrador, </w:t>
      </w:r>
      <w:r w:rsidRPr="30D1C3F5">
        <w:rPr>
          <w:rFonts w:cs="Arial"/>
          <w:b/>
          <w:bCs/>
          <w:color w:val="000000" w:themeColor="text1"/>
        </w:rPr>
        <w:t xml:space="preserve">se mostrarán los borradores </w:t>
      </w:r>
      <w:r w:rsidRPr="30D1C3F5" w:rsidR="5FBC066B">
        <w:rPr>
          <w:rFonts w:cs="Arial"/>
          <w:b/>
          <w:bCs/>
          <w:color w:val="000000" w:themeColor="text1"/>
        </w:rPr>
        <w:t xml:space="preserve">que </w:t>
      </w:r>
      <w:r w:rsidRPr="30D1C3F5" w:rsidR="33FF6E57">
        <w:rPr>
          <w:rFonts w:cs="Arial"/>
          <w:b/>
          <w:bCs/>
          <w:color w:val="000000" w:themeColor="text1"/>
        </w:rPr>
        <w:t xml:space="preserve">la persona conectada </w:t>
      </w:r>
      <w:r w:rsidRPr="30D1C3F5" w:rsidR="5FBC066B">
        <w:rPr>
          <w:rFonts w:cs="Arial"/>
          <w:b/>
          <w:bCs/>
          <w:color w:val="000000" w:themeColor="text1"/>
        </w:rPr>
        <w:t xml:space="preserve">tenga como representante, así como todos los borradores que tenga </w:t>
      </w:r>
      <w:r w:rsidRPr="30D1C3F5" w:rsidR="0BFBDD9C">
        <w:rPr>
          <w:rFonts w:cs="Arial"/>
          <w:b/>
          <w:bCs/>
          <w:color w:val="000000" w:themeColor="text1"/>
        </w:rPr>
        <w:t xml:space="preserve">la empresa o empresas </w:t>
      </w:r>
      <w:r w:rsidRPr="30D1C3F5" w:rsidR="154DD732">
        <w:rPr>
          <w:rFonts w:cs="Arial"/>
          <w:b/>
          <w:bCs/>
          <w:color w:val="000000" w:themeColor="text1"/>
        </w:rPr>
        <w:t xml:space="preserve">solicitantes </w:t>
      </w:r>
      <w:r w:rsidRPr="30D1C3F5" w:rsidR="0BFBDD9C">
        <w:rPr>
          <w:rFonts w:cs="Arial"/>
          <w:b/>
          <w:bCs/>
          <w:color w:val="000000" w:themeColor="text1"/>
        </w:rPr>
        <w:t>de las que sea autorizado</w:t>
      </w:r>
      <w:r w:rsidRPr="30D1C3F5">
        <w:rPr>
          <w:rFonts w:cs="Arial"/>
          <w:b/>
          <w:bCs/>
          <w:color w:val="000000" w:themeColor="text1"/>
        </w:rPr>
        <w:t xml:space="preserve"> para ese procedimiento/acción telemática</w:t>
      </w:r>
      <w:r w:rsidRPr="30D1C3F5" w:rsidR="0BFBDD9C">
        <w:rPr>
          <w:rFonts w:cs="Arial"/>
          <w:color w:val="000000" w:themeColor="text1"/>
        </w:rPr>
        <w:t>.</w:t>
      </w:r>
    </w:p>
    <w:p w:rsidRPr="00B95078" w:rsidR="00387C19" w:rsidP="30D1C3F5" w:rsidRDefault="4EA93343" w14:paraId="7C47421F" w14:textId="2098AD1F">
      <w:pPr>
        <w:tabs>
          <w:tab w:val="num" w:pos="720"/>
        </w:tabs>
        <w:spacing w:line="276" w:lineRule="auto"/>
        <w:ind w:left="708"/>
        <w:rPr>
          <w:rFonts w:cs="Arial"/>
          <w:color w:val="000000"/>
        </w:rPr>
      </w:pPr>
      <w:r w:rsidRPr="30D1C3F5">
        <w:rPr>
          <w:rFonts w:cs="Arial"/>
          <w:color w:val="000000" w:themeColor="text1"/>
        </w:rPr>
        <w:t>Seleccionando un borrador se</w:t>
      </w:r>
      <w:r w:rsidRPr="30D1C3F5" w:rsidR="294F6D8F">
        <w:rPr>
          <w:rFonts w:cs="Arial"/>
          <w:color w:val="000000" w:themeColor="text1"/>
        </w:rPr>
        <w:t xml:space="preserve"> recuperará la información de la solicitud y </w:t>
      </w:r>
      <w:r w:rsidRPr="30D1C3F5" w:rsidR="2BE54BDC">
        <w:rPr>
          <w:rFonts w:cs="Arial"/>
          <w:color w:val="000000" w:themeColor="text1"/>
        </w:rPr>
        <w:t>la persona usuaria</w:t>
      </w:r>
      <w:r w:rsidRPr="30D1C3F5" w:rsidR="294F6D8F">
        <w:rPr>
          <w:rFonts w:cs="Arial"/>
          <w:color w:val="000000" w:themeColor="text1"/>
        </w:rPr>
        <w:t xml:space="preserve"> conectad</w:t>
      </w:r>
      <w:r w:rsidRPr="30D1C3F5" w:rsidR="1AAB5915">
        <w:rPr>
          <w:rFonts w:cs="Arial"/>
          <w:color w:val="000000" w:themeColor="text1"/>
        </w:rPr>
        <w:t>a</w:t>
      </w:r>
      <w:r w:rsidRPr="30D1C3F5" w:rsidR="294F6D8F">
        <w:rPr>
          <w:rFonts w:cs="Arial"/>
          <w:color w:val="000000" w:themeColor="text1"/>
        </w:rPr>
        <w:t xml:space="preserve"> podrá continuar su cumplimentación donde lo dejó.</w:t>
      </w:r>
    </w:p>
    <w:p w:rsidRPr="00B95078" w:rsidR="00B76F50" w:rsidP="30D1C3F5" w:rsidRDefault="294F6D8F" w14:paraId="017D050A" w14:textId="315FA711">
      <w:pPr>
        <w:pStyle w:val="Prrafodelista"/>
        <w:numPr>
          <w:ilvl w:val="0"/>
          <w:numId w:val="25"/>
        </w:numPr>
        <w:spacing w:before="0" w:after="160" w:line="276" w:lineRule="auto"/>
        <w:rPr>
          <w:rFonts w:cs="Arial"/>
          <w:color w:val="000000" w:themeColor="text1"/>
        </w:rPr>
      </w:pPr>
      <w:r w:rsidRPr="30D1C3F5">
        <w:rPr>
          <w:rFonts w:cs="Arial"/>
          <w:color w:val="000000" w:themeColor="text1"/>
        </w:rPr>
        <w:t xml:space="preserve">Si </w:t>
      </w:r>
      <w:r w:rsidRPr="30D1C3F5" w:rsidR="704C98F0">
        <w:rPr>
          <w:rFonts w:cs="Arial"/>
          <w:color w:val="000000" w:themeColor="text1"/>
        </w:rPr>
        <w:t>la persona usuaria</w:t>
      </w:r>
      <w:r w:rsidRPr="30D1C3F5">
        <w:rPr>
          <w:rFonts w:cs="Arial"/>
          <w:color w:val="000000" w:themeColor="text1"/>
        </w:rPr>
        <w:t xml:space="preserve"> ha elegido cargar plantilla, </w:t>
      </w:r>
      <w:r w:rsidRPr="30D1C3F5">
        <w:rPr>
          <w:rFonts w:cs="Arial"/>
          <w:b/>
          <w:bCs/>
          <w:color w:val="000000" w:themeColor="text1"/>
        </w:rPr>
        <w:t xml:space="preserve">se mostrará el listado </w:t>
      </w:r>
      <w:r w:rsidRPr="30D1C3F5" w:rsidR="154DD732">
        <w:rPr>
          <w:rFonts w:cs="Arial"/>
          <w:b/>
          <w:bCs/>
          <w:color w:val="000000" w:themeColor="text1"/>
        </w:rPr>
        <w:t>de las plantillas</w:t>
      </w:r>
      <w:r w:rsidRPr="30D1C3F5" w:rsidR="154DD732">
        <w:rPr>
          <w:rFonts w:cs="Arial"/>
          <w:color w:val="000000" w:themeColor="text1"/>
        </w:rPr>
        <w:t xml:space="preserve"> </w:t>
      </w:r>
      <w:r w:rsidRPr="30D1C3F5" w:rsidR="154DD732">
        <w:rPr>
          <w:rFonts w:cs="Arial"/>
          <w:b/>
          <w:bCs/>
          <w:color w:val="000000" w:themeColor="text1"/>
        </w:rPr>
        <w:t>que</w:t>
      </w:r>
      <w:r w:rsidRPr="30D1C3F5" w:rsidR="3C69D7A4">
        <w:rPr>
          <w:rFonts w:cs="Arial"/>
          <w:b/>
          <w:bCs/>
          <w:color w:val="000000" w:themeColor="text1"/>
        </w:rPr>
        <w:t xml:space="preserve"> </w:t>
      </w:r>
      <w:r w:rsidRPr="30D1C3F5" w:rsidR="33FF6E57">
        <w:rPr>
          <w:rFonts w:cs="Arial"/>
          <w:b/>
          <w:bCs/>
          <w:color w:val="000000" w:themeColor="text1"/>
        </w:rPr>
        <w:t xml:space="preserve">la persona conectada </w:t>
      </w:r>
      <w:r w:rsidRPr="30D1C3F5" w:rsidR="3C69D7A4">
        <w:rPr>
          <w:rFonts w:cs="Arial"/>
          <w:b/>
          <w:bCs/>
          <w:color w:val="000000" w:themeColor="text1"/>
        </w:rPr>
        <w:t xml:space="preserve">tenga como representante, </w:t>
      </w:r>
      <w:r w:rsidRPr="30D1C3F5" w:rsidR="3FB234B0">
        <w:rPr>
          <w:rFonts w:cs="Arial"/>
          <w:b/>
          <w:bCs/>
          <w:color w:val="000000" w:themeColor="text1"/>
        </w:rPr>
        <w:t xml:space="preserve">y las plantillas que </w:t>
      </w:r>
      <w:r w:rsidRPr="30D1C3F5" w:rsidR="154DD732">
        <w:rPr>
          <w:rFonts w:cs="Arial"/>
          <w:b/>
          <w:bCs/>
          <w:color w:val="000000" w:themeColor="text1"/>
        </w:rPr>
        <w:t>tenga la empresa o empresas solicitantes de las que sea autorizado para ese procedimiento/acción telemática</w:t>
      </w:r>
    </w:p>
    <w:p w:rsidRPr="00B95078" w:rsidR="00387C19" w:rsidP="30D1C3F5" w:rsidRDefault="3336B14C" w14:paraId="54C09067" w14:textId="0F7F1C17">
      <w:pPr>
        <w:pStyle w:val="Prrafodelista"/>
        <w:spacing w:before="0" w:after="160" w:line="276" w:lineRule="auto"/>
        <w:rPr>
          <w:rFonts w:cs="Arial"/>
          <w:color w:val="000000" w:themeColor="text1"/>
        </w:rPr>
      </w:pPr>
      <w:r w:rsidRPr="30D1C3F5">
        <w:rPr>
          <w:rFonts w:cs="Arial"/>
          <w:color w:val="000000" w:themeColor="text1"/>
        </w:rPr>
        <w:t>La persona usuaria</w:t>
      </w:r>
      <w:r w:rsidRPr="30D1C3F5" w:rsidR="48F74CCB">
        <w:rPr>
          <w:rFonts w:cs="Arial"/>
          <w:color w:val="000000" w:themeColor="text1"/>
        </w:rPr>
        <w:t xml:space="preserve"> seleccion</w:t>
      </w:r>
      <w:r w:rsidRPr="30D1C3F5" w:rsidR="294F6D8F">
        <w:rPr>
          <w:rFonts w:cs="Arial"/>
          <w:color w:val="000000" w:themeColor="text1"/>
        </w:rPr>
        <w:t>ará la plantilla con la que comenzar una nueva solicitud.</w:t>
      </w:r>
    </w:p>
    <w:p w:rsidRPr="00B95078" w:rsidR="00387C19" w:rsidP="30D1C3F5" w:rsidRDefault="294F6D8F" w14:paraId="7A70A40B" w14:textId="77777777">
      <w:pPr>
        <w:pStyle w:val="Prrafodelista"/>
        <w:numPr>
          <w:ilvl w:val="0"/>
          <w:numId w:val="25"/>
        </w:numPr>
        <w:tabs>
          <w:tab w:val="num" w:pos="720"/>
        </w:tabs>
        <w:spacing w:before="0" w:after="160" w:line="276" w:lineRule="auto"/>
        <w:rPr>
          <w:rFonts w:cs="Arial"/>
          <w:b/>
          <w:bCs/>
          <w:color w:val="000000" w:themeColor="text1"/>
        </w:rPr>
      </w:pPr>
      <w:r w:rsidRPr="30D1C3F5">
        <w:rPr>
          <w:rFonts w:cs="Arial"/>
          <w:color w:val="000000" w:themeColor="text1"/>
        </w:rPr>
        <w:t>En el caso de partir de cero, se comenzaría una nueva solicitud, avisando de la eliminación del borrador existente.</w:t>
      </w:r>
    </w:p>
    <w:p w:rsidRPr="00B95078" w:rsidR="00387C19" w:rsidP="30D1C3F5" w:rsidRDefault="294F6D8F" w14:paraId="4E523806" w14:textId="304E853E">
      <w:pPr>
        <w:spacing w:before="0" w:after="160" w:line="276" w:lineRule="auto"/>
        <w:rPr>
          <w:rFonts w:cs="Arial"/>
          <w:b/>
          <w:bCs/>
          <w:color w:val="000000" w:themeColor="text1"/>
        </w:rPr>
      </w:pPr>
      <w:r w:rsidRPr="30D1C3F5">
        <w:rPr>
          <w:rFonts w:cs="Arial"/>
          <w:b/>
          <w:bCs/>
          <w:color w:val="000000" w:themeColor="text1"/>
        </w:rPr>
        <w:t xml:space="preserve">Escenario 3: </w:t>
      </w:r>
      <w:r w:rsidRPr="30D1C3F5" w:rsidR="66CD5C21">
        <w:rPr>
          <w:rFonts w:cs="Arial"/>
          <w:b/>
          <w:bCs/>
          <w:color w:val="000000" w:themeColor="text1"/>
        </w:rPr>
        <w:t>la persona usuaria</w:t>
      </w:r>
      <w:r w:rsidRPr="30D1C3F5">
        <w:rPr>
          <w:rFonts w:cs="Arial"/>
          <w:b/>
          <w:bCs/>
          <w:color w:val="000000" w:themeColor="text1"/>
        </w:rPr>
        <w:t xml:space="preserve"> sólo tiene borrador</w:t>
      </w:r>
      <w:r w:rsidRPr="30D1C3F5" w:rsidR="7430EA6D">
        <w:rPr>
          <w:rFonts w:cs="Arial"/>
          <w:b/>
          <w:bCs/>
          <w:color w:val="000000" w:themeColor="text1"/>
        </w:rPr>
        <w:t>es</w:t>
      </w:r>
    </w:p>
    <w:p w:rsidRPr="00B95078" w:rsidR="00981891" w:rsidP="30D1C3F5" w:rsidRDefault="294F6D8F" w14:paraId="08DA75CF" w14:textId="3D98FBF6">
      <w:pPr>
        <w:spacing w:line="276" w:lineRule="auto"/>
        <w:rPr>
          <w:rFonts w:cs="Arial"/>
          <w:color w:val="000000"/>
        </w:rPr>
      </w:pPr>
      <w:r w:rsidRPr="00B95078">
        <w:rPr>
          <w:rFonts w:cs="Arial"/>
          <w:color w:val="000000"/>
          <w:shd w:val="clear" w:color="auto" w:fill="FFFFFF"/>
        </w:rPr>
        <w:t>Se mostrará la pantalla</w:t>
      </w:r>
      <w:r w:rsidRPr="00B95078" w:rsidR="64FC8733">
        <w:rPr>
          <w:rFonts w:cs="Arial"/>
          <w:color w:val="000000"/>
          <w:shd w:val="clear" w:color="auto" w:fill="FFFFFF"/>
        </w:rPr>
        <w:t xml:space="preserve"> con</w:t>
      </w:r>
      <w:r w:rsidRPr="00B95078">
        <w:rPr>
          <w:rFonts w:cs="Arial"/>
          <w:color w:val="000000"/>
          <w:shd w:val="clear" w:color="auto" w:fill="FFFFFF"/>
        </w:rPr>
        <w:t xml:space="preserve"> </w:t>
      </w:r>
      <w:r w:rsidRPr="00B95078" w:rsidR="64FC8733">
        <w:rPr>
          <w:rFonts w:cs="Arial"/>
          <w:b/>
          <w:bCs/>
          <w:color w:val="000000" w:themeColor="text1"/>
        </w:rPr>
        <w:t xml:space="preserve">los borradores que </w:t>
      </w:r>
      <w:r w:rsidR="33FF6E57">
        <w:rPr>
          <w:rFonts w:cs="Arial"/>
          <w:b/>
          <w:bCs/>
          <w:color w:val="000000" w:themeColor="text1"/>
        </w:rPr>
        <w:t xml:space="preserve">la persona conectada </w:t>
      </w:r>
      <w:r w:rsidRPr="00B95078" w:rsidR="64FC8733">
        <w:rPr>
          <w:rFonts w:cs="Arial"/>
          <w:b/>
          <w:bCs/>
          <w:color w:val="000000" w:themeColor="text1"/>
        </w:rPr>
        <w:t>tenga como representante, así como todos los borradores que tenga</w:t>
      </w:r>
      <w:r w:rsidRPr="00B95078" w:rsidR="12409CFA">
        <w:rPr>
          <w:rFonts w:cs="Arial"/>
          <w:b/>
          <w:bCs/>
          <w:color w:val="000000" w:themeColor="text1"/>
        </w:rPr>
        <w:t>n</w:t>
      </w:r>
      <w:r w:rsidRPr="00B95078" w:rsidR="64FC8733">
        <w:rPr>
          <w:rFonts w:cs="Arial"/>
          <w:b/>
          <w:bCs/>
          <w:color w:val="000000" w:themeColor="text1"/>
        </w:rPr>
        <w:t xml:space="preserve"> la empresa o empresas solicitantes de las que sea autorizado para ese procedimiento/acción telemática</w:t>
      </w:r>
      <w:r w:rsidRPr="00B95078" w:rsidR="64FC8733">
        <w:rPr>
          <w:rFonts w:cs="Arial"/>
          <w:color w:val="000000" w:themeColor="text1"/>
        </w:rPr>
        <w:t>.</w:t>
      </w:r>
    </w:p>
    <w:p w:rsidRPr="00B95078" w:rsidR="00981891" w:rsidP="30D1C3F5" w:rsidRDefault="4A2D05CA" w14:paraId="048D1C52" w14:textId="1FE17F84">
      <w:pPr>
        <w:spacing w:line="276" w:lineRule="auto"/>
        <w:rPr>
          <w:rFonts w:cs="Arial"/>
          <w:color w:val="000000"/>
          <w:shd w:val="clear" w:color="auto" w:fill="FFFFFF"/>
        </w:rPr>
      </w:pPr>
      <w:r w:rsidRPr="00B95078">
        <w:rPr>
          <w:rFonts w:cs="Arial"/>
          <w:color w:val="000000"/>
          <w:shd w:val="clear" w:color="auto" w:fill="FFFFFF"/>
        </w:rPr>
        <w:t>La persona usuaria</w:t>
      </w:r>
      <w:r w:rsidRPr="00B95078" w:rsidR="7430EA6D">
        <w:rPr>
          <w:rFonts w:cs="Arial"/>
          <w:color w:val="000000"/>
          <w:shd w:val="clear" w:color="auto" w:fill="FFFFFF"/>
        </w:rPr>
        <w:t xml:space="preserve"> podrá seleccionar un </w:t>
      </w:r>
      <w:r w:rsidRPr="00B95078" w:rsidR="2C9E160C">
        <w:rPr>
          <w:rFonts w:cs="Arial"/>
          <w:color w:val="000000"/>
          <w:shd w:val="clear" w:color="auto" w:fill="FFFFFF"/>
        </w:rPr>
        <w:t>borrador en curso y</w:t>
      </w:r>
      <w:r w:rsidRPr="00B95078" w:rsidR="294F6D8F">
        <w:rPr>
          <w:rFonts w:cs="Arial"/>
          <w:color w:val="000000"/>
          <w:shd w:val="clear" w:color="auto" w:fill="FFFFFF"/>
        </w:rPr>
        <w:t xml:space="preserve"> continuar donde lo dejó, o bien comenzar </w:t>
      </w:r>
      <w:r w:rsidRPr="00B95078" w:rsidR="2C9E160C">
        <w:rPr>
          <w:rFonts w:cs="Arial"/>
          <w:color w:val="000000"/>
          <w:shd w:val="clear" w:color="auto" w:fill="FFFFFF"/>
        </w:rPr>
        <w:t xml:space="preserve">una </w:t>
      </w:r>
      <w:r w:rsidRPr="00B95078" w:rsidR="294F6D8F">
        <w:rPr>
          <w:rFonts w:cs="Arial"/>
          <w:color w:val="000000"/>
          <w:shd w:val="clear" w:color="auto" w:fill="FFFFFF"/>
        </w:rPr>
        <w:t>solicitud desde el principio</w:t>
      </w:r>
      <w:r w:rsidRPr="00B95078" w:rsidR="2C9E160C">
        <w:rPr>
          <w:rFonts w:cs="Arial"/>
          <w:color w:val="000000"/>
          <w:shd w:val="clear" w:color="auto" w:fill="FFFFFF"/>
        </w:rPr>
        <w:t xml:space="preserve">. </w:t>
      </w:r>
    </w:p>
    <w:p w:rsidRPr="00B95078" w:rsidR="00387C19" w:rsidP="30D1C3F5" w:rsidRDefault="6F27CD44" w14:paraId="433C2C1A" w14:textId="1D75AD35">
      <w:pPr>
        <w:spacing w:line="276" w:lineRule="auto"/>
        <w:rPr>
          <w:rFonts w:cs="Arial"/>
          <w:color w:val="000000"/>
          <w:shd w:val="clear" w:color="auto" w:fill="FFFFFF"/>
        </w:rPr>
      </w:pPr>
      <w:r w:rsidRPr="00B95078">
        <w:rPr>
          <w:rFonts w:cs="Arial"/>
          <w:color w:val="000000"/>
          <w:shd w:val="clear" w:color="auto" w:fill="FFFFFF"/>
        </w:rPr>
        <w:t xml:space="preserve">Cuando cumplimente la información de identificación del paso1, se validará si existe algún borrador </w:t>
      </w:r>
      <w:r w:rsidRPr="00B95078" w:rsidR="51C5C597">
        <w:rPr>
          <w:rFonts w:cs="Arial"/>
          <w:color w:val="000000"/>
          <w:shd w:val="clear" w:color="auto" w:fill="FFFFFF"/>
        </w:rPr>
        <w:t xml:space="preserve">para el solicitante </w:t>
      </w:r>
      <w:r w:rsidRPr="00B95078" w:rsidR="6969161E">
        <w:rPr>
          <w:rFonts w:cs="Arial"/>
          <w:color w:val="000000"/>
          <w:shd w:val="clear" w:color="auto" w:fill="FFFFFF"/>
        </w:rPr>
        <w:t>seleccionado</w:t>
      </w:r>
      <w:r w:rsidRPr="00B95078" w:rsidR="51C5C597">
        <w:rPr>
          <w:rFonts w:cs="Arial"/>
          <w:color w:val="000000"/>
          <w:shd w:val="clear" w:color="auto" w:fill="FFFFFF"/>
        </w:rPr>
        <w:t xml:space="preserve"> y se eliminará.</w:t>
      </w:r>
    </w:p>
    <w:p w:rsidRPr="00B95078" w:rsidR="00687618" w:rsidP="30D1C3F5" w:rsidRDefault="7430EA6D" w14:paraId="72FBBFF0" w14:textId="04948445">
      <w:pPr>
        <w:spacing w:line="276" w:lineRule="auto"/>
        <w:ind w:firstLine="708"/>
        <w:rPr>
          <w:rFonts w:cs="Arial"/>
          <w:color w:val="000000"/>
          <w:shd w:val="clear" w:color="auto" w:fill="FFFFFF"/>
        </w:rPr>
      </w:pPr>
      <w:r>
        <w:rPr>
          <w:noProof/>
        </w:rPr>
        <w:drawing>
          <wp:inline distT="0" distB="0" distL="0" distR="0" wp14:anchorId="50A2FD7E" wp14:editId="5F7180FD">
            <wp:extent cx="2798672" cy="2540000"/>
            <wp:effectExtent l="0" t="0" r="1905" b="0"/>
            <wp:docPr id="18065315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31560" name="Imagen 1" descr="Interfaz de usuario gráfica, Texto, Aplicación&#10;&#10;Descripción generada automáticamente"/>
                    <pic:cNvPicPr/>
                  </pic:nvPicPr>
                  <pic:blipFill>
                    <a:blip r:embed="rId40"/>
                    <a:stretch>
                      <a:fillRect/>
                    </a:stretch>
                  </pic:blipFill>
                  <pic:spPr>
                    <a:xfrm>
                      <a:off x="0" y="0"/>
                      <a:ext cx="2810447" cy="2550687"/>
                    </a:xfrm>
                    <a:prstGeom prst="rect">
                      <a:avLst/>
                    </a:prstGeom>
                  </pic:spPr>
                </pic:pic>
              </a:graphicData>
            </a:graphic>
          </wp:inline>
        </w:drawing>
      </w:r>
    </w:p>
    <w:p w:rsidRPr="00B95078" w:rsidR="007450FE" w:rsidP="4FB98DB2" w:rsidRDefault="007450FE" w14:paraId="36E0525F" w14:textId="77777777">
      <w:pPr>
        <w:jc w:val="left"/>
        <w:rPr>
          <w:rFonts w:cs="Arial"/>
          <w:shd w:val="clear" w:color="auto" w:fill="FFFFFF"/>
        </w:rPr>
      </w:pPr>
    </w:p>
    <w:p w:rsidRPr="00B95078" w:rsidR="00945533" w:rsidP="00945533" w:rsidRDefault="00945533" w14:paraId="35CABDC7" w14:textId="77777777">
      <w:pPr>
        <w:spacing w:before="0" w:after="160" w:line="259" w:lineRule="auto"/>
        <w:jc w:val="left"/>
        <w:rPr>
          <w:rFonts w:cs="Arial"/>
          <w:b/>
          <w:bCs/>
          <w:color w:val="000000"/>
          <w:shd w:val="clear" w:color="auto" w:fill="FFFFFF"/>
        </w:rPr>
      </w:pPr>
    </w:p>
    <w:p w:rsidRPr="00B95078" w:rsidR="00D91D56" w:rsidP="00945533" w:rsidRDefault="00D91D56" w14:paraId="7CF9CECE" w14:textId="465BFBAE">
      <w:pPr>
        <w:spacing w:before="0" w:after="160" w:line="259" w:lineRule="auto"/>
        <w:jc w:val="left"/>
        <w:rPr>
          <w:rFonts w:cs="Arial"/>
          <w:b/>
          <w:bCs/>
          <w:color w:val="000000"/>
          <w:shd w:val="clear" w:color="auto" w:fill="FFFFFF"/>
        </w:rPr>
      </w:pPr>
      <w:r w:rsidRPr="00B95078">
        <w:rPr>
          <w:rFonts w:cs="Arial"/>
          <w:b/>
          <w:bCs/>
          <w:color w:val="000000"/>
          <w:shd w:val="clear" w:color="auto" w:fill="FFFFFF"/>
        </w:rPr>
        <w:t xml:space="preserve">Escenario 4: </w:t>
      </w:r>
      <w:r w:rsidRPr="00B95078" w:rsidR="5AC13A04">
        <w:rPr>
          <w:rFonts w:cs="Arial"/>
          <w:b/>
          <w:bCs/>
          <w:color w:val="000000"/>
          <w:shd w:val="clear" w:color="auto" w:fill="FFFFFF"/>
        </w:rPr>
        <w:t>e</w:t>
      </w:r>
      <w:r w:rsidRPr="00B95078">
        <w:rPr>
          <w:rFonts w:cs="Arial"/>
          <w:b/>
          <w:bCs/>
          <w:color w:val="000000"/>
          <w:shd w:val="clear" w:color="auto" w:fill="FFFFFF"/>
        </w:rPr>
        <w:t>l usuario sólo tiene plantillas</w:t>
      </w:r>
    </w:p>
    <w:p w:rsidRPr="00B95078" w:rsidR="008267CE" w:rsidP="00D91D56" w:rsidRDefault="008267CE" w14:paraId="1ED33C3E" w14:textId="77777777">
      <w:pPr>
        <w:jc w:val="left"/>
        <w:rPr>
          <w:rFonts w:cs="Arial"/>
          <w:color w:val="000000"/>
          <w:shd w:val="clear" w:color="auto" w:fill="FFFFFF"/>
        </w:rPr>
      </w:pPr>
    </w:p>
    <w:p w:rsidRPr="00B95078" w:rsidR="00B7004B" w:rsidP="30D1C3F5" w:rsidRDefault="478D48B1" w14:paraId="1A8E214F" w14:textId="3106DC77">
      <w:pPr>
        <w:spacing w:before="0" w:after="160" w:line="360" w:lineRule="auto"/>
        <w:rPr>
          <w:rFonts w:cs="Arial"/>
          <w:color w:val="000000" w:themeColor="text1"/>
        </w:rPr>
      </w:pPr>
      <w:r w:rsidRPr="00B95078">
        <w:rPr>
          <w:rFonts w:cs="Arial"/>
          <w:color w:val="000000"/>
          <w:shd w:val="clear" w:color="auto" w:fill="FFFFFF"/>
        </w:rPr>
        <w:t xml:space="preserve">Se mostrará </w:t>
      </w:r>
      <w:r w:rsidRPr="00B95078" w:rsidR="3FB234B0">
        <w:rPr>
          <w:rFonts w:cs="Arial"/>
          <w:b/>
          <w:bCs/>
          <w:color w:val="000000" w:themeColor="text1"/>
        </w:rPr>
        <w:t>el listado de las plantillas</w:t>
      </w:r>
      <w:r w:rsidRPr="00B95078" w:rsidR="3FB234B0">
        <w:rPr>
          <w:rFonts w:cs="Arial"/>
          <w:color w:val="000000" w:themeColor="text1"/>
        </w:rPr>
        <w:t xml:space="preserve"> </w:t>
      </w:r>
      <w:r w:rsidRPr="00B95078" w:rsidR="3FB234B0">
        <w:rPr>
          <w:rFonts w:cs="Arial"/>
          <w:b/>
          <w:bCs/>
          <w:color w:val="000000" w:themeColor="text1"/>
        </w:rPr>
        <w:t xml:space="preserve">que </w:t>
      </w:r>
      <w:r w:rsidR="158634D0">
        <w:rPr>
          <w:rFonts w:cs="Arial"/>
          <w:b/>
          <w:bCs/>
          <w:color w:val="000000" w:themeColor="text1"/>
        </w:rPr>
        <w:t xml:space="preserve">la persona conectada </w:t>
      </w:r>
      <w:r w:rsidRPr="00B95078" w:rsidR="3FB234B0">
        <w:rPr>
          <w:rFonts w:cs="Arial"/>
          <w:b/>
          <w:bCs/>
          <w:color w:val="000000" w:themeColor="text1"/>
        </w:rPr>
        <w:t>tenga como representante, y las plantillas que tenga la empresa o empresas solicitantes de las que sea autorizado para ese procedimiento/acción telemática</w:t>
      </w:r>
      <w:r w:rsidRPr="00B95078" w:rsidR="7B99CA50">
        <w:rPr>
          <w:rFonts w:cs="Arial"/>
          <w:b/>
          <w:bCs/>
          <w:color w:val="000000" w:themeColor="text1"/>
        </w:rPr>
        <w:t>.</w:t>
      </w:r>
    </w:p>
    <w:p w:rsidRPr="00B95078" w:rsidR="00D91D56" w:rsidP="30D1C3F5" w:rsidRDefault="1CB7B49C" w14:paraId="3AFB01B2" w14:textId="167D9893">
      <w:pPr>
        <w:spacing w:line="360" w:lineRule="auto"/>
        <w:rPr>
          <w:rFonts w:cs="Arial"/>
          <w:color w:val="000000"/>
          <w:shd w:val="clear" w:color="auto" w:fill="FFFFFF"/>
        </w:rPr>
      </w:pPr>
      <w:r w:rsidRPr="00B95078">
        <w:rPr>
          <w:rFonts w:cs="Arial"/>
          <w:color w:val="000000"/>
          <w:shd w:val="clear" w:color="auto" w:fill="FFFFFF"/>
        </w:rPr>
        <w:t>L</w:t>
      </w:r>
      <w:r w:rsidRPr="00B95078" w:rsidR="478D48B1">
        <w:rPr>
          <w:rFonts w:cs="Arial"/>
          <w:color w:val="000000"/>
          <w:shd w:val="clear" w:color="auto" w:fill="FFFFFF"/>
        </w:rPr>
        <w:t>a pantalla permitirá la búsqueda y selección de una plantilla para comenzar una nueva solicitud utilizando dicha plantilla, dando también la opción de partir de cero.</w:t>
      </w:r>
    </w:p>
    <w:p w:rsidRPr="00B95078" w:rsidR="00BD55B3" w:rsidP="30D1C3F5" w:rsidRDefault="752C04AA" w14:paraId="6980BE59" w14:textId="63C89964">
      <w:pPr>
        <w:spacing w:line="360" w:lineRule="auto"/>
        <w:rPr>
          <w:rFonts w:cs="Arial"/>
          <w:color w:val="000000"/>
          <w:shd w:val="clear" w:color="auto" w:fill="FFFFFF"/>
        </w:rPr>
      </w:pPr>
      <w:r w:rsidRPr="00B95078">
        <w:rPr>
          <w:rFonts w:cs="Arial"/>
          <w:color w:val="000000"/>
          <w:shd w:val="clear" w:color="auto" w:fill="FFFFFF"/>
        </w:rPr>
        <w:t>La persona usuaria</w:t>
      </w:r>
      <w:r w:rsidRPr="00B95078" w:rsidR="26A9CE6F">
        <w:rPr>
          <w:rFonts w:cs="Arial"/>
          <w:color w:val="000000"/>
          <w:shd w:val="clear" w:color="auto" w:fill="FFFFFF"/>
        </w:rPr>
        <w:t xml:space="preserve"> también podrá eliminar aquellas plantillas que considere.</w:t>
      </w:r>
    </w:p>
    <w:p w:rsidRPr="00B95078" w:rsidR="00D91D56" w:rsidP="4FB98DB2" w:rsidRDefault="00BD55B3" w14:paraId="4A7CDABC" w14:textId="7CF9588D">
      <w:pPr>
        <w:jc w:val="left"/>
        <w:rPr>
          <w:rFonts w:cs="Arial"/>
          <w:color w:val="000000"/>
          <w:shd w:val="clear" w:color="auto" w:fill="FFFFFF"/>
        </w:rPr>
      </w:pPr>
      <w:r w:rsidRPr="00B95078">
        <w:rPr>
          <w:rFonts w:cs="Arial"/>
          <w:noProof/>
        </w:rPr>
        <w:drawing>
          <wp:inline distT="0" distB="0" distL="0" distR="0" wp14:anchorId="04C71AC7" wp14:editId="6C6A2ABB">
            <wp:extent cx="3632200" cy="3574537"/>
            <wp:effectExtent l="0" t="0" r="6350" b="6985"/>
            <wp:docPr id="202588316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3164" name="Imagen 1" descr="Imagen que contiene Interfaz de usuario gráfica&#10;&#10;Descripción generada automáticamente"/>
                    <pic:cNvPicPr/>
                  </pic:nvPicPr>
                  <pic:blipFill>
                    <a:blip r:embed="rId70"/>
                    <a:stretch>
                      <a:fillRect/>
                    </a:stretch>
                  </pic:blipFill>
                  <pic:spPr>
                    <a:xfrm>
                      <a:off x="0" y="0"/>
                      <a:ext cx="3650821" cy="3592863"/>
                    </a:xfrm>
                    <a:prstGeom prst="rect">
                      <a:avLst/>
                    </a:prstGeom>
                  </pic:spPr>
                </pic:pic>
              </a:graphicData>
            </a:graphic>
          </wp:inline>
        </w:drawing>
      </w:r>
    </w:p>
    <w:p w:rsidRPr="00B95078" w:rsidR="00A45938" w:rsidP="00D91D56" w:rsidRDefault="00A45938" w14:paraId="0897D603" w14:textId="77777777">
      <w:pPr>
        <w:jc w:val="left"/>
        <w:rPr>
          <w:rFonts w:cs="Arial"/>
          <w:color w:val="000000"/>
          <w:shd w:val="clear" w:color="auto" w:fill="FFFFFF"/>
        </w:rPr>
      </w:pPr>
    </w:p>
    <w:p w:rsidRPr="00B95078" w:rsidR="00D91D56" w:rsidP="30D1C3F5" w:rsidRDefault="478D48B1" w14:paraId="32E04CAB" w14:textId="443A388A">
      <w:pPr>
        <w:spacing w:line="276" w:lineRule="auto"/>
        <w:rPr>
          <w:rFonts w:cs="Arial"/>
          <w:color w:val="000000"/>
          <w:shd w:val="clear" w:color="auto" w:fill="FFFFFF"/>
        </w:rPr>
      </w:pPr>
      <w:r w:rsidRPr="00B95078">
        <w:rPr>
          <w:rFonts w:cs="Arial"/>
          <w:color w:val="000000"/>
          <w:shd w:val="clear" w:color="auto" w:fill="FFFFFF"/>
        </w:rPr>
        <w:t xml:space="preserve">En cualquiera de los escenarios donde se decida partir de cero o bien aplicando una plantilla, el orquestador iniciará el paso 1 de identificación.  </w:t>
      </w:r>
    </w:p>
    <w:p w:rsidRPr="00B95078" w:rsidR="00A45938" w:rsidP="30D1C3F5" w:rsidRDefault="00A45938" w14:paraId="0645550C" w14:textId="77777777">
      <w:pPr>
        <w:tabs>
          <w:tab w:val="num" w:pos="720"/>
        </w:tabs>
        <w:spacing w:line="276" w:lineRule="auto"/>
        <w:rPr>
          <w:rFonts w:cs="Arial"/>
          <w:color w:val="000000"/>
        </w:rPr>
      </w:pPr>
    </w:p>
    <w:p w:rsidRPr="00B95078" w:rsidR="00C26595" w:rsidP="30D1C3F5" w:rsidRDefault="26A9CE6F" w14:paraId="74C41D1D" w14:textId="18A4A1F1">
      <w:pPr>
        <w:tabs>
          <w:tab w:val="num" w:pos="720"/>
        </w:tabs>
        <w:spacing w:line="276" w:lineRule="auto"/>
        <w:rPr>
          <w:rFonts w:cs="Arial"/>
          <w:color w:val="000000"/>
        </w:rPr>
      </w:pPr>
      <w:r w:rsidRPr="30D1C3F5">
        <w:rPr>
          <w:rFonts w:cs="Arial"/>
          <w:color w:val="000000" w:themeColor="text1"/>
        </w:rPr>
        <w:t>E</w:t>
      </w:r>
      <w:r w:rsidRPr="30D1C3F5" w:rsidR="78E31235">
        <w:rPr>
          <w:rFonts w:cs="Arial"/>
          <w:color w:val="000000" w:themeColor="text1"/>
        </w:rPr>
        <w:t>l</w:t>
      </w:r>
      <w:r w:rsidRPr="30D1C3F5" w:rsidR="5FF23DE8">
        <w:rPr>
          <w:rFonts w:cs="Arial"/>
          <w:color w:val="000000" w:themeColor="text1"/>
        </w:rPr>
        <w:t xml:space="preserve"> Orquestador accederá a RdA para recuperar la información de autorizaciones y </w:t>
      </w:r>
      <w:r w:rsidRPr="30D1C3F5" w:rsidR="41CCC236">
        <w:rPr>
          <w:rFonts w:cs="Arial"/>
          <w:color w:val="000000" w:themeColor="text1"/>
        </w:rPr>
        <w:t>r</w:t>
      </w:r>
      <w:r w:rsidRPr="30D1C3F5" w:rsidR="57FFC1E4">
        <w:rPr>
          <w:rFonts w:cs="Arial"/>
          <w:color w:val="000000" w:themeColor="text1"/>
        </w:rPr>
        <w:t xml:space="preserve">epresentaciones que pueda tener </w:t>
      </w:r>
      <w:r w:rsidRPr="30D1C3F5" w:rsidR="2C1BD8C7">
        <w:rPr>
          <w:rFonts w:cs="Arial"/>
          <w:color w:val="000000" w:themeColor="text1"/>
        </w:rPr>
        <w:t>la persona usuaria</w:t>
      </w:r>
      <w:r w:rsidRPr="30D1C3F5" w:rsidR="744801AA">
        <w:rPr>
          <w:rFonts w:cs="Arial"/>
          <w:color w:val="000000" w:themeColor="text1"/>
        </w:rPr>
        <w:t>.</w:t>
      </w:r>
    </w:p>
    <w:p w:rsidRPr="00B95078" w:rsidR="00C918C3" w:rsidP="30D1C3F5" w:rsidRDefault="00C918C3" w14:paraId="4F2EAA19" w14:textId="77777777">
      <w:pPr>
        <w:tabs>
          <w:tab w:val="num" w:pos="720"/>
        </w:tabs>
        <w:spacing w:line="276" w:lineRule="auto"/>
        <w:rPr>
          <w:rFonts w:cs="Arial"/>
          <w:color w:val="000000"/>
        </w:rPr>
      </w:pPr>
    </w:p>
    <w:p w:rsidRPr="00B95078" w:rsidR="00D319C1" w:rsidP="71E32442" w:rsidRDefault="2E97C491" w14:paraId="712294AC" w14:textId="760CB6BC">
      <w:pPr>
        <w:pStyle w:val="Ttulo5"/>
        <w:ind w:left="284"/>
        <w:rPr>
          <w:rFonts w:ascii="Arial" w:hAnsi="Arial" w:cs="Arial"/>
        </w:rPr>
      </w:pPr>
      <w:r w:rsidRPr="00B95078">
        <w:rPr>
          <w:rFonts w:ascii="Arial" w:hAnsi="Arial" w:cs="Arial"/>
        </w:rPr>
        <w:t>Caso</w:t>
      </w:r>
      <w:r w:rsidRPr="00B95078">
        <w:rPr>
          <w:rFonts w:ascii="Arial" w:hAnsi="Arial" w:cs="Arial"/>
          <w:shd w:val="clear" w:color="auto" w:fill="FFFFFF"/>
        </w:rPr>
        <w:t xml:space="preserve"> 2.</w:t>
      </w:r>
      <w:r w:rsidRPr="00B95078" w:rsidR="67EA45E1">
        <w:rPr>
          <w:rFonts w:ascii="Arial" w:hAnsi="Arial" w:cs="Arial"/>
          <w:shd w:val="clear" w:color="auto" w:fill="FFFFFF"/>
        </w:rPr>
        <w:t xml:space="preserve">1: </w:t>
      </w:r>
      <w:r w:rsidRPr="00B95078" w:rsidR="039B02FD">
        <w:rPr>
          <w:rFonts w:ascii="Arial" w:hAnsi="Arial" w:cs="Arial"/>
          <w:shd w:val="clear" w:color="auto" w:fill="FFFFFF"/>
        </w:rPr>
        <w:t>la persona usuaria</w:t>
      </w:r>
      <w:r w:rsidRPr="00B95078" w:rsidR="06518E0B">
        <w:rPr>
          <w:rFonts w:ascii="Arial" w:hAnsi="Arial" w:cs="Arial"/>
          <w:shd w:val="clear" w:color="auto" w:fill="FFFFFF"/>
        </w:rPr>
        <w:t xml:space="preserve"> </w:t>
      </w:r>
      <w:r w:rsidRPr="00B95078" w:rsidR="06518E0B">
        <w:rPr>
          <w:rFonts w:ascii="Arial" w:hAnsi="Arial" w:cs="Arial"/>
        </w:rPr>
        <w:t>no tiene autorizaciones ni representados en RdA</w:t>
      </w:r>
      <w:r w:rsidRPr="00B95078" w:rsidR="0045663D">
        <w:rPr>
          <w:rFonts w:ascii="Arial" w:hAnsi="Arial" w:cs="Arial"/>
        </w:rPr>
        <w:t xml:space="preserve"> </w:t>
      </w:r>
    </w:p>
    <w:p w:rsidRPr="00B95078" w:rsidR="0073147F" w:rsidP="4FB98DB2" w:rsidRDefault="0073147F" w14:paraId="536A1E1B" w14:textId="77777777">
      <w:pPr>
        <w:jc w:val="left"/>
        <w:rPr>
          <w:rFonts w:cs="Arial"/>
        </w:rPr>
      </w:pPr>
    </w:p>
    <w:p w:rsidRPr="00B95078" w:rsidR="00B82843" w:rsidP="4FB98DB2" w:rsidRDefault="0073147F" w14:paraId="6B802152" w14:textId="4E27440A">
      <w:pPr>
        <w:jc w:val="left"/>
        <w:rPr>
          <w:rFonts w:cs="Arial"/>
        </w:rPr>
      </w:pPr>
      <w:r w:rsidRPr="00B95078">
        <w:rPr>
          <w:rFonts w:cs="Arial"/>
        </w:rPr>
        <w:t>L</w:t>
      </w:r>
      <w:r w:rsidRPr="00B95078" w:rsidR="00B87D01">
        <w:rPr>
          <w:rFonts w:cs="Arial"/>
        </w:rPr>
        <w:t xml:space="preserve">a </w:t>
      </w:r>
      <w:r w:rsidRPr="00B95078" w:rsidR="00CA6599">
        <w:rPr>
          <w:rFonts w:cs="Arial"/>
        </w:rPr>
        <w:t xml:space="preserve">pantalla </w:t>
      </w:r>
      <w:r w:rsidRPr="00B95078" w:rsidR="00215B68">
        <w:rPr>
          <w:rFonts w:cs="Arial"/>
        </w:rPr>
        <w:t xml:space="preserve">inicial </w:t>
      </w:r>
      <w:r w:rsidRPr="00B95078" w:rsidR="00CA6599">
        <w:rPr>
          <w:rFonts w:cs="Arial"/>
        </w:rPr>
        <w:t>se configurará de la siguiente forma:</w:t>
      </w:r>
      <w:r w:rsidRPr="00B95078" w:rsidR="0045663D">
        <w:rPr>
          <w:rFonts w:cs="Arial"/>
        </w:rPr>
        <w:t xml:space="preserve"> </w:t>
      </w:r>
    </w:p>
    <w:p w:rsidRPr="00B95078" w:rsidR="00007A72" w:rsidP="4FB98DB2" w:rsidRDefault="00007A72" w14:paraId="44AEAAA0" w14:textId="4D60A505">
      <w:pPr>
        <w:tabs>
          <w:tab w:val="num" w:pos="720"/>
        </w:tabs>
        <w:jc w:val="left"/>
      </w:pPr>
    </w:p>
    <w:p w:rsidR="3C5530E3" w:rsidP="30944950" w:rsidRDefault="3C5530E3" w14:paraId="432FE235" w14:textId="2135CB1A">
      <w:pPr>
        <w:tabs>
          <w:tab w:val="num" w:pos="720"/>
        </w:tabs>
        <w:jc w:val="left"/>
      </w:pPr>
      <w:r>
        <w:rPr>
          <w:noProof/>
        </w:rPr>
        <w:drawing>
          <wp:inline distT="0" distB="0" distL="0" distR="0" wp14:anchorId="65EEE583" wp14:editId="73722E39">
            <wp:extent cx="4055114" cy="3580435"/>
            <wp:effectExtent l="0" t="0" r="0" b="0"/>
            <wp:docPr id="3450859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5915" name=""/>
                    <pic:cNvPicPr/>
                  </pic:nvPicPr>
                  <pic:blipFill>
                    <a:blip r:embed="rId71">
                      <a:extLst>
                        <a:ext uri="{28A0092B-C50C-407E-A947-70E740481C1C}">
                          <a14:useLocalDpi xmlns:a14="http://schemas.microsoft.com/office/drawing/2010/main"/>
                        </a:ext>
                      </a:extLst>
                    </a:blip>
                    <a:stretch>
                      <a:fillRect/>
                    </a:stretch>
                  </pic:blipFill>
                  <pic:spPr>
                    <a:xfrm>
                      <a:off x="0" y="0"/>
                      <a:ext cx="4055114" cy="3580435"/>
                    </a:xfrm>
                    <a:prstGeom prst="rect">
                      <a:avLst/>
                    </a:prstGeom>
                  </pic:spPr>
                </pic:pic>
              </a:graphicData>
            </a:graphic>
          </wp:inline>
        </w:drawing>
      </w:r>
    </w:p>
    <w:p w:rsidRPr="00B95078" w:rsidR="002737C6" w:rsidP="4FB98DB2" w:rsidRDefault="002737C6" w14:paraId="27803A99" w14:textId="77777777">
      <w:pPr>
        <w:tabs>
          <w:tab w:val="num" w:pos="720"/>
        </w:tabs>
        <w:jc w:val="left"/>
        <w:rPr>
          <w:rFonts w:cs="Arial"/>
          <w:color w:val="000000"/>
        </w:rPr>
      </w:pPr>
    </w:p>
    <w:p w:rsidRPr="00B95078" w:rsidR="000A092E" w:rsidP="30D1C3F5" w:rsidRDefault="467A7B8E" w14:paraId="681400CD" w14:textId="097D3BD7">
      <w:pPr>
        <w:tabs>
          <w:tab w:val="num" w:pos="720"/>
        </w:tabs>
        <w:spacing w:line="276" w:lineRule="auto"/>
        <w:rPr>
          <w:rFonts w:cs="Arial"/>
          <w:color w:val="000000"/>
        </w:rPr>
      </w:pPr>
      <w:r w:rsidRPr="30D1C3F5">
        <w:rPr>
          <w:rFonts w:cs="Arial"/>
          <w:color w:val="000000" w:themeColor="text1"/>
        </w:rPr>
        <w:t>El usuario tendrá que marcar la identificación del representado.</w:t>
      </w:r>
      <w:r w:rsidRPr="30D1C3F5" w:rsidR="575ECCF3">
        <w:rPr>
          <w:rFonts w:cs="Arial"/>
          <w:color w:val="000000" w:themeColor="text1"/>
        </w:rPr>
        <w:t xml:space="preserve"> En todos los casos en los que se marca un </w:t>
      </w:r>
      <w:r w:rsidRPr="30D1C3F5" w:rsidR="0C963976">
        <w:rPr>
          <w:rFonts w:cs="Arial"/>
          <w:color w:val="000000" w:themeColor="text1"/>
        </w:rPr>
        <w:t xml:space="preserve">nuevo representado, deberá añadirse </w:t>
      </w:r>
      <w:r w:rsidRPr="30D1C3F5" w:rsidR="097189D3">
        <w:rPr>
          <w:rFonts w:cs="Arial"/>
          <w:color w:val="000000" w:themeColor="text1"/>
        </w:rPr>
        <w:t xml:space="preserve">el documento acreditativo </w:t>
      </w:r>
      <w:r w:rsidRPr="30D1C3F5" w:rsidR="0C963976">
        <w:rPr>
          <w:rFonts w:cs="Arial"/>
          <w:color w:val="000000" w:themeColor="text1"/>
        </w:rPr>
        <w:t xml:space="preserve">del representado </w:t>
      </w:r>
      <w:r w:rsidRPr="30D1C3F5" w:rsidR="33DA2B78">
        <w:rPr>
          <w:rFonts w:cs="Arial"/>
          <w:color w:val="000000" w:themeColor="text1"/>
        </w:rPr>
        <w:t>como documento obligatorio</w:t>
      </w:r>
      <w:r w:rsidRPr="30D1C3F5" w:rsidR="0A03B5EC">
        <w:rPr>
          <w:rFonts w:cs="Arial"/>
          <w:color w:val="000000" w:themeColor="text1"/>
        </w:rPr>
        <w:t xml:space="preserve"> en el paso de Documentación</w:t>
      </w:r>
    </w:p>
    <w:p w:rsidRPr="00B95078" w:rsidR="0073147F" w:rsidP="4FB98DB2" w:rsidRDefault="27D9A307" w14:paraId="3C2C5249" w14:textId="3E05202C">
      <w:pPr>
        <w:pStyle w:val="Ttulo5"/>
        <w:ind w:left="284"/>
        <w:jc w:val="left"/>
        <w:rPr>
          <w:rFonts w:ascii="Arial" w:hAnsi="Arial" w:cs="Arial"/>
          <w:lang w:eastAsia="en-US"/>
        </w:rPr>
      </w:pPr>
      <w:r w:rsidRPr="00B95078">
        <w:rPr>
          <w:rFonts w:ascii="Arial" w:hAnsi="Arial" w:cs="Arial"/>
        </w:rPr>
        <w:t>Caso</w:t>
      </w:r>
      <w:r w:rsidRPr="00B95078">
        <w:rPr>
          <w:rFonts w:ascii="Arial" w:hAnsi="Arial" w:cs="Arial"/>
          <w:shd w:val="clear" w:color="auto" w:fill="FFFFFF"/>
        </w:rPr>
        <w:t xml:space="preserve"> 2.2: </w:t>
      </w:r>
      <w:r w:rsidRPr="00B95078" w:rsidR="1DF0AEAE">
        <w:rPr>
          <w:rFonts w:ascii="Arial" w:hAnsi="Arial" w:cs="Arial"/>
          <w:shd w:val="clear" w:color="auto" w:fill="FFFFFF"/>
        </w:rPr>
        <w:t>la persona usuaria</w:t>
      </w:r>
      <w:r w:rsidRPr="00B95078">
        <w:rPr>
          <w:rFonts w:ascii="Arial" w:hAnsi="Arial" w:cs="Arial"/>
          <w:shd w:val="clear" w:color="auto" w:fill="FFFFFF"/>
        </w:rPr>
        <w:t xml:space="preserve"> </w:t>
      </w:r>
      <w:r w:rsidRPr="00B95078">
        <w:rPr>
          <w:rFonts w:ascii="Arial" w:hAnsi="Arial" w:cs="Arial"/>
          <w:color w:val="000000"/>
        </w:rPr>
        <w:t xml:space="preserve">tiene representados registrados en RdA </w:t>
      </w:r>
      <w:r w:rsidRPr="30D1C3F5">
        <w:rPr>
          <w:rFonts w:ascii="Arial" w:hAnsi="Arial" w:cs="Arial"/>
          <w:strike/>
          <w:color w:val="000000"/>
        </w:rPr>
        <w:t>(</w:t>
      </w:r>
      <w:r w:rsidRPr="30D1C3F5">
        <w:rPr>
          <w:rFonts w:ascii="Arial" w:hAnsi="Arial" w:cs="Arial"/>
          <w:strike/>
          <w:lang w:eastAsia="en-US"/>
        </w:rPr>
        <w:t>getPersonsAccount)</w:t>
      </w:r>
    </w:p>
    <w:p w:rsidRPr="00B95078" w:rsidR="0073147F" w:rsidP="4FB98DB2" w:rsidRDefault="0073147F" w14:paraId="624BD3AA" w14:textId="77777777">
      <w:pPr>
        <w:pStyle w:val="Prrafodelista"/>
        <w:jc w:val="left"/>
        <w:rPr>
          <w:rFonts w:cs="Arial"/>
          <w:color w:val="000000"/>
        </w:rPr>
      </w:pPr>
    </w:p>
    <w:p w:rsidRPr="00B95078" w:rsidR="00890CA1" w:rsidP="4FB98DB2" w:rsidRDefault="0073147F" w14:paraId="3EFAB073" w14:textId="7EEA5A28">
      <w:pPr>
        <w:jc w:val="left"/>
        <w:rPr>
          <w:rFonts w:cs="Arial"/>
          <w:color w:val="000000"/>
        </w:rPr>
      </w:pPr>
      <w:r w:rsidRPr="00B95078">
        <w:rPr>
          <w:rFonts w:cs="Arial"/>
          <w:color w:val="000000" w:themeColor="text1"/>
        </w:rPr>
        <w:t>L</w:t>
      </w:r>
      <w:r w:rsidRPr="00B95078" w:rsidR="00890CA1">
        <w:rPr>
          <w:rFonts w:cs="Arial"/>
          <w:color w:val="000000" w:themeColor="text1"/>
        </w:rPr>
        <w:t>a pantalla se configurará de la siguiente forma:</w:t>
      </w:r>
    </w:p>
    <w:p w:rsidRPr="00B95078" w:rsidR="00890CA1" w:rsidP="4FB98DB2" w:rsidRDefault="00890CA1" w14:paraId="3E51D646" w14:textId="63BD18ED">
      <w:pPr>
        <w:jc w:val="left"/>
      </w:pPr>
    </w:p>
    <w:p w:rsidR="03DAE693" w:rsidP="30944950" w:rsidRDefault="03DAE693" w14:paraId="632D11A8" w14:textId="5804B7AA">
      <w:pPr>
        <w:jc w:val="left"/>
      </w:pPr>
      <w:r>
        <w:rPr>
          <w:noProof/>
        </w:rPr>
        <w:drawing>
          <wp:inline distT="0" distB="0" distL="0" distR="0" wp14:anchorId="6B18DFC7" wp14:editId="36E08E52">
            <wp:extent cx="4743693" cy="2870434"/>
            <wp:effectExtent l="0" t="0" r="0" b="0"/>
            <wp:docPr id="89302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2787" name=""/>
                    <pic:cNvPicPr/>
                  </pic:nvPicPr>
                  <pic:blipFill>
                    <a:blip r:embed="rId72">
                      <a:extLst>
                        <a:ext uri="{28A0092B-C50C-407E-A947-70E740481C1C}">
                          <a14:useLocalDpi xmlns:a14="http://schemas.microsoft.com/office/drawing/2010/main"/>
                        </a:ext>
                      </a:extLst>
                    </a:blip>
                    <a:stretch>
                      <a:fillRect/>
                    </a:stretch>
                  </pic:blipFill>
                  <pic:spPr>
                    <a:xfrm>
                      <a:off x="0" y="0"/>
                      <a:ext cx="4743693" cy="2870434"/>
                    </a:xfrm>
                    <a:prstGeom prst="rect">
                      <a:avLst/>
                    </a:prstGeom>
                  </pic:spPr>
                </pic:pic>
              </a:graphicData>
            </a:graphic>
          </wp:inline>
        </w:drawing>
      </w:r>
    </w:p>
    <w:p w:rsidRPr="00B95078" w:rsidR="00BB4F1B" w:rsidP="4FB98DB2" w:rsidRDefault="00BB4F1B" w14:paraId="4CCDF5C8" w14:textId="112BE9D7">
      <w:pPr>
        <w:tabs>
          <w:tab w:val="num" w:pos="720"/>
        </w:tabs>
        <w:jc w:val="left"/>
        <w:rPr>
          <w:rFonts w:cs="Arial"/>
          <w:color w:val="000000"/>
        </w:rPr>
      </w:pPr>
    </w:p>
    <w:p w:rsidRPr="00B95078" w:rsidR="001E66F9" w:rsidP="30D1C3F5" w:rsidRDefault="39103239" w14:paraId="3B800A80" w14:textId="424E55E8">
      <w:pPr>
        <w:tabs>
          <w:tab w:val="num" w:pos="720"/>
        </w:tabs>
        <w:spacing w:line="276" w:lineRule="auto"/>
        <w:rPr>
          <w:rFonts w:cs="Arial"/>
          <w:color w:val="000000"/>
        </w:rPr>
      </w:pPr>
      <w:r w:rsidRPr="30D1C3F5">
        <w:rPr>
          <w:rFonts w:cs="Arial"/>
          <w:color w:val="000000" w:themeColor="text1"/>
        </w:rPr>
        <w:t>La persona usuaria</w:t>
      </w:r>
      <w:r w:rsidRPr="30D1C3F5" w:rsidR="03F775E1">
        <w:rPr>
          <w:rFonts w:cs="Arial"/>
          <w:color w:val="000000" w:themeColor="text1"/>
        </w:rPr>
        <w:t xml:space="preserve"> tendrá la posibilidad de seleccionar una </w:t>
      </w:r>
      <w:r w:rsidRPr="30D1C3F5" w:rsidR="44E5EA29">
        <w:rPr>
          <w:rFonts w:cs="Arial"/>
          <w:color w:val="000000" w:themeColor="text1"/>
        </w:rPr>
        <w:t>persona representada, o bien marcar un</w:t>
      </w:r>
      <w:r w:rsidRPr="30D1C3F5" w:rsidR="50074A4A">
        <w:rPr>
          <w:rFonts w:cs="Arial"/>
          <w:color w:val="000000" w:themeColor="text1"/>
        </w:rPr>
        <w:t>a</w:t>
      </w:r>
      <w:r w:rsidRPr="30D1C3F5" w:rsidR="44E5EA29">
        <w:rPr>
          <w:rFonts w:cs="Arial"/>
          <w:color w:val="000000" w:themeColor="text1"/>
        </w:rPr>
        <w:t xml:space="preserve"> nuev</w:t>
      </w:r>
      <w:r w:rsidRPr="30D1C3F5" w:rsidR="50074A4A">
        <w:rPr>
          <w:rFonts w:cs="Arial"/>
          <w:color w:val="000000" w:themeColor="text1"/>
        </w:rPr>
        <w:t>a representación</w:t>
      </w:r>
      <w:r w:rsidRPr="30D1C3F5" w:rsidR="44E5EA29">
        <w:rPr>
          <w:rFonts w:cs="Arial"/>
          <w:color w:val="000000" w:themeColor="text1"/>
        </w:rPr>
        <w:t xml:space="preserve"> (</w:t>
      </w:r>
      <w:r w:rsidRPr="30D1C3F5" w:rsidR="13FCE881">
        <w:rPr>
          <w:rFonts w:cs="Arial"/>
          <w:color w:val="000000" w:themeColor="text1"/>
        </w:rPr>
        <w:t>f</w:t>
      </w:r>
      <w:r w:rsidRPr="30D1C3F5" w:rsidR="3E1E57CD">
        <w:rPr>
          <w:rFonts w:cs="Arial"/>
          <w:color w:val="000000" w:themeColor="text1"/>
        </w:rPr>
        <w:t xml:space="preserve">uncionaría como el </w:t>
      </w:r>
      <w:r w:rsidRPr="30D1C3F5" w:rsidR="4BE122C1">
        <w:rPr>
          <w:rFonts w:cs="Arial"/>
          <w:color w:val="000000" w:themeColor="text1"/>
        </w:rPr>
        <w:t>C</w:t>
      </w:r>
      <w:r w:rsidRPr="30D1C3F5" w:rsidR="33E832C5">
        <w:rPr>
          <w:rFonts w:cs="Arial"/>
          <w:color w:val="000000" w:themeColor="text1"/>
        </w:rPr>
        <w:t xml:space="preserve">aso </w:t>
      </w:r>
      <w:r w:rsidRPr="30D1C3F5" w:rsidR="13090B2E">
        <w:rPr>
          <w:rFonts w:cs="Arial"/>
          <w:color w:val="000000" w:themeColor="text1"/>
        </w:rPr>
        <w:t>2.</w:t>
      </w:r>
      <w:r w:rsidRPr="30D1C3F5" w:rsidR="33E832C5">
        <w:rPr>
          <w:rFonts w:cs="Arial"/>
          <w:color w:val="000000" w:themeColor="text1"/>
        </w:rPr>
        <w:t>1)</w:t>
      </w:r>
      <w:r w:rsidRPr="30D1C3F5" w:rsidR="3E1E57CD">
        <w:rPr>
          <w:rFonts w:cs="Arial"/>
          <w:color w:val="000000" w:themeColor="text1"/>
        </w:rPr>
        <w:t>.</w:t>
      </w:r>
    </w:p>
    <w:p w:rsidRPr="00B95078" w:rsidR="006306EE" w:rsidP="4FB98DB2" w:rsidRDefault="006306EE" w14:paraId="3D6F8C73" w14:textId="3D88B9CE">
      <w:pPr>
        <w:tabs>
          <w:tab w:val="num" w:pos="720"/>
        </w:tabs>
        <w:jc w:val="left"/>
        <w:rPr>
          <w:rFonts w:cs="Arial"/>
          <w:color w:val="000000"/>
        </w:rPr>
      </w:pPr>
    </w:p>
    <w:p w:rsidRPr="00B95078" w:rsidR="00B45A45" w:rsidP="00443FAC" w:rsidRDefault="541AB11B" w14:paraId="0273FC10" w14:textId="66B2DDA3">
      <w:pPr>
        <w:pStyle w:val="Ttulo5"/>
        <w:spacing w:before="0" w:after="160" w:line="259" w:lineRule="auto"/>
        <w:ind w:left="284"/>
        <w:jc w:val="left"/>
        <w:rPr>
          <w:rFonts w:ascii="Arial" w:hAnsi="Arial" w:cs="Arial"/>
          <w:color w:val="000000"/>
        </w:rPr>
      </w:pPr>
      <w:r w:rsidRPr="00B95078">
        <w:rPr>
          <w:rFonts w:ascii="Arial" w:hAnsi="Arial" w:cs="Arial"/>
        </w:rPr>
        <w:t>Caso</w:t>
      </w:r>
      <w:r w:rsidRPr="00B95078">
        <w:rPr>
          <w:rFonts w:ascii="Arial" w:hAnsi="Arial" w:cs="Arial"/>
          <w:shd w:val="clear" w:color="auto" w:fill="FFFFFF"/>
        </w:rPr>
        <w:t xml:space="preserve"> 2.3: </w:t>
      </w:r>
      <w:r w:rsidRPr="00B95078" w:rsidR="20551984">
        <w:rPr>
          <w:rFonts w:ascii="Arial" w:hAnsi="Arial" w:cs="Arial"/>
          <w:shd w:val="clear" w:color="auto" w:fill="FFFFFF"/>
        </w:rPr>
        <w:t>la persona usuaria</w:t>
      </w:r>
      <w:r w:rsidRPr="00B95078">
        <w:rPr>
          <w:rFonts w:ascii="Arial" w:hAnsi="Arial" w:cs="Arial"/>
        </w:rPr>
        <w:t xml:space="preserve"> </w:t>
      </w:r>
      <w:r w:rsidRPr="00B95078">
        <w:rPr>
          <w:rFonts w:ascii="Arial" w:hAnsi="Arial" w:cs="Arial"/>
          <w:color w:val="000000"/>
        </w:rPr>
        <w:t>tiene autorizaciones en RdA</w:t>
      </w:r>
      <w:r w:rsidRPr="00B95078" w:rsidR="704A8E06">
        <w:rPr>
          <w:rFonts w:ascii="Arial" w:hAnsi="Arial" w:cs="Arial"/>
          <w:color w:val="000000"/>
        </w:rPr>
        <w:t xml:space="preserve"> y la empresa autorizadora no tiene representados</w:t>
      </w:r>
    </w:p>
    <w:p w:rsidRPr="00B95078" w:rsidR="00250BFD" w:rsidP="4FB98DB2" w:rsidRDefault="00250BFD" w14:paraId="342FD1D5" w14:textId="77777777">
      <w:pPr>
        <w:jc w:val="left"/>
        <w:rPr>
          <w:rFonts w:cs="Arial"/>
          <w:color w:val="000000"/>
        </w:rPr>
      </w:pPr>
    </w:p>
    <w:p w:rsidRPr="00B95078" w:rsidR="004555E9" w:rsidP="30D1C3F5" w:rsidRDefault="4660EB40" w14:paraId="56823FBA" w14:textId="4D9DA17C">
      <w:pPr>
        <w:spacing w:line="276" w:lineRule="auto"/>
        <w:rPr>
          <w:rFonts w:cs="Arial"/>
          <w:color w:val="000000"/>
        </w:rPr>
      </w:pPr>
      <w:r w:rsidRPr="30D1C3F5">
        <w:rPr>
          <w:rFonts w:cs="Arial"/>
          <w:color w:val="000000" w:themeColor="text1"/>
        </w:rPr>
        <w:t xml:space="preserve">Si </w:t>
      </w:r>
      <w:r w:rsidRPr="30D1C3F5" w:rsidR="4BE122C1">
        <w:rPr>
          <w:rFonts w:cs="Arial"/>
          <w:color w:val="000000" w:themeColor="text1"/>
        </w:rPr>
        <w:t>tiene autorizaciones</w:t>
      </w:r>
      <w:r w:rsidRPr="30D1C3F5" w:rsidR="01493077">
        <w:rPr>
          <w:rFonts w:cs="Arial"/>
          <w:color w:val="000000" w:themeColor="text1"/>
        </w:rPr>
        <w:t xml:space="preserve"> en </w:t>
      </w:r>
      <w:r w:rsidRPr="30D1C3F5" w:rsidR="33E832C5">
        <w:rPr>
          <w:rFonts w:cs="Arial"/>
          <w:color w:val="000000" w:themeColor="text1"/>
        </w:rPr>
        <w:t xml:space="preserve">RdA (caso </w:t>
      </w:r>
      <w:r w:rsidRPr="30D1C3F5" w:rsidR="13090B2E">
        <w:rPr>
          <w:rFonts w:cs="Arial"/>
          <w:color w:val="000000" w:themeColor="text1"/>
        </w:rPr>
        <w:t>2.</w:t>
      </w:r>
      <w:r w:rsidRPr="30D1C3F5" w:rsidR="2ECC4F63">
        <w:rPr>
          <w:rFonts w:cs="Arial"/>
          <w:color w:val="000000" w:themeColor="text1"/>
        </w:rPr>
        <w:t>3</w:t>
      </w:r>
      <w:r w:rsidRPr="30D1C3F5" w:rsidR="33E832C5">
        <w:rPr>
          <w:rFonts w:cs="Arial"/>
          <w:color w:val="000000" w:themeColor="text1"/>
        </w:rPr>
        <w:t>)</w:t>
      </w:r>
      <w:r w:rsidRPr="30D1C3F5" w:rsidR="45533D03">
        <w:rPr>
          <w:rFonts w:cs="Arial"/>
          <w:color w:val="000000" w:themeColor="text1"/>
        </w:rPr>
        <w:t xml:space="preserve">, </w:t>
      </w:r>
      <w:r w:rsidRPr="30D1C3F5" w:rsidR="33E832C5">
        <w:rPr>
          <w:rFonts w:cs="Arial"/>
          <w:color w:val="000000" w:themeColor="text1"/>
        </w:rPr>
        <w:t>la pantalla se configurará de la siguiente forma:</w:t>
      </w:r>
    </w:p>
    <w:p w:rsidRPr="00B95078" w:rsidR="00EC364E" w:rsidP="4FB98DB2" w:rsidRDefault="00BC14D3" w14:paraId="4CB6DBF4" w14:textId="41E0F72F">
      <w:pPr>
        <w:pStyle w:val="Prrafodelista"/>
        <w:tabs>
          <w:tab w:val="num" w:pos="720"/>
        </w:tabs>
        <w:jc w:val="left"/>
        <w:rPr>
          <w:rFonts w:cs="Arial"/>
          <w:color w:val="000000"/>
        </w:rPr>
      </w:pPr>
      <w:r w:rsidRPr="00B95078">
        <w:rPr>
          <w:rFonts w:cs="Arial"/>
          <w:noProof/>
        </w:rPr>
        <w:drawing>
          <wp:inline distT="0" distB="0" distL="0" distR="0" wp14:anchorId="281BC6F4" wp14:editId="646A76D9">
            <wp:extent cx="3971486" cy="2761339"/>
            <wp:effectExtent l="0" t="0" r="0" b="1270"/>
            <wp:docPr id="7995788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82753" cy="2769173"/>
                    </a:xfrm>
                    <a:prstGeom prst="rect">
                      <a:avLst/>
                    </a:prstGeom>
                    <a:noFill/>
                  </pic:spPr>
                </pic:pic>
              </a:graphicData>
            </a:graphic>
          </wp:inline>
        </w:drawing>
      </w:r>
    </w:p>
    <w:p w:rsidRPr="00B95078" w:rsidR="004555E9" w:rsidP="4FB98DB2" w:rsidRDefault="004555E9" w14:paraId="5DD3ADB7" w14:textId="15273924">
      <w:pPr>
        <w:tabs>
          <w:tab w:val="num" w:pos="720"/>
        </w:tabs>
        <w:ind w:left="-142"/>
        <w:jc w:val="left"/>
        <w:rPr>
          <w:rFonts w:cs="Arial"/>
          <w:color w:val="000000"/>
        </w:rPr>
      </w:pPr>
    </w:p>
    <w:p w:rsidRPr="00B95078" w:rsidR="004555E9" w:rsidP="4FB98DB2" w:rsidRDefault="004555E9" w14:paraId="72FFE0D1" w14:textId="77777777">
      <w:pPr>
        <w:tabs>
          <w:tab w:val="num" w:pos="720"/>
        </w:tabs>
        <w:jc w:val="left"/>
        <w:rPr>
          <w:rFonts w:cs="Arial"/>
          <w:color w:val="000000"/>
        </w:rPr>
      </w:pPr>
    </w:p>
    <w:p w:rsidRPr="00B95078" w:rsidR="00C402DF" w:rsidP="30D1C3F5" w:rsidRDefault="45FDFE35" w14:paraId="48EE9BEB" w14:textId="422D9683">
      <w:pPr>
        <w:tabs>
          <w:tab w:val="num" w:pos="720"/>
        </w:tabs>
        <w:spacing w:line="276" w:lineRule="auto"/>
        <w:rPr>
          <w:rFonts w:cs="Arial"/>
          <w:color w:val="000000"/>
        </w:rPr>
      </w:pPr>
      <w:r w:rsidRPr="30D1C3F5">
        <w:rPr>
          <w:rFonts w:cs="Arial"/>
          <w:color w:val="000000" w:themeColor="text1"/>
        </w:rPr>
        <w:t>La pe</w:t>
      </w:r>
      <w:r w:rsidRPr="30D1C3F5" w:rsidR="0A9B5EFE">
        <w:rPr>
          <w:rFonts w:cs="Arial"/>
          <w:color w:val="000000" w:themeColor="text1"/>
        </w:rPr>
        <w:t>r</w:t>
      </w:r>
      <w:r w:rsidRPr="30D1C3F5">
        <w:rPr>
          <w:rFonts w:cs="Arial"/>
          <w:color w:val="000000" w:themeColor="text1"/>
        </w:rPr>
        <w:t>sona usuaria</w:t>
      </w:r>
      <w:r w:rsidRPr="30D1C3F5" w:rsidR="19445773">
        <w:rPr>
          <w:rFonts w:cs="Arial"/>
          <w:color w:val="000000" w:themeColor="text1"/>
        </w:rPr>
        <w:t xml:space="preserve"> </w:t>
      </w:r>
      <w:r w:rsidRPr="30D1C3F5" w:rsidR="66BC0CCE">
        <w:rPr>
          <w:rFonts w:cs="Arial"/>
          <w:color w:val="000000" w:themeColor="text1"/>
        </w:rPr>
        <w:t xml:space="preserve">podrá </w:t>
      </w:r>
      <w:r w:rsidRPr="30D1C3F5" w:rsidR="19445773">
        <w:rPr>
          <w:rFonts w:cs="Arial"/>
          <w:color w:val="000000" w:themeColor="text1"/>
        </w:rPr>
        <w:t xml:space="preserve">seleccionar </w:t>
      </w:r>
      <w:r w:rsidRPr="30D1C3F5" w:rsidR="49750B34">
        <w:rPr>
          <w:rFonts w:cs="Arial"/>
          <w:color w:val="000000" w:themeColor="text1"/>
        </w:rPr>
        <w:t>la empresa solicitante de la que es autorizado</w:t>
      </w:r>
      <w:r w:rsidRPr="30D1C3F5" w:rsidR="73E7633B">
        <w:rPr>
          <w:rFonts w:cs="Arial"/>
          <w:color w:val="000000" w:themeColor="text1"/>
        </w:rPr>
        <w:t>.</w:t>
      </w:r>
    </w:p>
    <w:p w:rsidRPr="00B95078" w:rsidR="00BB43B8" w:rsidP="30D1C3F5" w:rsidRDefault="23412E37" w14:paraId="2824EBFE" w14:textId="25156EF2">
      <w:pPr>
        <w:tabs>
          <w:tab w:val="num" w:pos="720"/>
        </w:tabs>
        <w:spacing w:line="276" w:lineRule="auto"/>
        <w:rPr>
          <w:rFonts w:cs="Arial"/>
          <w:color w:val="000000"/>
        </w:rPr>
      </w:pPr>
      <w:r w:rsidRPr="30D1C3F5">
        <w:rPr>
          <w:rFonts w:cs="Arial"/>
          <w:color w:val="000000" w:themeColor="text1"/>
        </w:rPr>
        <w:t>También permitirá a</w:t>
      </w:r>
      <w:r w:rsidRPr="30D1C3F5" w:rsidR="78B8C74B">
        <w:rPr>
          <w:rFonts w:cs="Arial"/>
          <w:color w:val="000000" w:themeColor="text1"/>
        </w:rPr>
        <w:t xml:space="preserve"> </w:t>
      </w:r>
      <w:r w:rsidRPr="30D1C3F5">
        <w:rPr>
          <w:rFonts w:cs="Arial"/>
          <w:color w:val="000000" w:themeColor="text1"/>
        </w:rPr>
        <w:t>l</w:t>
      </w:r>
      <w:r w:rsidRPr="30D1C3F5" w:rsidR="62495583">
        <w:rPr>
          <w:rFonts w:cs="Arial"/>
          <w:color w:val="000000" w:themeColor="text1"/>
        </w:rPr>
        <w:t>a persona</w:t>
      </w:r>
      <w:r w:rsidRPr="30D1C3F5">
        <w:rPr>
          <w:rFonts w:cs="Arial"/>
          <w:color w:val="000000" w:themeColor="text1"/>
        </w:rPr>
        <w:t xml:space="preserve"> usuari</w:t>
      </w:r>
      <w:r w:rsidRPr="30D1C3F5" w:rsidR="15E9E312">
        <w:rPr>
          <w:rFonts w:cs="Arial"/>
          <w:color w:val="000000" w:themeColor="text1"/>
        </w:rPr>
        <w:t>a</w:t>
      </w:r>
      <w:r w:rsidRPr="30D1C3F5">
        <w:rPr>
          <w:rFonts w:cs="Arial"/>
          <w:color w:val="000000" w:themeColor="text1"/>
        </w:rPr>
        <w:t xml:space="preserve"> realizar el trámite como particular</w:t>
      </w:r>
      <w:r w:rsidRPr="30D1C3F5" w:rsidR="4BE122C1">
        <w:rPr>
          <w:rFonts w:cs="Arial"/>
          <w:color w:val="000000" w:themeColor="text1"/>
        </w:rPr>
        <w:t xml:space="preserve"> (</w:t>
      </w:r>
      <w:r w:rsidRPr="30D1C3F5" w:rsidR="26FF5E5E">
        <w:rPr>
          <w:rFonts w:cs="Arial"/>
          <w:color w:val="000000" w:themeColor="text1"/>
        </w:rPr>
        <w:t>Tramitar para Mí</w:t>
      </w:r>
      <w:r w:rsidRPr="30D1C3F5" w:rsidR="4BE122C1">
        <w:rPr>
          <w:rFonts w:cs="Arial"/>
          <w:color w:val="000000" w:themeColor="text1"/>
        </w:rPr>
        <w:t>)</w:t>
      </w:r>
      <w:r w:rsidRPr="30D1C3F5" w:rsidR="5A001BFF">
        <w:rPr>
          <w:rFonts w:cs="Arial"/>
          <w:color w:val="000000" w:themeColor="text1"/>
        </w:rPr>
        <w:t xml:space="preserve">. </w:t>
      </w:r>
    </w:p>
    <w:p w:rsidRPr="00B95078" w:rsidR="00FA5C8A" w:rsidP="30D1C3F5" w:rsidRDefault="00FA5C8A" w14:paraId="66DD4B8A" w14:textId="0C64F9C4">
      <w:pPr>
        <w:tabs>
          <w:tab w:val="num" w:pos="720"/>
        </w:tabs>
        <w:spacing w:line="276" w:lineRule="auto"/>
        <w:rPr>
          <w:rFonts w:cs="Arial"/>
          <w:color w:val="000000"/>
        </w:rPr>
      </w:pPr>
    </w:p>
    <w:p w:rsidRPr="00B95078" w:rsidR="00011AC1" w:rsidP="30D1C3F5" w:rsidRDefault="6807A3B1" w14:paraId="3EEEEE27" w14:textId="7EF80A28">
      <w:pPr>
        <w:pStyle w:val="Ttulo5"/>
        <w:spacing w:before="0" w:after="160" w:line="276" w:lineRule="auto"/>
        <w:ind w:left="284"/>
        <w:rPr>
          <w:rFonts w:ascii="Arial" w:hAnsi="Arial" w:cs="Arial"/>
          <w:color w:val="000000"/>
        </w:rPr>
      </w:pPr>
      <w:r w:rsidRPr="00B95078">
        <w:rPr>
          <w:rFonts w:ascii="Arial" w:hAnsi="Arial" w:cs="Arial"/>
        </w:rPr>
        <w:t>Caso</w:t>
      </w:r>
      <w:r w:rsidRPr="00B95078">
        <w:rPr>
          <w:rFonts w:ascii="Arial" w:hAnsi="Arial" w:cs="Arial"/>
          <w:shd w:val="clear" w:color="auto" w:fill="FFFFFF"/>
        </w:rPr>
        <w:t xml:space="preserve"> 2.</w:t>
      </w:r>
      <w:r w:rsidRPr="00B95078" w:rsidR="6C0B98DD">
        <w:rPr>
          <w:rFonts w:ascii="Arial" w:hAnsi="Arial" w:cs="Arial"/>
          <w:shd w:val="clear" w:color="auto" w:fill="FFFFFF"/>
        </w:rPr>
        <w:t>4</w:t>
      </w:r>
      <w:r w:rsidRPr="00B95078">
        <w:rPr>
          <w:rFonts w:ascii="Arial" w:hAnsi="Arial" w:cs="Arial"/>
          <w:shd w:val="clear" w:color="auto" w:fill="FFFFFF"/>
        </w:rPr>
        <w:t xml:space="preserve">: </w:t>
      </w:r>
      <w:r w:rsidRPr="00B95078" w:rsidR="25FEA4AD">
        <w:rPr>
          <w:rFonts w:ascii="Arial" w:hAnsi="Arial" w:cs="Arial"/>
          <w:shd w:val="clear" w:color="auto" w:fill="FFFFFF"/>
        </w:rPr>
        <w:t>la pe</w:t>
      </w:r>
      <w:r w:rsidRPr="00B95078" w:rsidR="0489B30E">
        <w:rPr>
          <w:rFonts w:ascii="Arial" w:hAnsi="Arial" w:cs="Arial"/>
          <w:shd w:val="clear" w:color="auto" w:fill="FFFFFF"/>
        </w:rPr>
        <w:t>r</w:t>
      </w:r>
      <w:r w:rsidRPr="00B95078" w:rsidR="25FEA4AD">
        <w:rPr>
          <w:rFonts w:ascii="Arial" w:hAnsi="Arial" w:cs="Arial"/>
          <w:shd w:val="clear" w:color="auto" w:fill="FFFFFF"/>
        </w:rPr>
        <w:t>sona usuaria</w:t>
      </w:r>
      <w:r w:rsidRPr="00B95078">
        <w:rPr>
          <w:rFonts w:ascii="Arial" w:hAnsi="Arial" w:cs="Arial"/>
        </w:rPr>
        <w:t xml:space="preserve"> </w:t>
      </w:r>
      <w:r w:rsidRPr="00B95078" w:rsidR="390DB44E">
        <w:rPr>
          <w:rFonts w:ascii="Arial" w:hAnsi="Arial" w:cs="Arial"/>
        </w:rPr>
        <w:t>quiere actuar como autorizado</w:t>
      </w:r>
      <w:r w:rsidRPr="00B95078" w:rsidR="5D195D78">
        <w:rPr>
          <w:rFonts w:ascii="Arial" w:hAnsi="Arial" w:cs="Arial"/>
        </w:rPr>
        <w:t xml:space="preserve"> y la empresa autorizadora </w:t>
      </w:r>
      <w:r w:rsidRPr="00B95078">
        <w:rPr>
          <w:rFonts w:ascii="Arial" w:hAnsi="Arial" w:cs="Arial"/>
          <w:color w:val="000000"/>
        </w:rPr>
        <w:t>tiene representados</w:t>
      </w:r>
    </w:p>
    <w:p w:rsidRPr="00B95078" w:rsidR="00011AC1" w:rsidP="30D1C3F5" w:rsidRDefault="00011AC1" w14:paraId="096DA7A6" w14:textId="77777777">
      <w:pPr>
        <w:tabs>
          <w:tab w:val="num" w:pos="720"/>
        </w:tabs>
        <w:spacing w:line="276" w:lineRule="auto"/>
        <w:rPr>
          <w:rFonts w:cs="Arial"/>
          <w:color w:val="000000"/>
        </w:rPr>
      </w:pPr>
    </w:p>
    <w:p w:rsidRPr="00B95078" w:rsidR="005A5221" w:rsidP="30D1C3F5" w:rsidRDefault="70F8412E" w14:paraId="098D3D06" w14:textId="052BE6E2">
      <w:pPr>
        <w:spacing w:line="276" w:lineRule="auto"/>
        <w:rPr>
          <w:rFonts w:cs="Arial"/>
          <w:color w:val="000000"/>
        </w:rPr>
      </w:pPr>
      <w:r w:rsidRPr="30D1C3F5">
        <w:rPr>
          <w:rFonts w:cs="Arial"/>
          <w:color w:val="000000" w:themeColor="text1"/>
        </w:rPr>
        <w:t xml:space="preserve">Se configurará la siguiente pantalla donde </w:t>
      </w:r>
      <w:r w:rsidRPr="30D1C3F5" w:rsidR="58492596">
        <w:rPr>
          <w:rFonts w:cs="Arial"/>
          <w:color w:val="000000" w:themeColor="text1"/>
        </w:rPr>
        <w:t xml:space="preserve">el solicitante será la empresa autorizadora y podrá seleccionarse un representado </w:t>
      </w:r>
      <w:r w:rsidRPr="30D1C3F5" w:rsidR="030C6306">
        <w:rPr>
          <w:rFonts w:cs="Arial"/>
          <w:color w:val="000000" w:themeColor="text1"/>
        </w:rPr>
        <w:t>de la empresa autorizadora o añadir uno nuevo</w:t>
      </w:r>
      <w:r w:rsidRPr="30D1C3F5" w:rsidR="7C0CD2B5">
        <w:rPr>
          <w:rFonts w:cs="Arial"/>
          <w:color w:val="000000" w:themeColor="text1"/>
        </w:rPr>
        <w:t>:</w:t>
      </w:r>
    </w:p>
    <w:p w:rsidRPr="00B95078" w:rsidR="00694CB4" w:rsidP="4FB98DB2" w:rsidRDefault="1AE1B8BE" w14:paraId="0AF770F1" w14:textId="0ADCC79D">
      <w:pPr>
        <w:pStyle w:val="Prrafodelista"/>
        <w:tabs>
          <w:tab w:val="num" w:pos="720"/>
        </w:tabs>
        <w:jc w:val="left"/>
        <w:rPr>
          <w:rFonts w:cs="Arial"/>
        </w:rPr>
      </w:pPr>
      <w:r w:rsidRPr="00B95078">
        <w:rPr>
          <w:rFonts w:cs="Arial"/>
          <w:noProof/>
        </w:rPr>
        <w:drawing>
          <wp:inline distT="0" distB="0" distL="0" distR="0" wp14:anchorId="699E3880" wp14:editId="56812F28">
            <wp:extent cx="5400675" cy="3867150"/>
            <wp:effectExtent l="0" t="0" r="0" b="0"/>
            <wp:docPr id="648076160" name="Imagen 64807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400675" cy="3867150"/>
                    </a:xfrm>
                    <a:prstGeom prst="rect">
                      <a:avLst/>
                    </a:prstGeom>
                  </pic:spPr>
                </pic:pic>
              </a:graphicData>
            </a:graphic>
          </wp:inline>
        </w:drawing>
      </w:r>
    </w:p>
    <w:p w:rsidRPr="00B95078" w:rsidR="005A5221" w:rsidP="4FB98DB2" w:rsidRDefault="005A5221" w14:paraId="20B8B3D6" w14:textId="6D0AEAA5">
      <w:pPr>
        <w:tabs>
          <w:tab w:val="num" w:pos="720"/>
        </w:tabs>
        <w:jc w:val="left"/>
        <w:rPr>
          <w:rFonts w:cs="Arial"/>
          <w:color w:val="000000"/>
        </w:rPr>
      </w:pPr>
    </w:p>
    <w:p w:rsidRPr="00B95078" w:rsidR="00053896" w:rsidP="4FB98DB2" w:rsidRDefault="00053896" w14:paraId="53620C10" w14:textId="77777777">
      <w:pPr>
        <w:tabs>
          <w:tab w:val="num" w:pos="720"/>
        </w:tabs>
        <w:jc w:val="left"/>
        <w:rPr>
          <w:rFonts w:cs="Arial"/>
          <w:color w:val="000000"/>
        </w:rPr>
      </w:pPr>
    </w:p>
    <w:p w:rsidRPr="00B95078" w:rsidR="00977F0F" w:rsidP="30D1C3F5" w:rsidRDefault="2FEA157B" w14:paraId="15D60F53" w14:textId="698862CA">
      <w:pPr>
        <w:tabs>
          <w:tab w:val="num" w:pos="720"/>
        </w:tabs>
        <w:spacing w:line="276" w:lineRule="auto"/>
        <w:rPr>
          <w:rFonts w:cs="Arial"/>
          <w:b/>
          <w:bCs/>
          <w:color w:val="000000"/>
        </w:rPr>
      </w:pPr>
      <w:r w:rsidRPr="30D1C3F5">
        <w:rPr>
          <w:rFonts w:cs="Arial"/>
          <w:b/>
          <w:bCs/>
          <w:color w:val="000000" w:themeColor="text1"/>
        </w:rPr>
        <w:t>E</w:t>
      </w:r>
      <w:r w:rsidRPr="30D1C3F5" w:rsidR="28E73484">
        <w:rPr>
          <w:rFonts w:cs="Arial"/>
          <w:b/>
          <w:bCs/>
          <w:color w:val="000000" w:themeColor="text1"/>
        </w:rPr>
        <w:t>l Orquestador tendrá que recuperar de</w:t>
      </w:r>
      <w:r w:rsidRPr="30D1C3F5" w:rsidR="05620170">
        <w:rPr>
          <w:rFonts w:cs="Arial"/>
          <w:b/>
          <w:bCs/>
          <w:color w:val="000000" w:themeColor="text1"/>
        </w:rPr>
        <w:t>l</w:t>
      </w:r>
      <w:r w:rsidRPr="30D1C3F5" w:rsidR="28E73484">
        <w:rPr>
          <w:rFonts w:cs="Arial"/>
          <w:b/>
          <w:bCs/>
          <w:color w:val="000000" w:themeColor="text1"/>
        </w:rPr>
        <w:t xml:space="preserve"> RdA </w:t>
      </w:r>
      <w:r w:rsidRPr="30D1C3F5" w:rsidR="42DEA85C">
        <w:rPr>
          <w:rFonts w:cs="Arial"/>
          <w:b/>
          <w:bCs/>
          <w:color w:val="000000" w:themeColor="text1"/>
        </w:rPr>
        <w:t xml:space="preserve">(registro de apoderamiento) </w:t>
      </w:r>
      <w:r w:rsidRPr="30D1C3F5" w:rsidR="28E73484">
        <w:rPr>
          <w:rFonts w:cs="Arial"/>
          <w:b/>
          <w:bCs/>
          <w:color w:val="000000" w:themeColor="text1"/>
        </w:rPr>
        <w:t>los representados de la empresa autorizadora</w:t>
      </w:r>
      <w:r w:rsidRPr="30D1C3F5" w:rsidR="6AF7C672">
        <w:rPr>
          <w:rFonts w:cs="Arial"/>
          <w:b/>
          <w:bCs/>
          <w:color w:val="000000" w:themeColor="text1"/>
        </w:rPr>
        <w:t xml:space="preserve"> para </w:t>
      </w:r>
      <w:r w:rsidRPr="30D1C3F5" w:rsidR="54B32593">
        <w:rPr>
          <w:rFonts w:cs="Arial"/>
          <w:b/>
          <w:bCs/>
          <w:color w:val="000000" w:themeColor="text1"/>
        </w:rPr>
        <w:t>mostrarlos</w:t>
      </w:r>
      <w:r w:rsidRPr="30D1C3F5" w:rsidR="50744B2D">
        <w:rPr>
          <w:rFonts w:cs="Arial"/>
          <w:b/>
          <w:bCs/>
          <w:color w:val="000000" w:themeColor="text1"/>
        </w:rPr>
        <w:t>.</w:t>
      </w:r>
    </w:p>
    <w:p w:rsidRPr="00B95078" w:rsidR="00D04F85" w:rsidP="30D1C3F5" w:rsidRDefault="00D04F85" w14:paraId="74B1D964" w14:textId="77777777">
      <w:pPr>
        <w:tabs>
          <w:tab w:val="num" w:pos="720"/>
        </w:tabs>
        <w:spacing w:line="276" w:lineRule="auto"/>
        <w:rPr>
          <w:rFonts w:cs="Arial"/>
          <w:color w:val="000000"/>
        </w:rPr>
      </w:pPr>
    </w:p>
    <w:p w:rsidRPr="00B95078" w:rsidR="007F361F" w:rsidP="30D1C3F5" w:rsidRDefault="280324BA" w14:paraId="6B5D3F43" w14:textId="4935222A">
      <w:pPr>
        <w:tabs>
          <w:tab w:val="num" w:pos="720"/>
        </w:tabs>
        <w:spacing w:line="276" w:lineRule="auto"/>
        <w:rPr>
          <w:rFonts w:cs="Arial"/>
          <w:color w:val="000000"/>
        </w:rPr>
      </w:pPr>
      <w:r w:rsidRPr="30D1C3F5">
        <w:rPr>
          <w:rFonts w:cs="Arial"/>
          <w:color w:val="000000" w:themeColor="text1"/>
        </w:rPr>
        <w:t>El usuario tendrá la posibilidad de seleccionar una persona representada, o bien marcar una nueva representación</w:t>
      </w:r>
      <w:r w:rsidRPr="30D1C3F5" w:rsidR="1BFA2DD6">
        <w:rPr>
          <w:rFonts w:cs="Arial"/>
          <w:color w:val="000000" w:themeColor="text1"/>
        </w:rPr>
        <w:t xml:space="preserve">. </w:t>
      </w:r>
      <w:r w:rsidRPr="30D1C3F5" w:rsidR="3947DD24">
        <w:rPr>
          <w:rFonts w:cs="Arial"/>
          <w:color w:val="000000" w:themeColor="text1"/>
        </w:rPr>
        <w:t>(Todos los datos se marcarán manualmente)</w:t>
      </w:r>
      <w:r w:rsidRPr="30D1C3F5" w:rsidR="0F119DB7">
        <w:rPr>
          <w:rFonts w:cs="Arial"/>
          <w:color w:val="000000" w:themeColor="text1"/>
        </w:rPr>
        <w:t>.</w:t>
      </w:r>
    </w:p>
    <w:p w:rsidRPr="00B95078" w:rsidR="004233F6" w:rsidP="4FB98DB2" w:rsidRDefault="004233F6" w14:paraId="3A5EA69A" w14:textId="77777777">
      <w:pPr>
        <w:jc w:val="left"/>
        <w:rPr>
          <w:rFonts w:cs="Arial"/>
          <w:color w:val="000000"/>
        </w:rPr>
      </w:pPr>
    </w:p>
    <w:p w:rsidRPr="00B95078" w:rsidR="00361912" w:rsidP="00B9737F" w:rsidRDefault="00903B82" w14:paraId="5DF33D12" w14:textId="77777777">
      <w:pPr>
        <w:ind w:left="708" w:hanging="708"/>
        <w:jc w:val="left"/>
        <w:rPr>
          <w:rFonts w:cs="Arial"/>
          <w:color w:val="000000"/>
        </w:rPr>
      </w:pPr>
      <w:r w:rsidRPr="00B95078">
        <w:rPr>
          <w:rFonts w:cs="Arial"/>
          <w:color w:val="000000" w:themeColor="text1"/>
        </w:rPr>
        <w:t>Las notificaciones se realizarán siempre al Representante.</w:t>
      </w:r>
      <w:r w:rsidRPr="00B95078" w:rsidR="00361912">
        <w:rPr>
          <w:rFonts w:cs="Arial"/>
          <w:color w:val="000000" w:themeColor="text1"/>
        </w:rPr>
        <w:t xml:space="preserve"> </w:t>
      </w:r>
    </w:p>
    <w:p w:rsidRPr="00B95078" w:rsidR="00903B82" w:rsidP="4FB98DB2" w:rsidRDefault="00903B82" w14:paraId="66B002D5" w14:textId="6FC7C254">
      <w:pPr>
        <w:jc w:val="left"/>
      </w:pPr>
    </w:p>
    <w:p w:rsidRPr="00B95078" w:rsidR="00361912" w:rsidP="30944950" w:rsidRDefault="14568208" w14:paraId="68A0DE49" w14:textId="4A933493">
      <w:pPr>
        <w:jc w:val="left"/>
      </w:pPr>
      <w:r>
        <w:rPr>
          <w:noProof/>
        </w:rPr>
        <w:drawing>
          <wp:inline distT="0" distB="0" distL="0" distR="0" wp14:anchorId="60A1E08B" wp14:editId="3F38F0ED">
            <wp:extent cx="4531526" cy="2808855"/>
            <wp:effectExtent l="0" t="0" r="0" b="0"/>
            <wp:docPr id="607713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1364" name=""/>
                    <pic:cNvPicPr/>
                  </pic:nvPicPr>
                  <pic:blipFill>
                    <a:blip r:embed="rId75">
                      <a:extLst>
                        <a:ext uri="{28A0092B-C50C-407E-A947-70E740481C1C}">
                          <a14:useLocalDpi xmlns:a14="http://schemas.microsoft.com/office/drawing/2010/main"/>
                        </a:ext>
                      </a:extLst>
                    </a:blip>
                    <a:stretch>
                      <a:fillRect/>
                    </a:stretch>
                  </pic:blipFill>
                  <pic:spPr>
                    <a:xfrm>
                      <a:off x="0" y="0"/>
                      <a:ext cx="4531526" cy="2808855"/>
                    </a:xfrm>
                    <a:prstGeom prst="rect">
                      <a:avLst/>
                    </a:prstGeom>
                  </pic:spPr>
                </pic:pic>
              </a:graphicData>
            </a:graphic>
          </wp:inline>
        </w:drawing>
      </w:r>
    </w:p>
    <w:p w:rsidRPr="00B95078" w:rsidR="0080314C" w:rsidP="30D1C3F5" w:rsidRDefault="6C9C4616" w14:paraId="79739A28" w14:textId="0CB9FD9D">
      <w:pPr>
        <w:spacing w:line="276" w:lineRule="auto"/>
        <w:rPr>
          <w:rFonts w:cs="Arial"/>
          <w:color w:val="000000"/>
          <w:shd w:val="clear" w:color="auto" w:fill="FFFFFF"/>
        </w:rPr>
      </w:pPr>
      <w:r w:rsidRPr="00B95078">
        <w:rPr>
          <w:rFonts w:cs="Arial"/>
          <w:color w:val="000000"/>
          <w:shd w:val="clear" w:color="auto" w:fill="FFFFFF"/>
        </w:rPr>
        <w:t xml:space="preserve">En el caso de no tener datos de contacto en el perfil, aparecerá una pantalla de captura de datos: </w:t>
      </w:r>
      <w:r w:rsidRPr="00B95078" w:rsidR="04702BE7">
        <w:rPr>
          <w:rFonts w:cs="Arial"/>
          <w:color w:val="000000"/>
          <w:shd w:val="clear" w:color="auto" w:fill="FFFFFF"/>
        </w:rPr>
        <w:t>i</w:t>
      </w:r>
      <w:r w:rsidRPr="00B95078" w:rsidR="5746D1E8">
        <w:rPr>
          <w:rFonts w:cs="Arial"/>
          <w:color w:val="000000"/>
          <w:shd w:val="clear" w:color="auto" w:fill="FFFFFF"/>
        </w:rPr>
        <w:t>dioma</w:t>
      </w:r>
      <w:r w:rsidRPr="00B95078">
        <w:rPr>
          <w:rFonts w:cs="Arial"/>
          <w:color w:val="000000"/>
          <w:shd w:val="clear" w:color="auto" w:fill="FFFFFF"/>
        </w:rPr>
        <w:t xml:space="preserve"> de comunicación, canal de notificación y autorización para reutilizar los datos de contacto para futuras solicitudes (</w:t>
      </w:r>
      <w:r w:rsidRPr="00B95078" w:rsidR="2B617430">
        <w:rPr>
          <w:rFonts w:cs="Arial"/>
          <w:color w:val="000000"/>
          <w:shd w:val="clear" w:color="auto" w:fill="FFFFFF"/>
        </w:rPr>
        <w:t>s</w:t>
      </w:r>
      <w:r w:rsidRPr="00B95078" w:rsidR="5746D1E8">
        <w:rPr>
          <w:rFonts w:cs="Arial"/>
          <w:color w:val="000000"/>
          <w:shd w:val="clear" w:color="auto" w:fill="FFFFFF"/>
        </w:rPr>
        <w:t>i</w:t>
      </w:r>
      <w:r w:rsidRPr="00B95078">
        <w:rPr>
          <w:rFonts w:cs="Arial"/>
          <w:color w:val="000000"/>
          <w:shd w:val="clear" w:color="auto" w:fill="FFFFFF"/>
        </w:rPr>
        <w:t xml:space="preserve"> accede a la reutilización, la información se guardará en el perfil </w:t>
      </w:r>
      <w:r w:rsidRPr="00B95078" w:rsidR="39D2DAB7">
        <w:rPr>
          <w:rFonts w:cs="Arial"/>
          <w:color w:val="000000"/>
          <w:shd w:val="clear" w:color="auto" w:fill="FFFFFF"/>
        </w:rPr>
        <w:t>de la persona usuaria</w:t>
      </w:r>
      <w:r w:rsidRPr="00B95078">
        <w:rPr>
          <w:rFonts w:cs="Arial"/>
          <w:color w:val="000000"/>
          <w:shd w:val="clear" w:color="auto" w:fill="FFFFFF"/>
        </w:rPr>
        <w:t>).</w:t>
      </w:r>
    </w:p>
    <w:p w:rsidRPr="00B95078" w:rsidR="0080314C" w:rsidP="4FB98DB2" w:rsidRDefault="0080314C" w14:paraId="62EDF4DA" w14:textId="77777777">
      <w:pPr>
        <w:jc w:val="left"/>
        <w:rPr>
          <w:rFonts w:cs="Arial"/>
          <w:color w:val="000000"/>
          <w:shd w:val="clear" w:color="auto" w:fill="FFFFFF"/>
        </w:rPr>
      </w:pPr>
      <w:r w:rsidRPr="00B95078">
        <w:rPr>
          <w:rFonts w:cs="Arial"/>
          <w:noProof/>
        </w:rPr>
        <w:drawing>
          <wp:inline distT="0" distB="0" distL="0" distR="0" wp14:anchorId="303E8363" wp14:editId="26584B02">
            <wp:extent cx="4241685" cy="3836670"/>
            <wp:effectExtent l="0" t="0" r="6985" b="0"/>
            <wp:docPr id="16225976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29756" name="Imagen 1" descr="Interfaz de usuario gráfica, Texto, Aplicación, Correo electrónico&#10;&#10;Descripción generada automáticamente"/>
                    <pic:cNvPicPr/>
                  </pic:nvPicPr>
                  <pic:blipFill>
                    <a:blip r:embed="rId76"/>
                    <a:stretch>
                      <a:fillRect/>
                    </a:stretch>
                  </pic:blipFill>
                  <pic:spPr>
                    <a:xfrm>
                      <a:off x="0" y="0"/>
                      <a:ext cx="4245746" cy="3840344"/>
                    </a:xfrm>
                    <a:prstGeom prst="rect">
                      <a:avLst/>
                    </a:prstGeom>
                  </pic:spPr>
                </pic:pic>
              </a:graphicData>
            </a:graphic>
          </wp:inline>
        </w:drawing>
      </w:r>
    </w:p>
    <w:p w:rsidRPr="00B95078" w:rsidR="0080314C" w:rsidP="4FB98DB2" w:rsidRDefault="0080314C" w14:paraId="73DBDE6A" w14:textId="77777777">
      <w:pPr>
        <w:jc w:val="left"/>
        <w:rPr>
          <w:rFonts w:cs="Arial"/>
          <w:color w:val="000000"/>
          <w:shd w:val="clear" w:color="auto" w:fill="FFFFFF"/>
        </w:rPr>
      </w:pPr>
    </w:p>
    <w:p w:rsidRPr="00B95078" w:rsidR="0080314C" w:rsidP="4FB98DB2" w:rsidRDefault="6C9C4616" w14:paraId="26CBDC36" w14:textId="2540BB80">
      <w:pPr>
        <w:jc w:val="left"/>
        <w:rPr>
          <w:rFonts w:cs="Arial"/>
          <w:color w:val="000000"/>
          <w:shd w:val="clear" w:color="auto" w:fill="FFFFFF"/>
        </w:rPr>
      </w:pPr>
      <w:r w:rsidRPr="00B95078">
        <w:rPr>
          <w:rFonts w:cs="Arial"/>
          <w:color w:val="000000"/>
          <w:shd w:val="clear" w:color="auto" w:fill="FFFFFF"/>
        </w:rPr>
        <w:t xml:space="preserve">Si el canal </w:t>
      </w:r>
      <w:r w:rsidRPr="00B95078" w:rsidR="0D917545">
        <w:rPr>
          <w:rFonts w:cs="Arial"/>
          <w:color w:val="000000"/>
          <w:shd w:val="clear" w:color="auto" w:fill="FFFFFF"/>
        </w:rPr>
        <w:t xml:space="preserve">de notificación </w:t>
      </w:r>
      <w:r w:rsidRPr="00B95078">
        <w:rPr>
          <w:rFonts w:cs="Arial"/>
          <w:color w:val="000000"/>
          <w:shd w:val="clear" w:color="auto" w:fill="FFFFFF"/>
        </w:rPr>
        <w:t>elegido es electrónico se solicitará el correo electrónico:</w:t>
      </w:r>
    </w:p>
    <w:p w:rsidRPr="00B95078" w:rsidR="0080314C" w:rsidP="4FB98DB2" w:rsidRDefault="0080314C" w14:paraId="75CBDE34" w14:textId="65FF0491">
      <w:pPr>
        <w:jc w:val="left"/>
      </w:pPr>
    </w:p>
    <w:p w:rsidR="6C5A3323" w:rsidP="30944950" w:rsidRDefault="6C5A3323" w14:paraId="639E8152" w14:textId="44E4E634">
      <w:pPr>
        <w:jc w:val="left"/>
        <w:rPr>
          <w:ins w:author="AdminDigital-Tramita - Gallego, Antonio - HIBERUS IKT S.L.U." w:date="2026-01-22T13:06:16.319Z" w16du:dateUtc="2026-01-22T13:06:16.319Z" w:id="1944306819"/>
        </w:rPr>
      </w:pPr>
      <w:r w:rsidR="6C5A3323">
        <w:drawing>
          <wp:inline wp14:editId="4DEFADE8" wp14:anchorId="2017B58C">
            <wp:extent cx="3721291" cy="2705239"/>
            <wp:effectExtent l="0" t="0" r="0" b="0"/>
            <wp:docPr id="13325496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2549654" name=""/>
                    <pic:cNvPicPr/>
                  </pic:nvPicPr>
                  <pic:blipFill>
                    <a:blip xmlns:r="http://schemas.openxmlformats.org/officeDocument/2006/relationships" r:embed="rId77">
                      <a:extLst>
                        <a:ext uri="{28A0092B-C50C-407E-A947-70E740481C1C}">
                          <a14:useLocalDpi xmlns:a14="http://schemas.microsoft.com/office/drawing/2010/main" val="0"/>
                        </a:ext>
                      </a:extLst>
                    </a:blip>
                    <a:stretch>
                      <a:fillRect/>
                    </a:stretch>
                  </pic:blipFill>
                  <pic:spPr>
                    <a:xfrm>
                      <a:off x="0" y="0"/>
                      <a:ext cx="3721291" cy="2705239"/>
                    </a:xfrm>
                    <a:prstGeom prst="rect">
                      <a:avLst/>
                    </a:prstGeom>
                  </pic:spPr>
                </pic:pic>
              </a:graphicData>
            </a:graphic>
          </wp:inline>
        </w:drawing>
      </w:r>
    </w:p>
    <w:p w:rsidR="233BD879" w:rsidP="233BD879" w:rsidRDefault="233BD879" w14:paraId="48700DB4" w14:textId="4A1A79EC">
      <w:pPr>
        <w:jc w:val="left"/>
        <w:rPr>
          <w:ins w:author="AdminDigital-Tramita - Gallego, Antonio - HIBERUS IKT S.L.U." w:date="2026-01-22T13:06:16.566Z" w16du:dateUtc="2026-01-22T13:06:16.566Z" w:id="1893100225"/>
        </w:rPr>
      </w:pPr>
    </w:p>
    <w:p w:rsidR="5084556C" w:rsidP="233BD879" w:rsidRDefault="5084556C" w14:paraId="5D39555D" w14:textId="58DA26CA">
      <w:pPr>
        <w:jc w:val="left"/>
        <w:rPr>
          <w:ins w:author="AdminDigital-Tramita - Gallego, Antonio - HIBERUS IKT S.L.U." w:date="2026-01-22T13:06:18.667Z" w16du:dateUtc="2026-01-22T13:06:18.667Z" w:id="408559273"/>
        </w:rPr>
      </w:pPr>
      <w:ins w:author="AdminDigital-Tramita - Gallego, Antonio - HIBERUS IKT S.L.U." w:date="2026-01-22T13:06:18.666Z" w:id="326717533">
        <w:r w:rsidRPr="233BD879" w:rsidR="5084556C">
          <w:rPr>
            <w:b w:val="1"/>
            <w:bCs w:val="1"/>
          </w:rPr>
          <w:t>NOTA:</w:t>
        </w:r>
        <w:r w:rsidR="5084556C">
          <w:t xml:space="preserve"> En el caso de tratarse de una persona jurídica (empresa o entidad) sólo se permitirá el canal de notificación electrónico.</w:t>
        </w:r>
      </w:ins>
    </w:p>
    <w:p w:rsidR="233BD879" w:rsidP="233BD879" w:rsidRDefault="233BD879" w14:paraId="07F1A7DD" w14:textId="1F2B317A">
      <w:pPr>
        <w:jc w:val="left"/>
        <w:rPr>
          <w:ins w:author="AdminDigital-Tramita - Gallego, Antonio - HIBERUS IKT S.L.U." w:date="2026-01-22T13:06:17.496Z" w16du:dateUtc="2026-01-22T13:06:17.496Z" w:id="1996934773"/>
        </w:rPr>
      </w:pPr>
    </w:p>
    <w:p w:rsidR="233BD879" w:rsidP="233BD879" w:rsidRDefault="233BD879" w14:paraId="088E6A1B" w14:textId="1AB245BE">
      <w:pPr>
        <w:jc w:val="left"/>
      </w:pPr>
    </w:p>
    <w:p w:rsidRPr="00B95078" w:rsidR="0080314C" w:rsidP="4FB98DB2" w:rsidRDefault="6C9C4616" w14:paraId="276FF1A5" w14:textId="4FDBF035">
      <w:pPr>
        <w:jc w:val="left"/>
        <w:rPr>
          <w:rFonts w:cs="Arial"/>
          <w:color w:val="000000"/>
          <w:shd w:val="clear" w:color="auto" w:fill="FFFFFF"/>
        </w:rPr>
      </w:pPr>
      <w:r w:rsidRPr="00B95078" w:rsidR="6C9C4616">
        <w:rPr>
          <w:rFonts w:cs="Arial"/>
          <w:color w:val="000000"/>
          <w:shd w:val="clear" w:color="auto" w:fill="FFFFFF"/>
        </w:rPr>
        <w:t>Si selecciona el canal postal, aparecerá la modal de captura de dirección postal</w:t>
      </w:r>
      <w:r w:rsidRPr="00B95078" w:rsidR="4C12F69F">
        <w:rPr>
          <w:rFonts w:cs="Arial"/>
          <w:color w:val="000000"/>
          <w:shd w:val="clear" w:color="auto" w:fill="FFFFFF"/>
        </w:rPr>
        <w:t>.</w:t>
      </w:r>
      <w:commentRangeStart w:id="107"/>
      <w:commentRangeEnd w:id="107"/>
      <w:r w:rsidR="0080314C">
        <w:commentReference w:id="107"/>
      </w:r>
    </w:p>
    <w:p w:rsidRPr="00B95078" w:rsidR="000353D3" w:rsidP="00A34EF0" w:rsidRDefault="4C12F69F" w14:paraId="359C549E" w14:textId="77328862">
      <w:pPr>
        <w:spacing w:line="276" w:lineRule="auto"/>
        <w:rPr>
          <w:rFonts w:cs="Arial"/>
          <w:color w:val="000000"/>
          <w:shd w:val="clear" w:color="auto" w:fill="FFFFFF"/>
        </w:rPr>
      </w:pPr>
      <w:r w:rsidRPr="00B95078">
        <w:rPr>
          <w:rFonts w:cs="Arial"/>
          <w:color w:val="000000"/>
          <w:shd w:val="clear" w:color="auto" w:fill="FFFFFF"/>
        </w:rPr>
        <w:t>La dirección postal deberá tener la misma composición que el componente dirección postal del paso 2 (Ver Componente Dirección Postal en el documento “</w:t>
      </w:r>
      <w:r w:rsidRPr="30D1C3F5">
        <w:rPr>
          <w:rFonts w:cs="Arial"/>
          <w:b/>
          <w:bCs/>
          <w:i/>
          <w:iCs/>
          <w:color w:val="000000"/>
          <w:shd w:val="clear" w:color="auto" w:fill="FFFFFF"/>
        </w:rPr>
        <w:t>Toolkit Berria ASI - Compositor de Formularios v1.1</w:t>
      </w:r>
      <w:r w:rsidRPr="00B95078" w:rsidR="7BCA39DE">
        <w:rPr>
          <w:rFonts w:cs="Arial"/>
          <w:color w:val="000000"/>
          <w:shd w:val="clear" w:color="auto" w:fill="FFFFFF"/>
        </w:rPr>
        <w:t>”</w:t>
      </w:r>
      <w:r w:rsidRPr="00B95078" w:rsidR="3B2639A7">
        <w:rPr>
          <w:rFonts w:cs="Arial"/>
          <w:color w:val="000000"/>
          <w:shd w:val="clear" w:color="auto" w:fill="FFFFFF"/>
        </w:rPr>
        <w:t>)</w:t>
      </w:r>
      <w:r w:rsidRPr="00B95078" w:rsidR="7BCA39DE">
        <w:rPr>
          <w:rFonts w:cs="Arial"/>
          <w:color w:val="000000"/>
          <w:shd w:val="clear" w:color="auto" w:fill="FFFFFF"/>
        </w:rPr>
        <w:t>,</w:t>
      </w:r>
      <w:r w:rsidRPr="00B95078">
        <w:rPr>
          <w:rFonts w:cs="Arial"/>
          <w:color w:val="000000"/>
          <w:shd w:val="clear" w:color="auto" w:fill="FFFFFF"/>
        </w:rPr>
        <w:t xml:space="preserve"> teniendo en cuenta la siguiente parametrización:</w:t>
      </w:r>
    </w:p>
    <w:p w:rsidRPr="00B95078" w:rsidR="000353D3" w:rsidP="00A34EF0" w:rsidRDefault="4C12F69F" w14:paraId="4966F5A8" w14:textId="77777777">
      <w:pPr>
        <w:spacing w:line="276" w:lineRule="auto"/>
        <w:rPr>
          <w:rFonts w:cs="Arial"/>
          <w:color w:val="000000"/>
          <w:shd w:val="clear" w:color="auto" w:fill="FFFFFF"/>
        </w:rPr>
      </w:pPr>
      <w:r w:rsidRPr="00B95078">
        <w:rPr>
          <w:rFonts w:cs="Arial"/>
          <w:color w:val="000000"/>
          <w:shd w:val="clear" w:color="auto" w:fill="FFFFFF"/>
        </w:rPr>
        <w:t>1.- Debe admitir direcciones extranjeras (SOLOESPAÑA=NO) mediante la misma forma de actuar del paso 2.</w:t>
      </w:r>
    </w:p>
    <w:p w:rsidRPr="00B95078" w:rsidR="000353D3" w:rsidP="00A34EF0" w:rsidRDefault="4C12F69F" w14:paraId="0DEB1A15" w14:textId="77777777">
      <w:pPr>
        <w:spacing w:line="276" w:lineRule="auto"/>
        <w:rPr>
          <w:rFonts w:cs="Arial"/>
          <w:color w:val="000000"/>
          <w:shd w:val="clear" w:color="auto" w:fill="FFFFFF"/>
        </w:rPr>
      </w:pPr>
      <w:r w:rsidRPr="00B95078">
        <w:rPr>
          <w:rFonts w:cs="Arial"/>
          <w:color w:val="000000"/>
          <w:shd w:val="clear" w:color="auto" w:fill="FFFFFF"/>
        </w:rPr>
        <w:t>2.- Siempre será editable (EDITABLE=SI) mediante la misma forma de actuar del paso 2.</w:t>
      </w:r>
    </w:p>
    <w:p w:rsidRPr="00B95078" w:rsidR="000353D3" w:rsidP="00A34EF0" w:rsidRDefault="4C12F69F" w14:paraId="0F544843" w14:textId="77777777">
      <w:pPr>
        <w:spacing w:line="276" w:lineRule="auto"/>
        <w:rPr>
          <w:rFonts w:cs="Arial"/>
          <w:color w:val="000000"/>
          <w:shd w:val="clear" w:color="auto" w:fill="FFFFFF"/>
        </w:rPr>
      </w:pPr>
      <w:r w:rsidRPr="00B95078">
        <w:rPr>
          <w:rFonts w:cs="Arial"/>
          <w:color w:val="000000"/>
          <w:shd w:val="clear" w:color="auto" w:fill="FFFFFF"/>
        </w:rPr>
        <w:t>3.- Cualquier dirección de España (SOLOCAPV=NO)</w:t>
      </w:r>
    </w:p>
    <w:p w:rsidRPr="00B95078" w:rsidR="000353D3" w:rsidP="00A34EF0" w:rsidRDefault="4C12F69F" w14:paraId="2F64E165" w14:textId="294F386C">
      <w:pPr>
        <w:spacing w:line="276" w:lineRule="auto"/>
        <w:rPr>
          <w:rFonts w:cs="Arial"/>
          <w:color w:val="000000"/>
          <w:shd w:val="clear" w:color="auto" w:fill="FFFFFF"/>
        </w:rPr>
      </w:pPr>
      <w:r w:rsidRPr="00B95078">
        <w:rPr>
          <w:rFonts w:cs="Arial"/>
          <w:color w:val="000000"/>
          <w:shd w:val="clear" w:color="auto" w:fill="FFFFFF"/>
        </w:rPr>
        <w:t xml:space="preserve">Por tanto, como </w:t>
      </w:r>
      <w:r w:rsidRPr="00B95078" w:rsidR="04C70DD9">
        <w:rPr>
          <w:rFonts w:cs="Arial"/>
          <w:color w:val="000000"/>
          <w:shd w:val="clear" w:color="auto" w:fill="FFFFFF"/>
        </w:rPr>
        <w:t>se describe</w:t>
      </w:r>
      <w:r w:rsidRPr="00B95078">
        <w:rPr>
          <w:rFonts w:cs="Arial"/>
          <w:color w:val="000000"/>
          <w:shd w:val="clear" w:color="auto" w:fill="FFFFFF"/>
        </w:rPr>
        <w:t xml:space="preserve"> en el componente dirección Postal Paso 2:</w:t>
      </w:r>
    </w:p>
    <w:p w:rsidRPr="00B95078" w:rsidR="000353D3" w:rsidP="00A34EF0" w:rsidRDefault="16B3BCF6" w14:paraId="4C27BC3A" w14:textId="08543C09">
      <w:pPr>
        <w:numPr>
          <w:ilvl w:val="0"/>
          <w:numId w:val="69"/>
        </w:numPr>
        <w:spacing w:line="276" w:lineRule="auto"/>
        <w:rPr>
          <w:rFonts w:cs="Arial"/>
          <w:color w:val="000000"/>
          <w:shd w:val="clear" w:color="auto" w:fill="FFFFFF"/>
        </w:rPr>
      </w:pPr>
      <w:r w:rsidRPr="00B95078">
        <w:rPr>
          <w:rFonts w:cs="Arial"/>
          <w:color w:val="000000"/>
          <w:shd w:val="clear" w:color="auto" w:fill="FFFFFF"/>
        </w:rPr>
        <w:t>La persona usuaria</w:t>
      </w:r>
      <w:r w:rsidRPr="00B95078" w:rsidR="4C12F69F">
        <w:rPr>
          <w:rFonts w:cs="Arial"/>
          <w:color w:val="000000"/>
          <w:shd w:val="clear" w:color="auto" w:fill="FFFFFF"/>
        </w:rPr>
        <w:t xml:space="preserve"> mete el CP (</w:t>
      </w:r>
      <w:r w:rsidRPr="00B95078" w:rsidR="3F7B7174">
        <w:rPr>
          <w:rFonts w:cs="Arial"/>
          <w:color w:val="000000"/>
          <w:shd w:val="clear" w:color="auto" w:fill="FFFFFF"/>
        </w:rPr>
        <w:t>s</w:t>
      </w:r>
      <w:r w:rsidRPr="00B95078" w:rsidR="4C12F69F">
        <w:rPr>
          <w:rFonts w:cs="Arial"/>
          <w:color w:val="000000"/>
          <w:shd w:val="clear" w:color="auto" w:fill="FFFFFF"/>
        </w:rPr>
        <w:t>i es CAPV autorrellena hasta localidad. Si no es CAPV, a mano con selects hasta localidad).</w:t>
      </w:r>
    </w:p>
    <w:p w:rsidRPr="00B95078" w:rsidR="000353D3" w:rsidP="00A34EF0" w:rsidRDefault="4C12F69F" w14:paraId="2B6CE36D" w14:textId="77777777">
      <w:pPr>
        <w:numPr>
          <w:ilvl w:val="0"/>
          <w:numId w:val="69"/>
        </w:numPr>
        <w:spacing w:line="276" w:lineRule="auto"/>
        <w:rPr>
          <w:rFonts w:cs="Arial"/>
          <w:color w:val="000000"/>
          <w:shd w:val="clear" w:color="auto" w:fill="FFFFFF"/>
        </w:rPr>
      </w:pPr>
      <w:r w:rsidRPr="00B95078">
        <w:rPr>
          <w:rFonts w:cs="Arial"/>
          <w:color w:val="000000"/>
          <w:shd w:val="clear" w:color="auto" w:fill="FFFFFF"/>
        </w:rPr>
        <w:t>SI CP es de CAPV, la dirección y resto de campos son select de NORA que, si no encuentra, admite rellenar con otro valor y el resto texto libre</w:t>
      </w:r>
    </w:p>
    <w:p w:rsidRPr="00B95078" w:rsidR="000353D3" w:rsidP="00A34EF0" w:rsidRDefault="4C12F69F" w14:paraId="0B5D84B9" w14:textId="77777777">
      <w:pPr>
        <w:numPr>
          <w:ilvl w:val="0"/>
          <w:numId w:val="69"/>
        </w:numPr>
        <w:spacing w:line="276" w:lineRule="auto"/>
        <w:rPr>
          <w:rFonts w:cs="Arial"/>
          <w:color w:val="000000"/>
          <w:shd w:val="clear" w:color="auto" w:fill="FFFFFF"/>
        </w:rPr>
      </w:pPr>
      <w:r w:rsidRPr="00B95078">
        <w:rPr>
          <w:rFonts w:cs="Arial"/>
          <w:color w:val="000000"/>
          <w:shd w:val="clear" w:color="auto" w:fill="FFFFFF"/>
        </w:rPr>
        <w:t>SI CP es del resto de España, la dirección y resto de campos se podrán marcar libremente</w:t>
      </w:r>
    </w:p>
    <w:p w:rsidRPr="00B95078" w:rsidR="000353D3" w:rsidP="00A34EF0" w:rsidRDefault="4C12F69F" w14:paraId="1DB9628F" w14:textId="77777777">
      <w:pPr>
        <w:numPr>
          <w:ilvl w:val="0"/>
          <w:numId w:val="70"/>
        </w:numPr>
        <w:spacing w:line="276" w:lineRule="auto"/>
        <w:rPr>
          <w:rFonts w:cs="Arial"/>
          <w:color w:val="000000"/>
          <w:shd w:val="clear" w:color="auto" w:fill="FFFFFF"/>
        </w:rPr>
      </w:pPr>
      <w:r w:rsidRPr="00B95078">
        <w:rPr>
          <w:rFonts w:cs="Arial"/>
          <w:color w:val="000000"/>
          <w:shd w:val="clear" w:color="auto" w:fill="FFFFFF"/>
        </w:rPr>
        <w:t>Datos a mostrar (en ese orden): Código postal, País, Territorio histórico, Municipio, Localidad, Tipo de calle, Dirección, Número (con bloque), Escalera, Piso, Letra.​</w:t>
      </w:r>
    </w:p>
    <w:p w:rsidRPr="00B95078" w:rsidR="000353D3" w:rsidP="00A34EF0" w:rsidRDefault="4C12F69F" w14:paraId="6C06C803" w14:textId="77777777">
      <w:pPr>
        <w:numPr>
          <w:ilvl w:val="0"/>
          <w:numId w:val="71"/>
        </w:numPr>
        <w:spacing w:line="276" w:lineRule="auto"/>
        <w:rPr>
          <w:rFonts w:cs="Arial"/>
          <w:color w:val="000000"/>
          <w:shd w:val="clear" w:color="auto" w:fill="FFFFFF"/>
        </w:rPr>
      </w:pPr>
      <w:r w:rsidRPr="00B95078">
        <w:rPr>
          <w:rFonts w:cs="Arial"/>
          <w:color w:val="000000"/>
          <w:shd w:val="clear" w:color="auto" w:fill="FFFFFF"/>
        </w:rPr>
        <w:t>SI elige otro país abre la modal de extranjero con los campos:</w:t>
      </w:r>
    </w:p>
    <w:p w:rsidRPr="00B95078" w:rsidR="000353D3" w:rsidP="00A34EF0" w:rsidRDefault="4C12F69F" w14:paraId="5B34008B" w14:textId="77777777">
      <w:pPr>
        <w:numPr>
          <w:ilvl w:val="1"/>
          <w:numId w:val="71"/>
        </w:numPr>
        <w:spacing w:line="276" w:lineRule="auto"/>
        <w:rPr>
          <w:rFonts w:cs="Arial"/>
          <w:color w:val="000000"/>
          <w:shd w:val="clear" w:color="auto" w:fill="FFFFFF"/>
        </w:rPr>
      </w:pPr>
      <w:r w:rsidRPr="00B95078">
        <w:rPr>
          <w:rFonts w:cs="Arial"/>
          <w:b/>
          <w:bCs/>
          <w:color w:val="000000"/>
          <w:shd w:val="clear" w:color="auto" w:fill="FFFFFF"/>
        </w:rPr>
        <w:t>PAIS (Select) Obligatorio</w:t>
      </w:r>
    </w:p>
    <w:p w:rsidRPr="00B95078" w:rsidR="000353D3" w:rsidP="00A34EF0" w:rsidRDefault="4C12F69F" w14:paraId="7505AC3C" w14:textId="77777777">
      <w:pPr>
        <w:numPr>
          <w:ilvl w:val="1"/>
          <w:numId w:val="71"/>
        </w:numPr>
        <w:spacing w:line="276" w:lineRule="auto"/>
        <w:rPr>
          <w:rFonts w:cs="Arial"/>
          <w:color w:val="000000"/>
          <w:shd w:val="clear" w:color="auto" w:fill="FFFFFF"/>
        </w:rPr>
      </w:pPr>
      <w:r w:rsidRPr="00B95078">
        <w:rPr>
          <w:rFonts w:cs="Arial"/>
          <w:color w:val="000000"/>
          <w:shd w:val="clear" w:color="auto" w:fill="FFFFFF"/>
        </w:rPr>
        <w:t>Provincia: campo libre</w:t>
      </w:r>
    </w:p>
    <w:p w:rsidRPr="00B95078" w:rsidR="000353D3" w:rsidP="00A34EF0" w:rsidRDefault="4C12F69F" w14:paraId="75AD6E88" w14:textId="77777777">
      <w:pPr>
        <w:numPr>
          <w:ilvl w:val="1"/>
          <w:numId w:val="71"/>
        </w:numPr>
        <w:spacing w:line="276" w:lineRule="auto"/>
        <w:rPr>
          <w:rFonts w:cs="Arial"/>
          <w:color w:val="000000"/>
          <w:shd w:val="clear" w:color="auto" w:fill="FFFFFF"/>
        </w:rPr>
      </w:pPr>
      <w:r w:rsidRPr="00B95078">
        <w:rPr>
          <w:rFonts w:cs="Arial"/>
          <w:color w:val="000000"/>
          <w:shd w:val="clear" w:color="auto" w:fill="FFFFFF"/>
        </w:rPr>
        <w:t>Ciudad: campo libre</w:t>
      </w:r>
    </w:p>
    <w:p w:rsidRPr="00B95078" w:rsidR="000353D3" w:rsidP="00A34EF0" w:rsidRDefault="4C12F69F" w14:paraId="1976579C" w14:textId="77777777">
      <w:pPr>
        <w:numPr>
          <w:ilvl w:val="1"/>
          <w:numId w:val="71"/>
        </w:numPr>
        <w:spacing w:line="276" w:lineRule="auto"/>
        <w:rPr>
          <w:rFonts w:cs="Arial"/>
          <w:color w:val="000000"/>
          <w:shd w:val="clear" w:color="auto" w:fill="FFFFFF"/>
        </w:rPr>
      </w:pPr>
      <w:r w:rsidRPr="00B95078">
        <w:rPr>
          <w:rFonts w:cs="Arial"/>
          <w:color w:val="000000"/>
          <w:shd w:val="clear" w:color="auto" w:fill="FFFFFF"/>
        </w:rPr>
        <w:t>Dirección: campo libre</w:t>
      </w:r>
    </w:p>
    <w:p w:rsidRPr="00B95078" w:rsidR="000353D3" w:rsidP="00A34EF0" w:rsidRDefault="4C12F69F" w14:paraId="6C0BCD6B" w14:textId="77777777">
      <w:pPr>
        <w:numPr>
          <w:ilvl w:val="1"/>
          <w:numId w:val="71"/>
        </w:numPr>
        <w:spacing w:line="276" w:lineRule="auto"/>
        <w:rPr>
          <w:rFonts w:cs="Arial"/>
          <w:color w:val="000000"/>
          <w:shd w:val="clear" w:color="auto" w:fill="FFFFFF"/>
        </w:rPr>
      </w:pPr>
      <w:r w:rsidRPr="00B95078">
        <w:rPr>
          <w:rFonts w:cs="Arial"/>
          <w:color w:val="000000"/>
          <w:shd w:val="clear" w:color="auto" w:fill="FFFFFF"/>
        </w:rPr>
        <w:t>Código Postal: campo libre</w:t>
      </w:r>
    </w:p>
    <w:p w:rsidRPr="00B95078" w:rsidR="000353D3" w:rsidP="00A34EF0" w:rsidRDefault="000353D3" w14:paraId="40D85DFE" w14:textId="77777777">
      <w:pPr>
        <w:spacing w:line="276" w:lineRule="auto"/>
        <w:rPr>
          <w:rFonts w:cs="Arial"/>
          <w:color w:val="000000"/>
          <w:shd w:val="clear" w:color="auto" w:fill="FFFFFF"/>
        </w:rPr>
      </w:pPr>
    </w:p>
    <w:p w:rsidRPr="00B95078" w:rsidR="0080314C" w:rsidP="4FB98DB2" w:rsidRDefault="0080314C" w14:paraId="0C9618EB" w14:textId="11947EB5">
      <w:pPr>
        <w:jc w:val="left"/>
      </w:pPr>
    </w:p>
    <w:p w:rsidR="636B9BE3" w:rsidP="30944950" w:rsidRDefault="636B9BE3" w14:paraId="6A82A88C" w14:textId="2DEBECFE">
      <w:pPr>
        <w:jc w:val="left"/>
      </w:pPr>
      <w:r>
        <w:rPr>
          <w:noProof/>
        </w:rPr>
        <w:drawing>
          <wp:inline distT="0" distB="0" distL="0" distR="0" wp14:anchorId="25CFF2DD" wp14:editId="6DF0B496">
            <wp:extent cx="3349048" cy="5445049"/>
            <wp:effectExtent l="0" t="0" r="0" b="0"/>
            <wp:docPr id="8054058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5894" name=""/>
                    <pic:cNvPicPr/>
                  </pic:nvPicPr>
                  <pic:blipFill>
                    <a:blip r:embed="rId78">
                      <a:extLst>
                        <a:ext uri="{28A0092B-C50C-407E-A947-70E740481C1C}">
                          <a14:useLocalDpi xmlns:a14="http://schemas.microsoft.com/office/drawing/2010/main"/>
                        </a:ext>
                      </a:extLst>
                    </a:blip>
                    <a:stretch>
                      <a:fillRect/>
                    </a:stretch>
                  </pic:blipFill>
                  <pic:spPr>
                    <a:xfrm>
                      <a:off x="0" y="0"/>
                      <a:ext cx="3349048" cy="5445049"/>
                    </a:xfrm>
                    <a:prstGeom prst="rect">
                      <a:avLst/>
                    </a:prstGeom>
                  </pic:spPr>
                </pic:pic>
              </a:graphicData>
            </a:graphic>
          </wp:inline>
        </w:drawing>
      </w:r>
    </w:p>
    <w:p w:rsidRPr="00B95078" w:rsidR="00182AFD" w:rsidP="4FB98DB2" w:rsidRDefault="00182AFD" w14:paraId="78D09AC6" w14:textId="77777777">
      <w:pPr>
        <w:jc w:val="left"/>
        <w:rPr>
          <w:rFonts w:cs="Arial"/>
          <w:color w:val="000000"/>
          <w:shd w:val="clear" w:color="auto" w:fill="FFFFFF"/>
        </w:rPr>
      </w:pPr>
    </w:p>
    <w:p w:rsidRPr="00B95078" w:rsidR="00680466" w:rsidP="00A34EF0" w:rsidRDefault="6BEF452B" w14:paraId="5F84F4AC" w14:textId="223949BF">
      <w:pPr>
        <w:spacing w:line="276" w:lineRule="auto"/>
        <w:rPr>
          <w:rFonts w:cs="Arial"/>
          <w:color w:val="000000"/>
          <w:shd w:val="clear" w:color="auto" w:fill="FFFFFF"/>
        </w:rPr>
      </w:pPr>
      <w:r w:rsidRPr="00B95078">
        <w:rPr>
          <w:rFonts w:cs="Arial"/>
          <w:color w:val="000000"/>
          <w:shd w:val="clear" w:color="auto" w:fill="FFFFFF"/>
        </w:rPr>
        <w:t xml:space="preserve">Podrá marcarse la opción de reutilización de datos </w:t>
      </w:r>
      <w:r w:rsidRPr="00B95078" w:rsidR="0CA0BC76">
        <w:rPr>
          <w:rFonts w:cs="Arial"/>
          <w:color w:val="000000"/>
          <w:shd w:val="clear" w:color="auto" w:fill="FFFFFF"/>
        </w:rPr>
        <w:t xml:space="preserve">actuando como </w:t>
      </w:r>
      <w:r w:rsidRPr="00B95078" w:rsidR="44EAA685">
        <w:rPr>
          <w:rFonts w:cs="Arial"/>
          <w:color w:val="000000"/>
          <w:shd w:val="clear" w:color="auto" w:fill="FFFFFF"/>
        </w:rPr>
        <w:t>se explica</w:t>
      </w:r>
      <w:r w:rsidRPr="00B95078" w:rsidR="0CA0BC76">
        <w:rPr>
          <w:rFonts w:cs="Arial"/>
          <w:color w:val="000000"/>
          <w:shd w:val="clear" w:color="auto" w:fill="FFFFFF"/>
        </w:rPr>
        <w:t xml:space="preserve"> en el escenario “para </w:t>
      </w:r>
      <w:r w:rsidRPr="00B95078" w:rsidR="5A60A254">
        <w:rPr>
          <w:rFonts w:cs="Arial"/>
          <w:color w:val="000000"/>
          <w:shd w:val="clear" w:color="auto" w:fill="FFFFFF"/>
        </w:rPr>
        <w:t>m</w:t>
      </w:r>
      <w:r w:rsidRPr="00B95078" w:rsidR="46B9A29D">
        <w:rPr>
          <w:rFonts w:cs="Arial"/>
          <w:color w:val="000000"/>
          <w:shd w:val="clear" w:color="auto" w:fill="FFFFFF"/>
        </w:rPr>
        <w:t>í</w:t>
      </w:r>
      <w:r w:rsidRPr="00B95078" w:rsidR="5A60A254">
        <w:rPr>
          <w:rFonts w:cs="Arial"/>
          <w:color w:val="000000"/>
          <w:shd w:val="clear" w:color="auto" w:fill="FFFFFF"/>
        </w:rPr>
        <w:t>”</w:t>
      </w:r>
      <w:r w:rsidRPr="00B95078" w:rsidR="23BD6429">
        <w:rPr>
          <w:rFonts w:cs="Arial"/>
          <w:color w:val="000000"/>
          <w:shd w:val="clear" w:color="auto" w:fill="FFFFFF"/>
        </w:rPr>
        <w:t>.</w:t>
      </w:r>
    </w:p>
    <w:p w:rsidRPr="00B95078" w:rsidR="00A04CC7" w:rsidP="00A34EF0" w:rsidRDefault="74D93BF0" w14:paraId="415FAA84" w14:textId="44F9C61A">
      <w:pPr>
        <w:spacing w:line="276" w:lineRule="auto"/>
        <w:rPr>
          <w:rFonts w:cs="Arial"/>
          <w:b/>
          <w:bCs/>
          <w:color w:val="000000"/>
          <w:shd w:val="clear" w:color="auto" w:fill="FFFFFF"/>
        </w:rPr>
      </w:pPr>
      <w:r w:rsidRPr="00B95078">
        <w:rPr>
          <w:rFonts w:cs="Arial"/>
          <w:b/>
          <w:bCs/>
          <w:color w:val="000000"/>
          <w:shd w:val="clear" w:color="auto" w:fill="FFFFFF"/>
        </w:rPr>
        <w:t xml:space="preserve">Una vez finalizado el paso de identificación, se validará si el solicitante tiene </w:t>
      </w:r>
      <w:r w:rsidRPr="00B95078" w:rsidR="7227F856">
        <w:rPr>
          <w:rFonts w:cs="Arial"/>
          <w:b/>
          <w:bCs/>
          <w:color w:val="000000"/>
          <w:shd w:val="clear" w:color="auto" w:fill="FFFFFF"/>
        </w:rPr>
        <w:t xml:space="preserve">un borrador ya existente para ese representado </w:t>
      </w:r>
      <w:r w:rsidRPr="00B95078" w:rsidR="12F971A2">
        <w:rPr>
          <w:rFonts w:cs="Arial"/>
          <w:b/>
          <w:bCs/>
          <w:color w:val="000000"/>
          <w:shd w:val="clear" w:color="auto" w:fill="FFFFFF"/>
        </w:rPr>
        <w:t xml:space="preserve">y </w:t>
      </w:r>
      <w:r w:rsidRPr="00B95078" w:rsidR="7227F856">
        <w:rPr>
          <w:rFonts w:cs="Arial"/>
          <w:b/>
          <w:bCs/>
          <w:color w:val="000000"/>
          <w:shd w:val="clear" w:color="auto" w:fill="FFFFFF"/>
        </w:rPr>
        <w:t xml:space="preserve">para el mismo proceso/acción telemática que está comenzando. En caso de existir, </w:t>
      </w:r>
      <w:r w:rsidRPr="00B95078" w:rsidR="5F95C5EE">
        <w:rPr>
          <w:rFonts w:cs="Arial"/>
          <w:b/>
          <w:bCs/>
          <w:color w:val="000000"/>
          <w:shd w:val="clear" w:color="auto" w:fill="FFFFFF"/>
        </w:rPr>
        <w:t>el borrador anterior se</w:t>
      </w:r>
      <w:r w:rsidRPr="00B95078" w:rsidR="7227F856">
        <w:rPr>
          <w:rFonts w:cs="Arial"/>
          <w:b/>
          <w:bCs/>
          <w:color w:val="000000"/>
          <w:shd w:val="clear" w:color="auto" w:fill="FFFFFF"/>
        </w:rPr>
        <w:t xml:space="preserve"> eliminar</w:t>
      </w:r>
      <w:r w:rsidRPr="00B95078" w:rsidR="095A90C6">
        <w:rPr>
          <w:rFonts w:cs="Arial"/>
          <w:b/>
          <w:bCs/>
          <w:color w:val="000000"/>
          <w:shd w:val="clear" w:color="auto" w:fill="FFFFFF"/>
        </w:rPr>
        <w:t>á</w:t>
      </w:r>
      <w:r w:rsidRPr="00B95078" w:rsidR="1A6B6DCD">
        <w:rPr>
          <w:rFonts w:cs="Arial"/>
          <w:b/>
          <w:bCs/>
          <w:color w:val="000000"/>
          <w:shd w:val="clear" w:color="auto" w:fill="FFFFFF"/>
        </w:rPr>
        <w:t xml:space="preserve"> y, al iniciar la nuev</w:t>
      </w:r>
      <w:r w:rsidRPr="00B95078" w:rsidR="3E369CFA">
        <w:rPr>
          <w:rFonts w:cs="Arial"/>
          <w:b/>
          <w:bCs/>
          <w:color w:val="000000"/>
          <w:shd w:val="clear" w:color="auto" w:fill="FFFFFF"/>
        </w:rPr>
        <w:t>a</w:t>
      </w:r>
      <w:r w:rsidRPr="00B95078" w:rsidR="1A6B6DCD">
        <w:rPr>
          <w:rFonts w:cs="Arial"/>
          <w:b/>
          <w:bCs/>
          <w:color w:val="000000"/>
          <w:shd w:val="clear" w:color="auto" w:fill="FFFFFF"/>
        </w:rPr>
        <w:t xml:space="preserve"> solicitud, se creará </w:t>
      </w:r>
      <w:r w:rsidRPr="00B95078" w:rsidR="3E369CFA">
        <w:rPr>
          <w:rFonts w:cs="Arial"/>
          <w:b/>
          <w:bCs/>
          <w:color w:val="000000"/>
          <w:shd w:val="clear" w:color="auto" w:fill="FFFFFF"/>
        </w:rPr>
        <w:t>como nuevo borrador</w:t>
      </w:r>
      <w:r w:rsidRPr="00B95078" w:rsidR="5F95C5EE">
        <w:rPr>
          <w:rFonts w:cs="Arial"/>
          <w:b/>
          <w:bCs/>
          <w:color w:val="000000"/>
          <w:shd w:val="clear" w:color="auto" w:fill="FFFFFF"/>
        </w:rPr>
        <w:t>.</w:t>
      </w:r>
    </w:p>
    <w:p w:rsidRPr="00B95078" w:rsidR="00412031" w:rsidP="4FB98DB2" w:rsidRDefault="00412031" w14:paraId="0589591C" w14:textId="77777777">
      <w:pPr>
        <w:jc w:val="left"/>
        <w:rPr>
          <w:rFonts w:cs="Arial"/>
          <w:color w:val="000000"/>
          <w:shd w:val="clear" w:color="auto" w:fill="FFFFFF"/>
        </w:rPr>
      </w:pPr>
    </w:p>
    <w:p w:rsidRPr="00B95078" w:rsidR="00A753A3" w:rsidP="4FB98DB2" w:rsidRDefault="141BD528" w14:paraId="76377ACC" w14:textId="4B53ED18">
      <w:pPr>
        <w:pStyle w:val="Ttulo3"/>
        <w:jc w:val="left"/>
      </w:pPr>
      <w:bookmarkStart w:name="_Toc431551281" w:id="108"/>
      <w:bookmarkStart w:name="_Toc212993684" w:id="109"/>
      <w:bookmarkStart w:name="_Toc213765522" w:id="110"/>
      <w:r>
        <w:t xml:space="preserve">Paso 1 - </w:t>
      </w:r>
      <w:r w:rsidR="3362F8B7">
        <w:t xml:space="preserve">Persona funcionaria </w:t>
      </w:r>
      <w:r w:rsidR="04856CEC">
        <w:t>Habilitad</w:t>
      </w:r>
      <w:r w:rsidR="07248AA1">
        <w:t>a</w:t>
      </w:r>
      <w:r w:rsidR="7E7ABC3B">
        <w:t xml:space="preserve"> (FH)</w:t>
      </w:r>
      <w:bookmarkEnd w:id="108"/>
      <w:bookmarkEnd w:id="109"/>
      <w:bookmarkEnd w:id="110"/>
    </w:p>
    <w:p w:rsidRPr="00B95078" w:rsidR="000E6DB6" w:rsidP="00A34EF0" w:rsidRDefault="24FC862B" w14:paraId="0F241AD2" w14:textId="41E6AC0B">
      <w:pPr>
        <w:spacing w:line="276" w:lineRule="auto"/>
        <w:rPr>
          <w:rFonts w:cs="Arial"/>
          <w:color w:val="000000"/>
          <w:shd w:val="clear" w:color="auto" w:fill="FFFFFF"/>
        </w:rPr>
      </w:pPr>
      <w:r w:rsidRPr="00B95078">
        <w:rPr>
          <w:rFonts w:cs="Arial"/>
          <w:color w:val="000000"/>
          <w:shd w:val="clear" w:color="auto" w:fill="FFFFFF"/>
        </w:rPr>
        <w:t>Un</w:t>
      </w:r>
      <w:r w:rsidRPr="00B95078" w:rsidR="7EB8EFC1">
        <w:rPr>
          <w:rFonts w:cs="Arial"/>
          <w:color w:val="000000"/>
          <w:shd w:val="clear" w:color="auto" w:fill="FFFFFF"/>
        </w:rPr>
        <w:t>a</w:t>
      </w:r>
      <w:r w:rsidRPr="00B95078">
        <w:rPr>
          <w:rFonts w:cs="Arial"/>
          <w:color w:val="000000"/>
          <w:shd w:val="clear" w:color="auto" w:fill="FFFFFF"/>
        </w:rPr>
        <w:t xml:space="preserve"> “</w:t>
      </w:r>
      <w:r w:rsidRPr="00B95078" w:rsidR="406D0624">
        <w:rPr>
          <w:rFonts w:cs="Arial"/>
          <w:color w:val="000000"/>
          <w:shd w:val="clear" w:color="auto" w:fill="FFFFFF"/>
        </w:rPr>
        <w:t xml:space="preserve"> persona </w:t>
      </w:r>
      <w:r w:rsidRPr="00B95078">
        <w:rPr>
          <w:rFonts w:cs="Arial"/>
          <w:color w:val="000000"/>
          <w:shd w:val="clear" w:color="auto" w:fill="FFFFFF"/>
        </w:rPr>
        <w:t>funcionari</w:t>
      </w:r>
      <w:r w:rsidRPr="00B95078" w:rsidR="70597A08">
        <w:rPr>
          <w:rFonts w:cs="Arial"/>
          <w:color w:val="000000"/>
          <w:shd w:val="clear" w:color="auto" w:fill="FFFFFF"/>
        </w:rPr>
        <w:t>a</w:t>
      </w:r>
      <w:r w:rsidRPr="00B95078">
        <w:rPr>
          <w:rFonts w:cs="Arial"/>
          <w:color w:val="000000"/>
          <w:shd w:val="clear" w:color="auto" w:fill="FFFFFF"/>
        </w:rPr>
        <w:t xml:space="preserve"> habilitad</w:t>
      </w:r>
      <w:r w:rsidRPr="00B95078" w:rsidR="66373580">
        <w:rPr>
          <w:rFonts w:cs="Arial"/>
          <w:color w:val="000000"/>
          <w:shd w:val="clear" w:color="auto" w:fill="FFFFFF"/>
        </w:rPr>
        <w:t>a</w:t>
      </w:r>
      <w:r w:rsidRPr="00B95078">
        <w:rPr>
          <w:rFonts w:cs="Arial"/>
          <w:color w:val="000000"/>
          <w:shd w:val="clear" w:color="auto" w:fill="FFFFFF"/>
        </w:rPr>
        <w:t>”</w:t>
      </w:r>
      <w:r w:rsidRPr="00B95078" w:rsidR="1E22F260">
        <w:rPr>
          <w:rFonts w:cs="Arial"/>
          <w:color w:val="000000"/>
          <w:shd w:val="clear" w:color="auto" w:fill="FFFFFF"/>
        </w:rPr>
        <w:t xml:space="preserve"> (FH)</w:t>
      </w:r>
      <w:r w:rsidRPr="00B95078">
        <w:rPr>
          <w:rFonts w:cs="Arial"/>
          <w:color w:val="000000"/>
          <w:shd w:val="clear" w:color="auto" w:fill="FFFFFF"/>
        </w:rPr>
        <w:t xml:space="preserve"> actúa como</w:t>
      </w:r>
      <w:r w:rsidRPr="00B95078" w:rsidR="0FC21080">
        <w:rPr>
          <w:rFonts w:cs="Arial"/>
          <w:color w:val="000000"/>
          <w:shd w:val="clear" w:color="auto" w:fill="FFFFFF"/>
        </w:rPr>
        <w:t xml:space="preserve"> la </w:t>
      </w:r>
      <w:r w:rsidRPr="00B95078">
        <w:rPr>
          <w:rFonts w:cs="Arial"/>
          <w:color w:val="000000"/>
          <w:shd w:val="clear" w:color="auto" w:fill="FFFFFF"/>
        </w:rPr>
        <w:t xml:space="preserve">persona que rellena la solicitud para </w:t>
      </w:r>
      <w:r w:rsidR="158634D0">
        <w:rPr>
          <w:rFonts w:cs="Arial"/>
          <w:color w:val="000000"/>
          <w:shd w:val="clear" w:color="auto" w:fill="FFFFFF"/>
        </w:rPr>
        <w:t>una persona solicitante</w:t>
      </w:r>
      <w:r w:rsidRPr="00B95078">
        <w:rPr>
          <w:rFonts w:cs="Arial"/>
          <w:color w:val="000000"/>
          <w:shd w:val="clear" w:color="auto" w:fill="FFFFFF"/>
        </w:rPr>
        <w:t xml:space="preserve"> que se presenta en ventanilla</w:t>
      </w:r>
      <w:r w:rsidRPr="00B95078" w:rsidR="0FC21080">
        <w:rPr>
          <w:rFonts w:cs="Arial"/>
          <w:color w:val="000000"/>
          <w:shd w:val="clear" w:color="auto" w:fill="FFFFFF"/>
        </w:rPr>
        <w:t xml:space="preserve"> con todos los datos y </w:t>
      </w:r>
      <w:r w:rsidRPr="00B95078" w:rsidR="6D8AB432">
        <w:rPr>
          <w:rFonts w:cs="Arial"/>
          <w:color w:val="000000"/>
          <w:shd w:val="clear" w:color="auto" w:fill="FFFFFF"/>
        </w:rPr>
        <w:t xml:space="preserve">la </w:t>
      </w:r>
      <w:r w:rsidRPr="00B95078" w:rsidR="0FC21080">
        <w:rPr>
          <w:rFonts w:cs="Arial"/>
          <w:color w:val="000000"/>
          <w:shd w:val="clear" w:color="auto" w:fill="FFFFFF"/>
        </w:rPr>
        <w:t>documentación necesaria.</w:t>
      </w:r>
    </w:p>
    <w:p w:rsidRPr="00B95078" w:rsidR="009369DB" w:rsidP="00A34EF0" w:rsidRDefault="37294C53" w14:paraId="75AC6031" w14:textId="4962EF66">
      <w:pPr>
        <w:spacing w:line="276" w:lineRule="auto"/>
        <w:rPr>
          <w:rFonts w:cs="Arial"/>
          <w:color w:val="000000"/>
          <w:shd w:val="clear" w:color="auto" w:fill="FFFFFF"/>
        </w:rPr>
      </w:pPr>
      <w:r w:rsidRPr="00B95078">
        <w:rPr>
          <w:rFonts w:cs="Arial"/>
          <w:color w:val="000000"/>
          <w:shd w:val="clear" w:color="auto" w:fill="FFFFFF"/>
        </w:rPr>
        <w:t xml:space="preserve">Una vez autenticado el funcionario en la aplicación (a través de Giltza) se comprobará que, efectivamente, </w:t>
      </w:r>
      <w:r w:rsidRPr="00B95078" w:rsidR="01E870C3">
        <w:rPr>
          <w:rFonts w:cs="Arial"/>
          <w:color w:val="000000"/>
          <w:shd w:val="clear" w:color="auto" w:fill="FFFFFF"/>
        </w:rPr>
        <w:t>la persona usuaria</w:t>
      </w:r>
      <w:r w:rsidRPr="00B95078">
        <w:rPr>
          <w:rFonts w:cs="Arial"/>
          <w:color w:val="000000"/>
          <w:shd w:val="clear" w:color="auto" w:fill="FFFFFF"/>
        </w:rPr>
        <w:t xml:space="preserve"> que se ha conectado es un </w:t>
      </w:r>
      <w:r w:rsidRPr="30D1C3F5" w:rsidR="6D853CA9">
        <w:rPr>
          <w:rFonts w:cs="Arial"/>
          <w:i/>
          <w:iCs/>
          <w:color w:val="000000"/>
          <w:shd w:val="clear" w:color="auto" w:fill="FFFFFF"/>
        </w:rPr>
        <w:t>empleado público</w:t>
      </w:r>
      <w:r w:rsidRPr="00B95078">
        <w:rPr>
          <w:rFonts w:cs="Arial"/>
          <w:color w:val="000000"/>
          <w:shd w:val="clear" w:color="auto" w:fill="FFFFFF"/>
        </w:rPr>
        <w:t xml:space="preserve">. Esta validación se efectuará </w:t>
      </w:r>
      <w:r w:rsidRPr="00A34EF0">
        <w:rPr>
          <w:rFonts w:cs="Arial"/>
          <w:b/>
          <w:bCs/>
          <w:color w:val="000000"/>
          <w:shd w:val="clear" w:color="auto" w:fill="FFFFFF"/>
        </w:rPr>
        <w:t xml:space="preserve">comprobando </w:t>
      </w:r>
      <w:r w:rsidRPr="00A34EF0" w:rsidR="1ADAA9A0">
        <w:rPr>
          <w:rFonts w:cs="Arial"/>
          <w:b/>
          <w:bCs/>
          <w:color w:val="000000"/>
          <w:shd w:val="clear" w:color="auto" w:fill="FFFFFF"/>
        </w:rPr>
        <w:t xml:space="preserve">que la política del </w:t>
      </w:r>
      <w:r w:rsidRPr="00A34EF0" w:rsidR="6D329401">
        <w:rPr>
          <w:rFonts w:cs="Arial"/>
          <w:b/>
          <w:bCs/>
          <w:color w:val="000000"/>
          <w:shd w:val="clear" w:color="auto" w:fill="FFFFFF"/>
        </w:rPr>
        <w:t>certificado</w:t>
      </w:r>
      <w:r w:rsidRPr="00A34EF0" w:rsidR="7C8E59CE">
        <w:rPr>
          <w:rFonts w:cs="Arial"/>
          <w:b/>
          <w:bCs/>
          <w:color w:val="000000"/>
          <w:shd w:val="clear" w:color="auto" w:fill="FFFFFF"/>
        </w:rPr>
        <w:t xml:space="preserve"> </w:t>
      </w:r>
      <w:r w:rsidRPr="00B95078">
        <w:rPr>
          <w:rFonts w:cs="Arial"/>
          <w:color w:val="000000"/>
          <w:shd w:val="clear" w:color="auto" w:fill="FFFFFF"/>
        </w:rPr>
        <w:t xml:space="preserve">con el que se ha conectado </w:t>
      </w:r>
      <w:r w:rsidRPr="00B95078" w:rsidR="1BCDFB3C">
        <w:rPr>
          <w:rFonts w:cs="Arial"/>
          <w:color w:val="000000"/>
          <w:shd w:val="clear" w:color="auto" w:fill="FFFFFF"/>
        </w:rPr>
        <w:t>la persona</w:t>
      </w:r>
      <w:r w:rsidRPr="00B95078" w:rsidR="6D329401">
        <w:rPr>
          <w:rFonts w:cs="Arial"/>
          <w:color w:val="000000"/>
          <w:shd w:val="clear" w:color="auto" w:fill="FFFFFF"/>
        </w:rPr>
        <w:t xml:space="preserve"> pertenece a “Personal de Entidades Públicas”</w:t>
      </w:r>
      <w:r w:rsidRPr="00B95078" w:rsidR="7C8E59CE">
        <w:rPr>
          <w:rFonts w:cs="Arial"/>
          <w:color w:val="000000"/>
          <w:shd w:val="clear" w:color="auto" w:fill="FFFFFF"/>
        </w:rPr>
        <w:t>.</w:t>
      </w:r>
    </w:p>
    <w:p w:rsidRPr="00B95078" w:rsidR="00575ECF" w:rsidP="00A34EF0" w:rsidRDefault="79B94BB6" w14:paraId="6588A792" w14:textId="50A898D8">
      <w:pPr>
        <w:spacing w:line="276" w:lineRule="auto"/>
        <w:rPr>
          <w:rFonts w:cs="Arial"/>
          <w:color w:val="000000"/>
          <w:shd w:val="clear" w:color="auto" w:fill="FFFFFF"/>
        </w:rPr>
      </w:pPr>
      <w:r w:rsidRPr="00B95078">
        <w:rPr>
          <w:rFonts w:cs="Arial"/>
          <w:color w:val="000000"/>
          <w:shd w:val="clear" w:color="auto" w:fill="FFFFFF"/>
        </w:rPr>
        <w:t>Posteriormente, será necesario v</w:t>
      </w:r>
      <w:r w:rsidRPr="00A34EF0">
        <w:rPr>
          <w:rFonts w:cs="Arial"/>
          <w:b/>
          <w:bCs/>
          <w:color w:val="000000"/>
          <w:shd w:val="clear" w:color="auto" w:fill="FFFFFF"/>
        </w:rPr>
        <w:t>alidar que dicho funcionario se trata de un funcionario habilitado</w:t>
      </w:r>
      <w:r w:rsidRPr="00B95078">
        <w:rPr>
          <w:rFonts w:cs="Arial"/>
          <w:color w:val="000000"/>
          <w:shd w:val="clear" w:color="auto" w:fill="FFFFFF"/>
        </w:rPr>
        <w:t xml:space="preserve"> para la acción y procedimiento al que se accede. Dicha comprobación se realizará en base a la consulta de un servicio existente que devolverá true/false</w:t>
      </w:r>
      <w:r w:rsidRPr="00B95078" w:rsidR="74C68FB0">
        <w:rPr>
          <w:rFonts w:cs="Arial"/>
          <w:color w:val="000000"/>
          <w:shd w:val="clear" w:color="auto" w:fill="FFFFFF"/>
        </w:rPr>
        <w:t xml:space="preserve"> como respuesta.</w:t>
      </w:r>
    </w:p>
    <w:p w:rsidRPr="00B95078" w:rsidR="00BE5EB8" w:rsidP="00A34EF0" w:rsidRDefault="2D5E2F4F" w14:paraId="7A4C3BE4" w14:textId="09196A17">
      <w:pPr>
        <w:pStyle w:val="Prrafodelista"/>
        <w:numPr>
          <w:ilvl w:val="0"/>
          <w:numId w:val="102"/>
        </w:numPr>
        <w:spacing w:line="276" w:lineRule="auto"/>
        <w:rPr>
          <w:rFonts w:cs="Arial"/>
          <w:color w:val="000000"/>
          <w:shd w:val="clear" w:color="auto" w:fill="FFFFFF"/>
        </w:rPr>
      </w:pPr>
      <w:r w:rsidRPr="00B95078">
        <w:rPr>
          <w:rFonts w:cs="Arial"/>
          <w:color w:val="000000"/>
          <w:shd w:val="clear" w:color="auto" w:fill="FFFFFF"/>
        </w:rPr>
        <w:t>X43FuncionarioHabilitado</w:t>
      </w:r>
      <w:r w:rsidRPr="00B95078" w:rsidR="3AC691A7">
        <w:rPr>
          <w:rFonts w:cs="Arial"/>
          <w:color w:val="000000"/>
          <w:shd w:val="clear" w:color="auto" w:fill="FFFFFF"/>
        </w:rPr>
        <w:t>.isFuncionarioHabilitado()</w:t>
      </w:r>
      <w:r w:rsidRPr="00B95078" w:rsidR="1FE3DE6B">
        <w:rPr>
          <w:rFonts w:cs="Arial"/>
          <w:color w:val="000000"/>
          <w:shd w:val="clear" w:color="auto" w:fill="FFFFFF"/>
        </w:rPr>
        <w:t>. Parámetros:</w:t>
      </w:r>
    </w:p>
    <w:p w:rsidRPr="00B95078" w:rsidR="00C5754E" w:rsidP="00A34EF0" w:rsidRDefault="0F92534F" w14:paraId="1ED6F112" w14:textId="7436B176">
      <w:pPr>
        <w:pStyle w:val="Prrafodelista"/>
        <w:numPr>
          <w:ilvl w:val="1"/>
          <w:numId w:val="102"/>
        </w:numPr>
        <w:spacing w:line="276" w:lineRule="auto"/>
        <w:rPr>
          <w:rFonts w:cs="Arial"/>
          <w:color w:val="000000"/>
          <w:shd w:val="clear" w:color="auto" w:fill="FFFFFF"/>
        </w:rPr>
      </w:pPr>
      <w:r w:rsidRPr="30D1C3F5">
        <w:rPr>
          <w:rFonts w:cs="Arial"/>
          <w:i/>
          <w:iCs/>
          <w:color w:val="000000"/>
          <w:shd w:val="clear" w:color="auto" w:fill="FFFFFF"/>
        </w:rPr>
        <w:t>FuncionarioId</w:t>
      </w:r>
      <w:r w:rsidRPr="00B95078" w:rsidR="648BF44A">
        <w:rPr>
          <w:rFonts w:cs="Arial"/>
          <w:color w:val="000000"/>
          <w:shd w:val="clear" w:color="auto" w:fill="FFFFFF"/>
        </w:rPr>
        <w:t>. Obligatorio si el número de personal no es introducido.</w:t>
      </w:r>
      <w:r w:rsidRPr="00B95078" w:rsidR="09E13D2F">
        <w:rPr>
          <w:rFonts w:cs="Arial"/>
          <w:color w:val="000000"/>
          <w:shd w:val="clear" w:color="auto" w:fill="FFFFFF"/>
        </w:rPr>
        <w:t xml:space="preserve"> En este caso, se informará del DNI del funcionario conectado.</w:t>
      </w:r>
    </w:p>
    <w:p w:rsidRPr="00B95078" w:rsidR="00C5754E" w:rsidP="00A34EF0" w:rsidRDefault="648BF44A" w14:paraId="71C6CC1A" w14:textId="28EFCC9F">
      <w:pPr>
        <w:pStyle w:val="Prrafodelista"/>
        <w:numPr>
          <w:ilvl w:val="1"/>
          <w:numId w:val="102"/>
        </w:numPr>
        <w:spacing w:line="276" w:lineRule="auto"/>
        <w:rPr>
          <w:rFonts w:cs="Arial"/>
          <w:color w:val="000000"/>
          <w:shd w:val="clear" w:color="auto" w:fill="FFFFFF"/>
        </w:rPr>
      </w:pPr>
      <w:r w:rsidRPr="30D1C3F5">
        <w:rPr>
          <w:rFonts w:cs="Arial"/>
          <w:i/>
          <w:iCs/>
          <w:color w:val="000000"/>
          <w:shd w:val="clear" w:color="auto" w:fill="FFFFFF"/>
        </w:rPr>
        <w:t>soloVigente</w:t>
      </w:r>
      <w:r w:rsidRPr="00B95078">
        <w:rPr>
          <w:rFonts w:cs="Arial"/>
          <w:color w:val="000000"/>
          <w:shd w:val="clear" w:color="auto" w:fill="FFFFFF"/>
        </w:rPr>
        <w:t xml:space="preserve">: </w:t>
      </w:r>
      <w:r w:rsidRPr="00B95078" w:rsidR="1B9DEE33">
        <w:rPr>
          <w:rFonts w:cs="Arial"/>
          <w:color w:val="000000"/>
          <w:shd w:val="clear" w:color="auto" w:fill="FFFFFF"/>
        </w:rPr>
        <w:t>Obligatorio. Valor=</w:t>
      </w:r>
      <w:r w:rsidRPr="00B95078" w:rsidR="1807CEBC">
        <w:rPr>
          <w:rFonts w:cs="Arial"/>
          <w:color w:val="000000"/>
          <w:shd w:val="clear" w:color="auto" w:fill="FFFFFF"/>
        </w:rPr>
        <w:t>1.Devolverá sólo si está vigente como funcionario habilitado</w:t>
      </w:r>
    </w:p>
    <w:p w:rsidRPr="00B95078" w:rsidR="00C5754E" w:rsidP="00A34EF0" w:rsidRDefault="1807CEBC" w14:paraId="03C7FFF7" w14:textId="4B4D8F7E">
      <w:pPr>
        <w:pStyle w:val="Prrafodelista"/>
        <w:numPr>
          <w:ilvl w:val="1"/>
          <w:numId w:val="102"/>
        </w:numPr>
        <w:spacing w:line="276" w:lineRule="auto"/>
        <w:rPr>
          <w:rFonts w:cs="Arial"/>
          <w:color w:val="000000"/>
          <w:shd w:val="clear" w:color="auto" w:fill="FFFFFF"/>
        </w:rPr>
      </w:pPr>
      <w:r w:rsidRPr="30D1C3F5">
        <w:rPr>
          <w:rFonts w:cs="Arial"/>
          <w:i/>
          <w:iCs/>
          <w:color w:val="000000"/>
          <w:shd w:val="clear" w:color="auto" w:fill="FFFFFF"/>
        </w:rPr>
        <w:t>l</w:t>
      </w:r>
      <w:r w:rsidRPr="30D1C3F5" w:rsidR="648BF44A">
        <w:rPr>
          <w:rFonts w:cs="Arial"/>
          <w:i/>
          <w:iCs/>
          <w:color w:val="000000"/>
          <w:shd w:val="clear" w:color="auto" w:fill="FFFFFF"/>
        </w:rPr>
        <w:t>istActuaciones</w:t>
      </w:r>
      <w:r w:rsidRPr="00B95078" w:rsidR="648BF44A">
        <w:rPr>
          <w:rFonts w:cs="Arial"/>
          <w:color w:val="000000"/>
          <w:shd w:val="clear" w:color="auto" w:fill="FFFFFF"/>
        </w:rPr>
        <w:t>: Obligatorio. Se indicará las acciones por las que se quiere consultar.</w:t>
      </w:r>
      <w:r w:rsidRPr="00B95078" w:rsidR="1B9DEE33">
        <w:rPr>
          <w:rFonts w:cs="Arial"/>
          <w:color w:val="000000"/>
          <w:shd w:val="clear" w:color="auto" w:fill="FFFFFF"/>
        </w:rPr>
        <w:t xml:space="preserve"> En este caso, 1</w:t>
      </w:r>
      <w:r w:rsidRPr="00B95078" w:rsidR="648BF44A">
        <w:rPr>
          <w:rFonts w:cs="Arial"/>
          <w:color w:val="000000"/>
          <w:shd w:val="clear" w:color="auto" w:fill="FFFFFF"/>
        </w:rPr>
        <w:t xml:space="preserve"> - Identificación y firma</w:t>
      </w:r>
      <w:r w:rsidRPr="00B95078" w:rsidR="1B9DEE33">
        <w:rPr>
          <w:rFonts w:cs="Arial"/>
          <w:color w:val="000000"/>
          <w:shd w:val="clear" w:color="auto" w:fill="FFFFFF"/>
        </w:rPr>
        <w:t>.</w:t>
      </w:r>
    </w:p>
    <w:p w:rsidRPr="00B95078" w:rsidR="00284D20" w:rsidP="00A34EF0" w:rsidRDefault="648BF44A" w14:paraId="7201F2AD" w14:textId="0030D0D9">
      <w:pPr>
        <w:pStyle w:val="Prrafodelista"/>
        <w:numPr>
          <w:ilvl w:val="1"/>
          <w:numId w:val="102"/>
        </w:numPr>
        <w:spacing w:line="276" w:lineRule="auto"/>
        <w:rPr>
          <w:rFonts w:cs="Arial"/>
          <w:color w:val="000000"/>
          <w:shd w:val="clear" w:color="auto" w:fill="FFFFFF"/>
        </w:rPr>
      </w:pPr>
      <w:r w:rsidRPr="30D1C3F5">
        <w:rPr>
          <w:rFonts w:cs="Arial"/>
          <w:i/>
          <w:iCs/>
          <w:color w:val="000000"/>
          <w:shd w:val="clear" w:color="auto" w:fill="FFFFFF"/>
        </w:rPr>
        <w:t>listProcedimientos</w:t>
      </w:r>
      <w:r w:rsidRPr="00B95078">
        <w:rPr>
          <w:rFonts w:cs="Arial"/>
          <w:color w:val="000000"/>
          <w:shd w:val="clear" w:color="auto" w:fill="FFFFFF"/>
        </w:rPr>
        <w:t>:  Se indicará los servicios (no procedimientos) por los que se quiere consultar.</w:t>
      </w:r>
      <w:r w:rsidRPr="00B95078" w:rsidR="1B9DEE33">
        <w:rPr>
          <w:rFonts w:cs="Arial"/>
          <w:color w:val="000000"/>
          <w:shd w:val="clear" w:color="auto" w:fill="FFFFFF"/>
        </w:rPr>
        <w:t xml:space="preserve"> EN este caso se enviará el servicio al que pertenece el procedimiento al que se está accediendo.</w:t>
      </w:r>
    </w:p>
    <w:p w:rsidRPr="00B95078" w:rsidR="51FC2904" w:rsidP="00A34EF0" w:rsidRDefault="74C68FB0" w14:paraId="0023358C" w14:textId="7386F644">
      <w:pPr>
        <w:spacing w:line="276" w:lineRule="auto"/>
        <w:rPr>
          <w:rFonts w:cs="Arial"/>
          <w:color w:val="000000"/>
          <w:shd w:val="clear" w:color="auto" w:fill="FFFFFF"/>
        </w:rPr>
      </w:pPr>
      <w:r w:rsidRPr="00B95078">
        <w:rPr>
          <w:rFonts w:cs="Arial"/>
          <w:color w:val="000000"/>
          <w:shd w:val="clear" w:color="auto" w:fill="FFFFFF"/>
        </w:rPr>
        <w:t>Si el funcionario</w:t>
      </w:r>
      <w:r w:rsidRPr="00B95078" w:rsidR="12296E9D">
        <w:rPr>
          <w:rFonts w:cs="Arial"/>
          <w:color w:val="000000"/>
          <w:shd w:val="clear" w:color="auto" w:fill="FFFFFF"/>
        </w:rPr>
        <w:t xml:space="preserve"> está habilitado para </w:t>
      </w:r>
      <w:r w:rsidRPr="00B95078" w:rsidR="76780E34">
        <w:rPr>
          <w:rFonts w:cs="Arial"/>
          <w:color w:val="000000"/>
          <w:shd w:val="clear" w:color="auto" w:fill="FFFFFF"/>
        </w:rPr>
        <w:t xml:space="preserve">realizar la solicitud en nombre del ciudadano, </w:t>
      </w:r>
      <w:r w:rsidRPr="00B95078" w:rsidR="55C24749">
        <w:rPr>
          <w:rFonts w:cs="Arial"/>
          <w:color w:val="000000"/>
          <w:shd w:val="clear" w:color="auto" w:fill="FFFFFF"/>
        </w:rPr>
        <w:t>se</w:t>
      </w:r>
      <w:r w:rsidRPr="00B95078" w:rsidR="76780E34">
        <w:rPr>
          <w:rFonts w:cs="Arial"/>
          <w:color w:val="000000"/>
          <w:shd w:val="clear" w:color="auto" w:fill="FFFFFF"/>
        </w:rPr>
        <w:t xml:space="preserve"> le mostrará una pregunta</w:t>
      </w:r>
      <w:r w:rsidRPr="00B95078" w:rsidR="77EB7361">
        <w:rPr>
          <w:rFonts w:cs="Arial"/>
          <w:color w:val="000000"/>
          <w:shd w:val="clear" w:color="auto" w:fill="FFFFFF"/>
        </w:rPr>
        <w:t xml:space="preserve"> para confirmar si desea actua</w:t>
      </w:r>
      <w:r w:rsidRPr="00B95078" w:rsidR="71EC0938">
        <w:rPr>
          <w:rFonts w:cs="Arial"/>
          <w:color w:val="000000"/>
          <w:shd w:val="clear" w:color="auto" w:fill="FFFFFF"/>
        </w:rPr>
        <w:t>r</w:t>
      </w:r>
      <w:r w:rsidRPr="00B95078" w:rsidR="77EB7361">
        <w:rPr>
          <w:rFonts w:cs="Arial"/>
          <w:color w:val="000000"/>
          <w:shd w:val="clear" w:color="auto" w:fill="FFFFFF"/>
        </w:rPr>
        <w:t xml:space="preserve"> como tal o</w:t>
      </w:r>
      <w:r w:rsidRPr="00B95078" w:rsidR="39227BEF">
        <w:rPr>
          <w:rFonts w:cs="Arial"/>
          <w:color w:val="000000"/>
          <w:shd w:val="clear" w:color="auto" w:fill="FFFFFF"/>
        </w:rPr>
        <w:t xml:space="preserve"> si</w:t>
      </w:r>
      <w:r w:rsidRPr="00B95078" w:rsidR="77EB7361">
        <w:rPr>
          <w:rFonts w:cs="Arial"/>
          <w:color w:val="000000"/>
          <w:shd w:val="clear" w:color="auto" w:fill="FFFFFF"/>
        </w:rPr>
        <w:t>, en cambio, desea realizar una solicitud en su propio nombre, en cuyo caso, actuaría como cualquier otro ciudadano</w:t>
      </w:r>
      <w:r w:rsidRPr="00B95078" w:rsidR="497E3E52">
        <w:rPr>
          <w:rFonts w:cs="Arial"/>
          <w:color w:val="000000"/>
          <w:shd w:val="clear" w:color="auto" w:fill="FFFFFF"/>
        </w:rPr>
        <w:t>.</w:t>
      </w:r>
    </w:p>
    <w:p w:rsidRPr="00B95078" w:rsidR="41445F43" w:rsidP="00A34EF0" w:rsidRDefault="0828262E" w14:paraId="2024289A" w14:textId="11D3634A">
      <w:pPr>
        <w:spacing w:line="276" w:lineRule="auto"/>
        <w:rPr>
          <w:rFonts w:cs="Arial"/>
        </w:rPr>
      </w:pPr>
      <w:commentRangeStart w:id="111"/>
      <w:r>
        <w:rPr>
          <w:noProof/>
        </w:rPr>
        <w:drawing>
          <wp:inline distT="0" distB="0" distL="0" distR="0" wp14:anchorId="6D85179D" wp14:editId="5A60825A">
            <wp:extent cx="3340272" cy="1511378"/>
            <wp:effectExtent l="0" t="0" r="0" b="0"/>
            <wp:docPr id="1486694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94914" name=""/>
                    <pic:cNvPicPr/>
                  </pic:nvPicPr>
                  <pic:blipFill>
                    <a:blip r:embed="rId79">
                      <a:extLst>
                        <a:ext uri="{28A0092B-C50C-407E-A947-70E740481C1C}">
                          <a14:useLocalDpi xmlns:a14="http://schemas.microsoft.com/office/drawing/2010/main" val="0"/>
                        </a:ext>
                      </a:extLst>
                    </a:blip>
                    <a:stretch>
                      <a:fillRect/>
                    </a:stretch>
                  </pic:blipFill>
                  <pic:spPr>
                    <a:xfrm>
                      <a:off x="0" y="0"/>
                      <a:ext cx="3340272" cy="1511378"/>
                    </a:xfrm>
                    <a:prstGeom prst="rect">
                      <a:avLst/>
                    </a:prstGeom>
                  </pic:spPr>
                </pic:pic>
              </a:graphicData>
            </a:graphic>
          </wp:inline>
        </w:drawing>
      </w:r>
      <w:commentRangeEnd w:id="111"/>
      <w:r w:rsidR="41445F43">
        <w:commentReference w:id="111"/>
      </w:r>
    </w:p>
    <w:p w:rsidRPr="00B95078" w:rsidR="0014004B" w:rsidP="00A34EF0" w:rsidRDefault="497E3E52" w14:paraId="0D251BF1" w14:textId="4490C034">
      <w:pPr>
        <w:spacing w:line="276" w:lineRule="auto"/>
        <w:rPr>
          <w:rFonts w:cs="Arial"/>
          <w:color w:val="000000"/>
          <w:shd w:val="clear" w:color="auto" w:fill="FFFFFF"/>
        </w:rPr>
      </w:pPr>
      <w:r w:rsidRPr="00B95078">
        <w:rPr>
          <w:rFonts w:cs="Arial"/>
          <w:color w:val="000000"/>
          <w:shd w:val="clear" w:color="auto" w:fill="FFFFFF"/>
        </w:rPr>
        <w:t xml:space="preserve">En el caso de que desee actuar como </w:t>
      </w:r>
      <w:r w:rsidRPr="1D50CD2C" w:rsidR="69EBB662">
        <w:rPr>
          <w:rFonts w:cs="Arial"/>
          <w:color w:val="000000" w:themeColor="text1"/>
        </w:rPr>
        <w:t>persona habilitada funcionaria</w:t>
      </w:r>
      <w:r w:rsidRPr="00B95078" w:rsidR="6459BC12">
        <w:rPr>
          <w:rFonts w:cs="Arial"/>
          <w:color w:val="000000"/>
          <w:shd w:val="clear" w:color="auto" w:fill="FFFFFF"/>
        </w:rPr>
        <w:t>, el ToolkitBerria le presentará la siguiente pantalla:</w:t>
      </w:r>
    </w:p>
    <w:p w:rsidRPr="00B95078" w:rsidR="005F23CE" w:rsidP="00A34EF0" w:rsidRDefault="005F23CE" w14:paraId="2A266042" w14:textId="58818F6B">
      <w:pPr>
        <w:spacing w:line="276" w:lineRule="auto"/>
      </w:pPr>
    </w:p>
    <w:p w:rsidR="002CEE2F" w:rsidP="30944950" w:rsidRDefault="200BCDE8" w14:paraId="3A9C71E9" w14:textId="26A52B1F">
      <w:pPr>
        <w:jc w:val="left"/>
      </w:pPr>
      <w:r>
        <w:rPr>
          <w:noProof/>
        </w:rPr>
        <w:drawing>
          <wp:inline distT="0" distB="0" distL="0" distR="0" wp14:anchorId="75CA9AB3" wp14:editId="0F80F54B">
            <wp:extent cx="4638675" cy="2560679"/>
            <wp:effectExtent l="0" t="0" r="0" b="0"/>
            <wp:docPr id="1626377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7743" name=""/>
                    <pic:cNvPicPr/>
                  </pic:nvPicPr>
                  <pic:blipFill>
                    <a:blip r:embed="rId80" cstate="print">
                      <a:extLst>
                        <a:ext uri="{28A0092B-C50C-407E-A947-70E740481C1C}">
                          <a14:useLocalDpi xmlns:a14="http://schemas.microsoft.com/office/drawing/2010/main"/>
                        </a:ext>
                      </a:extLst>
                    </a:blip>
                    <a:stretch>
                      <a:fillRect/>
                    </a:stretch>
                  </pic:blipFill>
                  <pic:spPr>
                    <a:xfrm>
                      <a:off x="0" y="0"/>
                      <a:ext cx="4638675" cy="2560679"/>
                    </a:xfrm>
                    <a:prstGeom prst="rect">
                      <a:avLst/>
                    </a:prstGeom>
                  </pic:spPr>
                </pic:pic>
              </a:graphicData>
            </a:graphic>
          </wp:inline>
        </w:drawing>
      </w:r>
    </w:p>
    <w:p w:rsidRPr="00B95078" w:rsidR="005F23CE" w:rsidP="30D1C3F5" w:rsidRDefault="6459BC12" w14:paraId="518FC33A" w14:textId="002A61F6">
      <w:pPr>
        <w:spacing w:line="276" w:lineRule="auto"/>
        <w:rPr>
          <w:rFonts w:cs="Arial"/>
          <w:color w:val="000000"/>
          <w:shd w:val="clear" w:color="auto" w:fill="FFFFFF"/>
        </w:rPr>
      </w:pPr>
      <w:r w:rsidRPr="00B95078">
        <w:rPr>
          <w:rFonts w:cs="Arial"/>
          <w:color w:val="000000"/>
          <w:shd w:val="clear" w:color="auto" w:fill="FFFFFF"/>
        </w:rPr>
        <w:t xml:space="preserve">En ella, se procederá a </w:t>
      </w:r>
      <w:r w:rsidRPr="00B95078" w:rsidR="6366068E">
        <w:rPr>
          <w:rFonts w:cs="Arial"/>
          <w:color w:val="000000"/>
          <w:shd w:val="clear" w:color="auto" w:fill="FFFFFF"/>
        </w:rPr>
        <w:t xml:space="preserve">realizar el “paso” inicial necesario para que el ciudadano autorice </w:t>
      </w:r>
      <w:r w:rsidRPr="00B95078" w:rsidR="574187EB">
        <w:rPr>
          <w:rFonts w:cs="Arial"/>
          <w:color w:val="000000"/>
          <w:shd w:val="clear" w:color="auto" w:fill="FFFFFF"/>
        </w:rPr>
        <w:t>a</w:t>
      </w:r>
      <w:r w:rsidRPr="00B95078" w:rsidR="6366068E">
        <w:rPr>
          <w:rFonts w:cs="Arial"/>
          <w:color w:val="000000"/>
          <w:shd w:val="clear" w:color="auto" w:fill="FFFFFF"/>
        </w:rPr>
        <w:t xml:space="preserve">l </w:t>
      </w:r>
      <w:r w:rsidRPr="00B95078" w:rsidR="2FD63213">
        <w:rPr>
          <w:rFonts w:cs="Arial"/>
          <w:color w:val="000000"/>
          <w:shd w:val="clear" w:color="auto" w:fill="FFFFFF"/>
        </w:rPr>
        <w:t xml:space="preserve">FH </w:t>
      </w:r>
      <w:r w:rsidRPr="00B95078" w:rsidR="6366068E">
        <w:rPr>
          <w:rFonts w:cs="Arial"/>
          <w:color w:val="000000"/>
          <w:shd w:val="clear" w:color="auto" w:fill="FFFFFF"/>
        </w:rPr>
        <w:t>conectado a realizar la solicitud en su nombre. Para ello:</w:t>
      </w:r>
    </w:p>
    <w:p w:rsidRPr="00B95078" w:rsidR="00861C6D" w:rsidP="30D1C3F5" w:rsidRDefault="6366068E" w14:paraId="41B8517F" w14:textId="0B7D7568">
      <w:pPr>
        <w:pStyle w:val="Prrafodelista"/>
        <w:numPr>
          <w:ilvl w:val="0"/>
          <w:numId w:val="102"/>
        </w:numPr>
        <w:spacing w:line="276" w:lineRule="auto"/>
        <w:rPr>
          <w:rFonts w:cs="Arial"/>
          <w:color w:val="000000"/>
          <w:shd w:val="clear" w:color="auto" w:fill="FFFFFF"/>
        </w:rPr>
      </w:pPr>
      <w:r w:rsidRPr="00B95078">
        <w:rPr>
          <w:rFonts w:cs="Arial"/>
          <w:color w:val="000000"/>
          <w:shd w:val="clear" w:color="auto" w:fill="FFFFFF"/>
        </w:rPr>
        <w:t>Se permitirá descar</w:t>
      </w:r>
      <w:r w:rsidRPr="00B95078" w:rsidR="1A14506B">
        <w:rPr>
          <w:rFonts w:cs="Arial"/>
          <w:color w:val="000000"/>
          <w:shd w:val="clear" w:color="auto" w:fill="FFFFFF"/>
        </w:rPr>
        <w:t>gar el documento de autorización que deberá imprimirse y firmarse por parte del ciudadano.</w:t>
      </w:r>
    </w:p>
    <w:p w:rsidRPr="00B95078" w:rsidR="00B06178" w:rsidP="4FB98DB2" w:rsidRDefault="00B06178" w14:paraId="18A2B9B4" w14:textId="700E6C62">
      <w:pPr>
        <w:pStyle w:val="Prrafodelista"/>
        <w:jc w:val="left"/>
        <w:rPr>
          <w:rFonts w:cs="Arial"/>
          <w:color w:val="000000"/>
          <w:shd w:val="clear" w:color="auto" w:fill="FFFFFF"/>
        </w:rPr>
      </w:pPr>
      <w:r w:rsidRPr="00B95078">
        <w:rPr>
          <w:rFonts w:cs="Arial"/>
          <w:noProof/>
        </w:rPr>
        <w:drawing>
          <wp:inline distT="0" distB="0" distL="0" distR="0" wp14:anchorId="7460DF37" wp14:editId="456C53E5">
            <wp:extent cx="3912067" cy="1252847"/>
            <wp:effectExtent l="0" t="0" r="0" b="5080"/>
            <wp:docPr id="19369452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4521" name="Imagen 1" descr="Interfaz de usuario gráfica, Texto, Sitio web&#10;&#10;El contenido generado por IA puede ser incorrecto."/>
                    <pic:cNvPicPr/>
                  </pic:nvPicPr>
                  <pic:blipFill rotWithShape="1">
                    <a:blip r:embed="rId81"/>
                    <a:srcRect l="1980" t="29888" r="38974" b="44416"/>
                    <a:stretch>
                      <a:fillRect/>
                    </a:stretch>
                  </pic:blipFill>
                  <pic:spPr bwMode="auto">
                    <a:xfrm>
                      <a:off x="0" y="0"/>
                      <a:ext cx="3922558" cy="1256207"/>
                    </a:xfrm>
                    <a:prstGeom prst="rect">
                      <a:avLst/>
                    </a:prstGeom>
                    <a:ln>
                      <a:noFill/>
                    </a:ln>
                    <a:extLst>
                      <a:ext uri="{53640926-AAD7-44D8-BBD7-CCE9431645EC}">
                        <a14:shadowObscured xmlns:a14="http://schemas.microsoft.com/office/drawing/2010/main"/>
                      </a:ext>
                    </a:extLst>
                  </pic:spPr>
                </pic:pic>
              </a:graphicData>
            </a:graphic>
          </wp:inline>
        </w:drawing>
      </w:r>
    </w:p>
    <w:p w:rsidRPr="00B95078" w:rsidR="00733F70" w:rsidP="30D1C3F5" w:rsidRDefault="1A14506B" w14:paraId="1B5F4DD4" w14:textId="74FCD063">
      <w:pPr>
        <w:pStyle w:val="Prrafodelista"/>
        <w:numPr>
          <w:ilvl w:val="0"/>
          <w:numId w:val="102"/>
        </w:numPr>
        <w:spacing w:line="276" w:lineRule="auto"/>
        <w:rPr>
          <w:rFonts w:cs="Arial"/>
          <w:color w:val="000000"/>
          <w:shd w:val="clear" w:color="auto" w:fill="FFFFFF"/>
        </w:rPr>
      </w:pPr>
      <w:r w:rsidRPr="00B95078">
        <w:rPr>
          <w:rFonts w:cs="Arial"/>
          <w:color w:val="000000"/>
          <w:shd w:val="clear" w:color="auto" w:fill="FFFFFF"/>
        </w:rPr>
        <w:t xml:space="preserve">Una vez hecho esto, el documento deberá ser </w:t>
      </w:r>
      <w:r w:rsidRPr="00B95078" w:rsidR="53642F6B">
        <w:rPr>
          <w:rFonts w:cs="Arial"/>
          <w:color w:val="000000"/>
          <w:shd w:val="clear" w:color="auto" w:fill="FFFFFF"/>
        </w:rPr>
        <w:t xml:space="preserve">digitalizado </w:t>
      </w:r>
      <w:r w:rsidRPr="00B95078" w:rsidR="7B75D848">
        <w:rPr>
          <w:rFonts w:cs="Arial"/>
          <w:color w:val="000000"/>
          <w:shd w:val="clear" w:color="auto" w:fill="FFFFFF"/>
        </w:rPr>
        <w:t>e incluido en la solicitud en curs</w:t>
      </w:r>
      <w:r w:rsidRPr="00B95078" w:rsidR="00C15709">
        <w:rPr>
          <w:rFonts w:cs="Arial"/>
          <w:color w:val="000000"/>
          <w:shd w:val="clear" w:color="auto" w:fill="FFFFFF"/>
        </w:rPr>
        <w:t>o</w:t>
      </w:r>
      <w:r w:rsidRPr="00B95078" w:rsidR="7B75D848">
        <w:rPr>
          <w:rFonts w:cs="Arial"/>
          <w:color w:val="000000"/>
          <w:shd w:val="clear" w:color="auto" w:fill="FFFFFF"/>
        </w:rPr>
        <w:t>. Para ello se hará uso del “componente de digitalización” que</w:t>
      </w:r>
      <w:r w:rsidRPr="00B95078" w:rsidR="304A0158">
        <w:rPr>
          <w:rFonts w:cs="Arial"/>
          <w:color w:val="000000"/>
          <w:shd w:val="clear" w:color="auto" w:fill="FFFFFF"/>
        </w:rPr>
        <w:t xml:space="preserve"> permite escanear y subir a dokusi </w:t>
      </w:r>
      <w:r w:rsidRPr="00B95078" w:rsidR="5E5E0960">
        <w:rPr>
          <w:rFonts w:cs="Arial"/>
          <w:color w:val="000000"/>
          <w:shd w:val="clear" w:color="auto" w:fill="FFFFFF"/>
        </w:rPr>
        <w:t>el documento que, además, será firmado por el funcionario. Dicho documento quedará asociado ya a la solicitud y será visualizado en el paso 4-Documentos como documento ya aportado.</w:t>
      </w:r>
      <w:r w:rsidRPr="00B95078" w:rsidR="27A58FD3">
        <w:rPr>
          <w:rFonts w:cs="Arial"/>
          <w:color w:val="000000"/>
          <w:shd w:val="clear" w:color="auto" w:fill="FFFFFF"/>
        </w:rPr>
        <w:t xml:space="preserve"> (Ver punto </w:t>
      </w:r>
      <w:r w:rsidRPr="30D1C3F5" w:rsidR="6F2F2080">
        <w:rPr>
          <w:rFonts w:cs="Arial"/>
          <w:i/>
          <w:iCs/>
          <w:color w:val="000000"/>
          <w:shd w:val="clear" w:color="auto" w:fill="FFFFFF"/>
        </w:rPr>
        <w:t>4.5.3.2-Documento de Autorización</w:t>
      </w:r>
      <w:r w:rsidRPr="00B95078" w:rsidR="6F2F2080">
        <w:rPr>
          <w:rFonts w:cs="Arial"/>
          <w:color w:val="000000"/>
          <w:shd w:val="clear" w:color="auto" w:fill="FFFFFF"/>
        </w:rPr>
        <w:t>)</w:t>
      </w:r>
    </w:p>
    <w:p w:rsidRPr="00B95078" w:rsidR="00B06178" w:rsidP="4FB98DB2" w:rsidRDefault="00B06178" w14:paraId="7168A40A" w14:textId="756A7A62">
      <w:pPr>
        <w:pStyle w:val="Prrafodelista"/>
        <w:jc w:val="left"/>
        <w:rPr>
          <w:rFonts w:cs="Arial"/>
          <w:color w:val="000000"/>
          <w:shd w:val="clear" w:color="auto" w:fill="FFFFFF"/>
        </w:rPr>
      </w:pPr>
      <w:r w:rsidRPr="00B95078">
        <w:rPr>
          <w:rFonts w:cs="Arial"/>
          <w:noProof/>
        </w:rPr>
        <w:drawing>
          <wp:inline distT="0" distB="0" distL="0" distR="0" wp14:anchorId="10E5F751" wp14:editId="1DAD7CB2">
            <wp:extent cx="3218279" cy="1217122"/>
            <wp:effectExtent l="0" t="0" r="1270" b="2540"/>
            <wp:docPr id="630412387"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12387" name="Imagen 1" descr="Interfaz de usuario gráfica, Texto, Sitio web&#10;&#10;El contenido generado por IA puede ser incorrecto."/>
                    <pic:cNvPicPr/>
                  </pic:nvPicPr>
                  <pic:blipFill rotWithShape="1">
                    <a:blip r:embed="rId81"/>
                    <a:srcRect l="38815" t="33321" r="13786" b="42319"/>
                    <a:stretch>
                      <a:fillRect/>
                    </a:stretch>
                  </pic:blipFill>
                  <pic:spPr bwMode="auto">
                    <a:xfrm>
                      <a:off x="0" y="0"/>
                      <a:ext cx="3229516" cy="1221372"/>
                    </a:xfrm>
                    <a:prstGeom prst="rect">
                      <a:avLst/>
                    </a:prstGeom>
                    <a:ln>
                      <a:noFill/>
                    </a:ln>
                    <a:extLst>
                      <a:ext uri="{53640926-AAD7-44D8-BBD7-CCE9431645EC}">
                        <a14:shadowObscured xmlns:a14="http://schemas.microsoft.com/office/drawing/2010/main"/>
                      </a:ext>
                    </a:extLst>
                  </pic:spPr>
                </pic:pic>
              </a:graphicData>
            </a:graphic>
          </wp:inline>
        </w:drawing>
      </w:r>
    </w:p>
    <w:p w:rsidRPr="00B95078" w:rsidR="008909A9" w:rsidP="30D1C3F5" w:rsidRDefault="7C318187" w14:paraId="7E521063" w14:textId="21D364BF">
      <w:pPr>
        <w:spacing w:line="276" w:lineRule="auto"/>
        <w:rPr>
          <w:rFonts w:cs="Arial"/>
          <w:color w:val="000000"/>
          <w:shd w:val="clear" w:color="auto" w:fill="FFFFFF"/>
        </w:rPr>
      </w:pPr>
      <w:r w:rsidRPr="00B95078">
        <w:rPr>
          <w:rFonts w:cs="Arial"/>
          <w:color w:val="000000"/>
          <w:shd w:val="clear" w:color="auto" w:fill="FFFFFF"/>
        </w:rPr>
        <w:t xml:space="preserve">A partir de aquí, el </w:t>
      </w:r>
      <w:r w:rsidRPr="00B95078" w:rsidR="4EE0FF8E">
        <w:rPr>
          <w:rFonts w:cs="Arial"/>
          <w:color w:val="000000"/>
          <w:shd w:val="clear" w:color="auto" w:fill="FFFFFF"/>
        </w:rPr>
        <w:t xml:space="preserve">FH </w:t>
      </w:r>
      <w:r w:rsidRPr="00B95078">
        <w:rPr>
          <w:rFonts w:cs="Arial"/>
          <w:color w:val="000000"/>
          <w:shd w:val="clear" w:color="auto" w:fill="FFFFFF"/>
        </w:rPr>
        <w:t>introducirá los datos del ciudadano que desea realizar la solicitud y procederá a completar los datos de la misma iniciándose ésta en el paso 1-</w:t>
      </w:r>
      <w:r w:rsidRPr="00B95078" w:rsidR="524F3CA8">
        <w:rPr>
          <w:rFonts w:cs="Arial"/>
          <w:color w:val="000000"/>
          <w:shd w:val="clear" w:color="auto" w:fill="FFFFFF"/>
        </w:rPr>
        <w:t>I</w:t>
      </w:r>
      <w:r w:rsidRPr="00B95078">
        <w:rPr>
          <w:rFonts w:cs="Arial"/>
          <w:color w:val="000000"/>
          <w:shd w:val="clear" w:color="auto" w:fill="FFFFFF"/>
        </w:rPr>
        <w:t>dentificación</w:t>
      </w:r>
      <w:r w:rsidRPr="00B95078" w:rsidR="60E0C0C2">
        <w:rPr>
          <w:rFonts w:cs="Arial"/>
          <w:color w:val="000000"/>
          <w:shd w:val="clear" w:color="auto" w:fill="FFFFFF"/>
        </w:rPr>
        <w:t xml:space="preserve">, pudiendo seleccionar si la solicitud es “para mí” </w:t>
      </w:r>
      <w:r w:rsidRPr="00B95078" w:rsidR="4FA64F92">
        <w:rPr>
          <w:rFonts w:cs="Arial"/>
          <w:color w:val="000000"/>
          <w:shd w:val="clear" w:color="auto" w:fill="FFFFFF"/>
        </w:rPr>
        <w:t>o “para otros”. En el caso de que se seleccione “para otros”, el ciudadano sólo puede actuar como representante de otra persona física. En ningún caso podrá ser representante de una empresa o actuar como autorizado.</w:t>
      </w:r>
    </w:p>
    <w:p w:rsidRPr="00B95078" w:rsidR="000E6DB6" w:rsidP="30D1C3F5" w:rsidRDefault="4FA64F92" w14:paraId="7C87A64E" w14:textId="41F9A2DD">
      <w:pPr>
        <w:spacing w:line="276" w:lineRule="auto"/>
        <w:rPr>
          <w:rFonts w:cs="Arial"/>
          <w:color w:val="000000"/>
          <w:shd w:val="clear" w:color="auto" w:fill="FFFFFF"/>
        </w:rPr>
      </w:pPr>
      <w:r w:rsidRPr="00B95078">
        <w:rPr>
          <w:rFonts w:cs="Arial"/>
          <w:color w:val="000000"/>
          <w:shd w:val="clear" w:color="auto" w:fill="FFFFFF"/>
        </w:rPr>
        <w:t xml:space="preserve">El resto de </w:t>
      </w:r>
      <w:r w:rsidRPr="00B95078" w:rsidR="1CB54EEB">
        <w:rPr>
          <w:rFonts w:cs="Arial"/>
          <w:color w:val="000000"/>
          <w:shd w:val="clear" w:color="auto" w:fill="FFFFFF"/>
        </w:rPr>
        <w:t xml:space="preserve">los </w:t>
      </w:r>
      <w:r w:rsidRPr="00B95078">
        <w:rPr>
          <w:rFonts w:cs="Arial"/>
          <w:color w:val="000000"/>
          <w:shd w:val="clear" w:color="auto" w:fill="FFFFFF"/>
        </w:rPr>
        <w:t>pasos de la solicitud se cumplimentarán de la misma forma que lo haría un ciudadano conectado a la aplicación</w:t>
      </w:r>
      <w:r w:rsidRPr="00B95078" w:rsidR="6BE5E02A">
        <w:rPr>
          <w:rFonts w:cs="Arial"/>
          <w:color w:val="000000"/>
          <w:shd w:val="clear" w:color="auto" w:fill="FFFFFF"/>
        </w:rPr>
        <w:t xml:space="preserve"> y </w:t>
      </w:r>
      <w:r w:rsidRPr="00B95078" w:rsidR="6BE5E02A">
        <w:rPr>
          <w:rFonts w:cs="Arial"/>
          <w:color w:val="000000"/>
          <w:u w:val="single"/>
          <w:shd w:val="clear" w:color="auto" w:fill="FFFFFF"/>
        </w:rPr>
        <w:t>deberá ser firmada</w:t>
      </w:r>
      <w:r w:rsidRPr="00B95078" w:rsidR="6BE5E02A">
        <w:rPr>
          <w:rFonts w:cs="Arial"/>
          <w:color w:val="000000"/>
          <w:shd w:val="clear" w:color="auto" w:fill="FFFFFF"/>
        </w:rPr>
        <w:t>, por el funcionario, antes de presentarse y registrarse en el Administración.</w:t>
      </w:r>
    </w:p>
    <w:p w:rsidRPr="00B95078" w:rsidR="00B06178" w:rsidP="30D1C3F5" w:rsidRDefault="6E5DBED5" w14:paraId="54054C00" w14:textId="2550253E">
      <w:pPr>
        <w:spacing w:line="276" w:lineRule="auto"/>
        <w:rPr>
          <w:rFonts w:cs="Arial"/>
          <w:color w:val="000000"/>
          <w:shd w:val="clear" w:color="auto" w:fill="FFFFFF"/>
        </w:rPr>
      </w:pPr>
      <w:r w:rsidRPr="00B95078">
        <w:rPr>
          <w:rFonts w:cs="Arial"/>
          <w:b/>
          <w:bCs/>
          <w:color w:val="000000"/>
          <w:shd w:val="clear" w:color="auto" w:fill="FFFFFF"/>
        </w:rPr>
        <w:t>Cabecera de la aplicación:</w:t>
      </w:r>
      <w:r w:rsidRPr="00B95078" w:rsidR="240B68BF">
        <w:rPr>
          <w:rFonts w:cs="Arial"/>
          <w:color w:val="000000"/>
          <w:shd w:val="clear" w:color="auto" w:fill="FFFFFF"/>
        </w:rPr>
        <w:t xml:space="preserve"> </w:t>
      </w:r>
      <w:r w:rsidRPr="00B95078" w:rsidR="0C452674">
        <w:rPr>
          <w:rFonts w:cs="Arial"/>
          <w:color w:val="000000"/>
          <w:shd w:val="clear" w:color="auto" w:fill="FFFFFF"/>
        </w:rPr>
        <w:t>l</w:t>
      </w:r>
      <w:r w:rsidRPr="00B95078" w:rsidR="65DC16CB">
        <w:rPr>
          <w:rFonts w:cs="Arial"/>
          <w:color w:val="000000"/>
          <w:shd w:val="clear" w:color="auto" w:fill="FFFFFF"/>
        </w:rPr>
        <w:t>os</w:t>
      </w:r>
      <w:r w:rsidRPr="00B95078" w:rsidR="240B68BF">
        <w:rPr>
          <w:rFonts w:cs="Arial"/>
          <w:color w:val="000000"/>
          <w:shd w:val="clear" w:color="auto" w:fill="FFFFFF"/>
        </w:rPr>
        <w:t xml:space="preserve"> datos del funcionario habilitado conectado no deben aparecer en ningún punto de aplicación</w:t>
      </w:r>
      <w:r w:rsidRPr="00B95078" w:rsidR="3C2F4532">
        <w:rPr>
          <w:rFonts w:cs="Arial"/>
          <w:color w:val="000000"/>
          <w:shd w:val="clear" w:color="auto" w:fill="FFFFFF"/>
        </w:rPr>
        <w:t>, por lo tanto, la cabecera de la aplicación no mostrará ni el nombre del funcionario conectado ni la opción de acceder a “Mi Perfil”.</w:t>
      </w:r>
    </w:p>
    <w:p w:rsidRPr="00B95078" w:rsidR="00656678" w:rsidP="4FB98DB2" w:rsidRDefault="001E2DE2" w14:paraId="57D508B4" w14:textId="366D0210">
      <w:pPr>
        <w:jc w:val="left"/>
        <w:rPr>
          <w:rFonts w:cs="Arial"/>
          <w:color w:val="000000"/>
          <w:shd w:val="clear" w:color="auto" w:fill="FFFFFF"/>
        </w:rPr>
      </w:pPr>
      <w:r w:rsidRPr="00B95078">
        <w:rPr>
          <w:rFonts w:cs="Arial"/>
          <w:noProof/>
        </w:rPr>
        <w:drawing>
          <wp:inline distT="0" distB="0" distL="0" distR="0" wp14:anchorId="0EF4EE44" wp14:editId="614D60AA">
            <wp:extent cx="5400040" cy="1223645"/>
            <wp:effectExtent l="0" t="0" r="0" b="0"/>
            <wp:docPr id="12760071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7180" name="Imagen 1" descr="Interfaz de usuario gráfica, Texto, Aplicación&#10;&#10;El contenido generado por IA puede ser incorrecto."/>
                    <pic:cNvPicPr/>
                  </pic:nvPicPr>
                  <pic:blipFill>
                    <a:blip r:embed="rId82"/>
                    <a:stretch>
                      <a:fillRect/>
                    </a:stretch>
                  </pic:blipFill>
                  <pic:spPr>
                    <a:xfrm>
                      <a:off x="0" y="0"/>
                      <a:ext cx="5400040" cy="1223645"/>
                    </a:xfrm>
                    <a:prstGeom prst="rect">
                      <a:avLst/>
                    </a:prstGeom>
                  </pic:spPr>
                </pic:pic>
              </a:graphicData>
            </a:graphic>
          </wp:inline>
        </w:drawing>
      </w:r>
    </w:p>
    <w:p w:rsidRPr="00B95078" w:rsidR="001E2DE2" w:rsidP="4FB98DB2" w:rsidRDefault="001E2DE2" w14:paraId="1B966449" w14:textId="77777777">
      <w:pPr>
        <w:jc w:val="left"/>
        <w:rPr>
          <w:rFonts w:cs="Arial"/>
          <w:color w:val="000000"/>
          <w:shd w:val="clear" w:color="auto" w:fill="FFFFFF"/>
        </w:rPr>
      </w:pPr>
    </w:p>
    <w:p w:rsidRPr="00B95078" w:rsidR="00AA7E42" w:rsidP="00A34EF0" w:rsidRDefault="00AA7E42" w14:paraId="15B29A1C" w14:textId="77777777">
      <w:pPr>
        <w:spacing w:line="276" w:lineRule="auto"/>
        <w:rPr>
          <w:rFonts w:cs="Arial"/>
          <w:color w:val="808080" w:themeColor="background1" w:themeShade="80"/>
          <w:shd w:val="clear" w:color="auto" w:fill="FFFFFF"/>
        </w:rPr>
      </w:pPr>
    </w:p>
    <w:p w:rsidRPr="00B95078" w:rsidR="00F36646" w:rsidP="30D1C3F5" w:rsidRDefault="6C8A279E" w14:paraId="29639913" w14:textId="73D9BA87">
      <w:pPr>
        <w:pStyle w:val="Titulo4"/>
        <w:numPr>
          <w:ilvl w:val="0"/>
          <w:numId w:val="0"/>
        </w:numPr>
        <w:spacing w:line="276" w:lineRule="auto"/>
        <w:rPr>
          <w:color w:val="808080" w:themeColor="background1" w:themeShade="80"/>
        </w:rPr>
      </w:pPr>
      <w:bookmarkStart w:name="_Toc727911606" w:id="112"/>
      <w:bookmarkStart w:name="_Toc212993685" w:id="113"/>
      <w:r w:rsidRPr="30D1C3F5">
        <w:rPr>
          <w:color w:val="808080" w:themeColor="background1" w:themeShade="80"/>
        </w:rPr>
        <w:t>Uso de firma biométrica</w:t>
      </w:r>
      <w:bookmarkEnd w:id="112"/>
      <w:bookmarkEnd w:id="113"/>
    </w:p>
    <w:p w:rsidRPr="00A34EF0" w:rsidR="00E10308" w:rsidP="00A34EF0" w:rsidRDefault="4B315721" w14:paraId="54AB6F54" w14:textId="21A6DE88">
      <w:pPr>
        <w:spacing w:line="276" w:lineRule="auto"/>
        <w:rPr>
          <w:rFonts w:cs="Arial"/>
          <w:color w:val="808080" w:themeColor="background1" w:themeShade="80"/>
          <w:shd w:val="clear" w:color="auto" w:fill="FFFFFF"/>
        </w:rPr>
      </w:pPr>
      <w:r w:rsidRPr="00A34EF0">
        <w:rPr>
          <w:rFonts w:cs="Arial"/>
          <w:color w:val="808080" w:themeColor="background1" w:themeShade="80"/>
          <w:shd w:val="clear" w:color="auto" w:fill="FFFFFF"/>
        </w:rPr>
        <w:t xml:space="preserve">El objetivo es poder usar dispositivos de captura de firmas (tabletas digitalizadoras) para </w:t>
      </w:r>
      <w:r w:rsidRPr="00A34EF0" w:rsidR="1F9CCBBC">
        <w:rPr>
          <w:rFonts w:cs="Arial"/>
          <w:color w:val="808080" w:themeColor="background1" w:themeShade="80"/>
          <w:shd w:val="clear" w:color="auto" w:fill="FFFFFF"/>
        </w:rPr>
        <w:t xml:space="preserve">recoger la firma del ciudadano </w:t>
      </w:r>
      <w:r w:rsidRPr="00A34EF0" w:rsidR="59C61446">
        <w:rPr>
          <w:rFonts w:cs="Arial"/>
          <w:color w:val="808080" w:themeColor="background1" w:themeShade="80"/>
          <w:shd w:val="clear" w:color="auto" w:fill="FFFFFF"/>
        </w:rPr>
        <w:t>e incorporarla directamente junto con el documento de habilitación al funcionario que éste, actualmente, le da en papel para firmar de manera manuscrita y posteriormente digitalizar y aportarlo a la solicitud.</w:t>
      </w:r>
    </w:p>
    <w:p w:rsidRPr="00A34EF0" w:rsidR="00E10308" w:rsidP="00A34EF0" w:rsidRDefault="0A404DEA" w14:paraId="317A7880" w14:textId="1B64C52B">
      <w:pPr>
        <w:spacing w:line="276" w:lineRule="auto"/>
        <w:rPr>
          <w:rFonts w:cs="Arial"/>
          <w:color w:val="808080" w:themeColor="background1" w:themeShade="80"/>
          <w:shd w:val="clear" w:color="auto" w:fill="FFFFFF"/>
        </w:rPr>
      </w:pPr>
      <w:r w:rsidRPr="00A34EF0">
        <w:rPr>
          <w:rFonts w:cs="Arial"/>
          <w:b/>
          <w:bCs/>
          <w:color w:val="808080" w:themeColor="background1" w:themeShade="80"/>
          <w:shd w:val="clear" w:color="auto" w:fill="FFFFFF"/>
        </w:rPr>
        <w:t>PENDIENTE LAKUA</w:t>
      </w:r>
      <w:r w:rsidRPr="00A34EF0">
        <w:rPr>
          <w:rFonts w:cs="Arial"/>
          <w:color w:val="808080" w:themeColor="background1" w:themeShade="80"/>
          <w:shd w:val="clear" w:color="auto" w:fill="FFFFFF"/>
        </w:rPr>
        <w:t xml:space="preserve"> (decisiones jurídicas)</w:t>
      </w:r>
    </w:p>
    <w:p w:rsidRPr="00B95078" w:rsidR="00E10308" w:rsidP="4FB98DB2" w:rsidRDefault="00E10308" w14:paraId="195D9EFC" w14:textId="77777777">
      <w:pPr>
        <w:jc w:val="left"/>
        <w:rPr>
          <w:rFonts w:cs="Arial"/>
          <w:color w:val="000000"/>
          <w:shd w:val="clear" w:color="auto" w:fill="FFFFFF"/>
        </w:rPr>
      </w:pPr>
    </w:p>
    <w:p w:rsidRPr="00B95078" w:rsidR="00B06178" w:rsidP="4FB98DB2" w:rsidRDefault="00B06178" w14:paraId="0348F163" w14:textId="77777777">
      <w:pPr>
        <w:jc w:val="left"/>
        <w:rPr>
          <w:rFonts w:cs="Arial"/>
          <w:color w:val="000000"/>
          <w:shd w:val="clear" w:color="auto" w:fill="FFFFFF"/>
        </w:rPr>
      </w:pPr>
    </w:p>
    <w:p w:rsidRPr="00B95078" w:rsidR="00EB4F67" w:rsidP="4FB98DB2" w:rsidRDefault="07AD297D" w14:paraId="01B3E62F" w14:textId="541BEF30">
      <w:pPr>
        <w:pStyle w:val="Ttulo3"/>
        <w:jc w:val="left"/>
        <w:rPr>
          <w:shd w:val="clear" w:color="auto" w:fill="FFFFFF"/>
        </w:rPr>
      </w:pPr>
      <w:bookmarkStart w:name="_Toc766517933" w:id="114"/>
      <w:bookmarkStart w:name="_Toc212993686" w:id="115"/>
      <w:bookmarkStart w:name="_Toc213765523" w:id="116"/>
      <w:r w:rsidRPr="00B95078">
        <w:t>Perfil Profesional</w:t>
      </w:r>
      <w:bookmarkEnd w:id="114"/>
      <w:bookmarkEnd w:id="115"/>
      <w:bookmarkEnd w:id="116"/>
    </w:p>
    <w:p w:rsidRPr="00B95078" w:rsidR="00D52F46" w:rsidP="30D1C3F5" w:rsidRDefault="522AC0E6" w14:paraId="2D616BC0" w14:textId="5B9C74C5">
      <w:pPr>
        <w:widowControl w:val="0"/>
        <w:spacing w:before="0" w:after="0"/>
        <w:jc w:val="left"/>
        <w:rPr>
          <w:rFonts w:cs="Arial"/>
          <w:color w:val="000000"/>
          <w:shd w:val="clear" w:color="auto" w:fill="FFFFFF"/>
        </w:rPr>
      </w:pPr>
      <w:r w:rsidRPr="00B95078">
        <w:rPr>
          <w:rFonts w:cs="Arial"/>
          <w:color w:val="000000"/>
          <w:shd w:val="clear" w:color="auto" w:fill="FFFFFF"/>
        </w:rPr>
        <w:t xml:space="preserve">Existen determinados procedimientos </w:t>
      </w:r>
      <w:r w:rsidRPr="00B95078" w:rsidR="4DA4D5C2">
        <w:rPr>
          <w:rFonts w:cs="Arial"/>
          <w:color w:val="000000"/>
          <w:shd w:val="clear" w:color="auto" w:fill="FFFFFF"/>
        </w:rPr>
        <w:t>cuyas solicitudes</w:t>
      </w:r>
      <w:r w:rsidRPr="00B95078">
        <w:rPr>
          <w:rFonts w:cs="Arial"/>
          <w:color w:val="000000"/>
          <w:shd w:val="clear" w:color="auto" w:fill="FFFFFF"/>
        </w:rPr>
        <w:t xml:space="preserve">, por su carácter </w:t>
      </w:r>
      <w:r w:rsidRPr="00B95078" w:rsidR="4FEDB178">
        <w:rPr>
          <w:rFonts w:cs="Arial"/>
          <w:color w:val="000000"/>
          <w:shd w:val="clear" w:color="auto" w:fill="FFFFFF"/>
        </w:rPr>
        <w:t>más técnico o complejo</w:t>
      </w:r>
      <w:r w:rsidRPr="00B95078">
        <w:rPr>
          <w:rFonts w:cs="Arial"/>
          <w:color w:val="000000"/>
          <w:shd w:val="clear" w:color="auto" w:fill="FFFFFF"/>
        </w:rPr>
        <w:t xml:space="preserve">, </w:t>
      </w:r>
      <w:r w:rsidRPr="00B95078" w:rsidR="4DA4D5C2">
        <w:rPr>
          <w:rFonts w:cs="Arial"/>
          <w:color w:val="000000"/>
          <w:shd w:val="clear" w:color="auto" w:fill="FFFFFF"/>
        </w:rPr>
        <w:t>están orientadas para ser rellenadas por diferentes colectivos profesionales (instaladores eléct</w:t>
      </w:r>
      <w:r w:rsidRPr="00B95078" w:rsidR="568BAE13">
        <w:rPr>
          <w:rFonts w:cs="Arial"/>
          <w:color w:val="000000"/>
          <w:shd w:val="clear" w:color="auto" w:fill="FFFFFF"/>
        </w:rPr>
        <w:t>ricos, empresas de gas y calefacción…)</w:t>
      </w:r>
      <w:r w:rsidRPr="00B95078" w:rsidR="4FEDB178">
        <w:rPr>
          <w:rFonts w:cs="Arial"/>
          <w:color w:val="000000"/>
          <w:shd w:val="clear" w:color="auto" w:fill="FFFFFF"/>
        </w:rPr>
        <w:t xml:space="preserve"> que actuarán con un perfil “profesional” dentro de la solicitud y el expediente que se abra en consecuencia. </w:t>
      </w:r>
    </w:p>
    <w:p w:rsidRPr="00B95078" w:rsidR="0082108C" w:rsidP="30D1C3F5" w:rsidRDefault="3875E2DA" w14:paraId="59C0E89D" w14:textId="77777777">
      <w:pPr>
        <w:spacing w:line="276" w:lineRule="auto"/>
        <w:rPr>
          <w:rFonts w:cs="Arial"/>
          <w:color w:val="000000"/>
          <w:shd w:val="clear" w:color="auto" w:fill="FFFFFF"/>
        </w:rPr>
      </w:pPr>
      <w:r w:rsidRPr="00B95078">
        <w:rPr>
          <w:rFonts w:cs="Arial"/>
          <w:color w:val="000000"/>
          <w:shd w:val="clear" w:color="auto" w:fill="FFFFFF"/>
        </w:rPr>
        <w:t xml:space="preserve">Cuando se </w:t>
      </w:r>
      <w:r w:rsidRPr="00B95078" w:rsidR="6A360336">
        <w:rPr>
          <w:rFonts w:cs="Arial"/>
          <w:color w:val="000000"/>
          <w:shd w:val="clear" w:color="auto" w:fill="FFFFFF"/>
        </w:rPr>
        <w:t xml:space="preserve">inicia un flujo de tramitación de solicitud, se revisará </w:t>
      </w:r>
      <w:r w:rsidRPr="00B95078" w:rsidR="70AA726D">
        <w:rPr>
          <w:rFonts w:cs="Arial"/>
          <w:color w:val="000000"/>
          <w:shd w:val="clear" w:color="auto" w:fill="FFFFFF"/>
        </w:rPr>
        <w:t xml:space="preserve">la información </w:t>
      </w:r>
      <w:r w:rsidRPr="00B95078" w:rsidR="7B5DE96A">
        <w:rPr>
          <w:rFonts w:cs="Arial"/>
          <w:color w:val="000000"/>
          <w:shd w:val="clear" w:color="auto" w:fill="FFFFFF"/>
        </w:rPr>
        <w:t>obtenida del</w:t>
      </w:r>
      <w:r w:rsidRPr="00B95078" w:rsidR="08293136">
        <w:rPr>
          <w:rFonts w:cs="Arial"/>
          <w:color w:val="000000"/>
          <w:shd w:val="clear" w:color="auto" w:fill="FFFFFF"/>
        </w:rPr>
        <w:t xml:space="preserve"> CCP </w:t>
      </w:r>
      <w:r w:rsidRPr="00B95078" w:rsidR="7B5DE96A">
        <w:rPr>
          <w:rFonts w:cs="Arial"/>
          <w:color w:val="000000"/>
          <w:shd w:val="clear" w:color="auto" w:fill="FFFFFF"/>
        </w:rPr>
        <w:t>para saber si el procedimiento está marcado con el indicador “profesional”</w:t>
      </w:r>
      <w:r w:rsidRPr="00B95078" w:rsidR="08293136">
        <w:rPr>
          <w:rFonts w:cs="Arial"/>
          <w:color w:val="000000"/>
          <w:shd w:val="clear" w:color="auto" w:fill="FFFFFF"/>
        </w:rPr>
        <w:t xml:space="preserve">, en cuyo caso </w:t>
      </w:r>
      <w:r w:rsidRPr="00B95078" w:rsidR="378BC487">
        <w:rPr>
          <w:rFonts w:cs="Arial"/>
          <w:color w:val="000000"/>
          <w:shd w:val="clear" w:color="auto" w:fill="FFFFFF"/>
        </w:rPr>
        <w:t xml:space="preserve">se </w:t>
      </w:r>
      <w:r w:rsidRPr="00B95078" w:rsidR="7BAAE85F">
        <w:rPr>
          <w:rFonts w:cs="Arial"/>
          <w:color w:val="000000"/>
          <w:shd w:val="clear" w:color="auto" w:fill="FFFFFF"/>
        </w:rPr>
        <w:t xml:space="preserve">le mostrará una ventana al usuario conectado informándole de este hecho. </w:t>
      </w:r>
    </w:p>
    <w:p w:rsidRPr="00B95078" w:rsidR="0082108C" w:rsidP="30D1C3F5" w:rsidRDefault="0082108C" w14:paraId="11B04CCC" w14:textId="77777777">
      <w:pPr>
        <w:spacing w:line="276" w:lineRule="auto"/>
        <w:rPr>
          <w:rFonts w:cs="Arial"/>
          <w:color w:val="000000"/>
          <w:shd w:val="clear" w:color="auto" w:fill="FFFFFF"/>
        </w:rPr>
      </w:pPr>
    </w:p>
    <w:p w:rsidRPr="00B95078" w:rsidR="0082108C" w:rsidP="4FB98DB2" w:rsidRDefault="55DF9CAE" w14:paraId="7BB3D30B" w14:textId="714C125C">
      <w:pPr>
        <w:jc w:val="left"/>
        <w:rPr>
          <w:rFonts w:cs="Arial"/>
          <w:color w:val="000000"/>
          <w:shd w:val="clear" w:color="auto" w:fill="FFFFFF"/>
        </w:rPr>
      </w:pPr>
      <w:commentRangeStart w:id="117"/>
      <w:commentRangeStart w:id="744842527"/>
      <w:del w:author="AdminDigital-Tramita - Gallego, Antonio - HIBERUS IKT S.L.U." w:date="2026-01-26T08:41:43.798Z" w:id="1670472336">
        <w:r w:rsidR="55DF9CAE">
          <w:drawing>
            <wp:inline wp14:editId="3E2F28B2" wp14:anchorId="0E6948B0">
              <wp:extent cx="3811033" cy="2072916"/>
              <wp:effectExtent l="0" t="0" r="0" b="3810"/>
              <wp:docPr id="875014633" name="Imagen 1" descr="Interfaz de usuario gráfica, Texto, Aplicación, Correo electrónico&#10;&#10;El contenido generado por IA puede ser incorrec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5014633" name="Imagen 1" descr="Interfaz de usuario gráfica, Texto, Aplicación, Correo electrónico&#10;&#10;El contenido generado por IA puede ser incorrecto."/>
                      <pic:cNvPicPr>
                        <a:picLocks noChangeAspect="1" noChangeArrowheads="1"/>
                      </pic:cNvPicPr>
                    </pic:nvPicPr>
                    <pic:blipFill>
                      <a:blip xmlns:r="http://schemas.openxmlformats.org/officeDocument/2006/relationships" r:embed="rId83">
                        <a:extLst>
                          <a:ext uri="{28A0092B-C50C-407E-A947-70E740481C1C}">
                            <a14:useLocalDpi xmlns:a14="http://schemas.microsoft.com/office/drawing/2010/main" val="0"/>
                          </a:ext>
                        </a:extLst>
                      </a:blip>
                      <a:srcRect/>
                      <a:stretch>
                        <a:fillRect/>
                      </a:stretch>
                    </pic:blipFill>
                    <pic:spPr bwMode="auto">
                      <a:xfrm>
                        <a:off x="0" y="0"/>
                        <a:ext cx="3820894" cy="2078280"/>
                      </a:xfrm>
                      <a:prstGeom prst="rect">
                        <a:avLst/>
                      </a:prstGeom>
                      <a:noFill/>
                    </pic:spPr>
                  </pic:pic>
                </a:graphicData>
              </a:graphic>
            </wp:inline>
          </w:drawing>
        </w:r>
      </w:del>
      <w:commentRangeEnd w:id="117"/>
      <w:r>
        <w:rPr>
          <w:rStyle w:val="CommentReference"/>
        </w:rPr>
        <w:commentReference w:id="117"/>
      </w:r>
      <w:commentRangeEnd w:id="744842527"/>
      <w:r>
        <w:rPr>
          <w:rStyle w:val="CommentReference"/>
        </w:rPr>
        <w:commentReference w:id="744842527"/>
      </w:r>
    </w:p>
    <w:p w:rsidRPr="00B95078" w:rsidR="0082108C" w:rsidP="4FB98DB2" w:rsidRDefault="0082108C" w14:paraId="1326801C" w14:textId="01A60D73">
      <w:pPr>
        <w:jc w:val="left"/>
        <w:rPr>
          <w:ins w:author="AdminDigital-Tramita - Gallego, Antonio - HIBERUS IKT S.L.U." w:date="2026-01-26T08:41:37.805Z" w16du:dateUtc="2026-01-26T08:41:37.805Z" w:id="465558333"/>
          <w:rFonts w:cs="Arial"/>
          <w:color w:val="000000"/>
          <w:shd w:val="clear" w:color="auto" w:fill="FFFFFF"/>
        </w:rPr>
      </w:pPr>
    </w:p>
    <w:p w:rsidR="38A57507" w:rsidP="6C791179" w:rsidRDefault="38A57507" w14:paraId="31CA1377" w14:textId="519D1AAA">
      <w:pPr>
        <w:pStyle w:val="Normal"/>
        <w:jc w:val="left"/>
        <w:rPr>
          <w:ins w:author="AdminDigital-Tramita - Gallego, Antonio - HIBERUS IKT S.L.U." w:date="2026-01-26T08:41:48.105Z" w16du:dateUtc="2026-01-26T08:41:48.105Z" w:id="805932073"/>
        </w:rPr>
      </w:pPr>
      <w:ins w:author="AdminDigital-Tramita - Gallego, Antonio - HIBERUS IKT S.L.U." w:date="2026-01-26T08:41:38.411Z" w:id="61914530">
        <w:r w:rsidR="38A57507">
          <w:drawing>
            <wp:inline wp14:editId="662413F4" wp14:anchorId="5B9581AF">
              <wp:extent cx="5029200" cy="1552575"/>
              <wp:effectExtent l="0" t="0" r="0" b="0"/>
              <wp:docPr id="4486802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8680244" name="Picture 448680244"/>
                      <pic:cNvPicPr/>
                    </pic:nvPicPr>
                    <pic:blipFill>
                      <a:blip xmlns:r="http://schemas.openxmlformats.org/officeDocument/2006/relationships" r:embed="rId1314848478">
                        <a:extLst>
                          <a:ext uri="{28A0092B-C50C-407E-A947-70E740481C1C}">
                            <a14:useLocalDpi xmlns:a14="http://schemas.microsoft.com/office/drawing/2010/main"/>
                          </a:ext>
                        </a:extLst>
                      </a:blip>
                      <a:stretch>
                        <a:fillRect/>
                      </a:stretch>
                    </pic:blipFill>
                    <pic:spPr>
                      <a:xfrm>
                        <a:off x="0" y="0"/>
                        <a:ext cx="5029200" cy="1552575"/>
                      </a:xfrm>
                      <a:prstGeom prst="rect">
                        <a:avLst/>
                      </a:prstGeom>
                    </pic:spPr>
                  </pic:pic>
                </a:graphicData>
              </a:graphic>
            </wp:inline>
          </w:drawing>
        </w:r>
      </w:ins>
    </w:p>
    <w:p w:rsidR="6C791179" w:rsidP="6C791179" w:rsidRDefault="6C791179" w14:paraId="262D922C" w14:textId="19616FB7">
      <w:pPr>
        <w:pStyle w:val="Normal"/>
        <w:jc w:val="left"/>
        <w:rPr>
          <w:ins w:author="AdminDigital-Tramita - Gallego, Antonio - HIBERUS IKT S.L.U." w:date="2026-01-26T08:43:01.524Z" w16du:dateUtc="2026-01-26T08:43:01.524Z" w:id="1598207598"/>
        </w:rPr>
      </w:pPr>
    </w:p>
    <w:p w:rsidR="5B2F6F89" w:rsidP="6C791179" w:rsidRDefault="5B2F6F89" w14:paraId="095B1CBC" w14:textId="56127A3C">
      <w:pPr>
        <w:pStyle w:val="Normal"/>
        <w:jc w:val="left"/>
      </w:pPr>
      <w:ins w:author="AdminDigital-Tramita - Gallego, Antonio - HIBERUS IKT S.L.U." w:date="2026-01-26T08:43:34.507Z" w:id="1908465628">
        <w:r w:rsidR="5B2F6F89">
          <w:t>La persona solicitante deberá pulsar sobre el botón que corresponda con el modo con el que va a continuar con la solicitud: como profesional o como ciudadanía.</w:t>
        </w:r>
      </w:ins>
    </w:p>
    <w:p w:rsidRPr="00B95078" w:rsidR="00B62E28" w:rsidP="30D1C3F5" w:rsidRDefault="693FD3F7" w14:paraId="6AEB7C07" w14:textId="77777777">
      <w:pPr>
        <w:spacing w:line="276" w:lineRule="auto"/>
        <w:rPr>
          <w:del w:author="AdminDigital-Tramita - Gallego, Antonio - HIBERUS IKT S.L.U." w:date="2026-01-26T08:43:47.206Z" w16du:dateUtc="2026-01-26T08:43:47.206Z" w:id="2086240698"/>
          <w:rFonts w:cs="Arial"/>
          <w:color w:val="000000"/>
          <w:shd w:val="clear" w:color="auto" w:fill="FFFFFF"/>
        </w:rPr>
      </w:pPr>
      <w:del w:author="AdminDigital-Tramita - Gallego, Antonio - HIBERUS IKT S.L.U." w:date="2026-01-26T08:43:47.206Z" w:id="1431684719">
        <w:r w:rsidRPr="6C791179" w:rsidDel="693FD3F7">
          <w:rPr>
            <w:rFonts w:cs="Arial"/>
            <w:color w:val="000000" w:themeColor="text1" w:themeTint="FF" w:themeShade="FF"/>
          </w:rPr>
          <w:delText>De la información que aparece en esta ventana, el colectivo o grupo de profesionales a los que va dirigido dicho procedimiento se obtendrá también de la configuración del CCP.</w:delText>
        </w:r>
      </w:del>
      <w:commentRangeStart w:id="118"/>
      <w:commentRangeEnd w:id="118"/>
      <w:r w:rsidR="00B62E28">
        <w:commentReference w:id="118"/>
      </w:r>
    </w:p>
    <w:p w:rsidR="00B62E28" w:rsidP="30D1C3F5" w:rsidRDefault="693FD3F7" w14:paraId="67021B11" w14:textId="4901F08B">
      <w:pPr>
        <w:spacing w:line="276" w:lineRule="auto"/>
        <w:rPr>
          <w:del w:author="AdminDigital-Tramita - Gallego, Antonio - HIBERUS IKT S.L.U." w:date="2026-01-26T08:43:47.205Z" w16du:dateUtc="2026-01-26T08:43:47.205Z" w:id="216462736"/>
          <w:rFonts w:cs="Arial"/>
        </w:rPr>
      </w:pPr>
      <w:del w:author="AdminDigital-Tramita - Gallego, Antonio - HIBERUS IKT S.L.U." w:date="2026-01-26T08:43:47.206Z" w:id="1261999590">
        <w:r w:rsidRPr="6C791179" w:rsidDel="693FD3F7">
          <w:rPr>
            <w:rFonts w:cs="Arial"/>
          </w:rPr>
          <w:delText xml:space="preserve">El usuario profesional </w:delText>
        </w:r>
        <w:r w:rsidRPr="6C791179" w:rsidDel="2352E2FB">
          <w:rPr>
            <w:rFonts w:cs="Arial"/>
          </w:rPr>
          <w:delText xml:space="preserve">podrá </w:delText>
        </w:r>
        <w:r w:rsidRPr="6C791179" w:rsidDel="4FF0225D">
          <w:rPr>
            <w:rFonts w:cs="Arial"/>
          </w:rPr>
          <w:delText>indicar que</w:delText>
        </w:r>
        <w:r w:rsidRPr="6C791179" w:rsidDel="693FD3F7">
          <w:rPr>
            <w:rFonts w:cs="Arial"/>
          </w:rPr>
          <w:delText xml:space="preserve"> </w:delText>
        </w:r>
        <w:r w:rsidRPr="6C791179" w:rsidDel="00AD93AA">
          <w:rPr>
            <w:rFonts w:cs="Arial"/>
          </w:rPr>
          <w:delText>actúa como</w:delText>
        </w:r>
        <w:r w:rsidRPr="6C791179" w:rsidDel="693FD3F7">
          <w:rPr>
            <w:rFonts w:cs="Arial"/>
          </w:rPr>
          <w:delText xml:space="preserve"> profesional para poder continuar. Si no lo marca, la tramitación se realizará con el mismo flujo de cualquier otra solicitud telemática como si se hubiese conectado cualquier otra persona solicitante.</w:delText>
        </w:r>
      </w:del>
    </w:p>
    <w:p w:rsidRPr="00B95078" w:rsidR="00B62E28" w:rsidP="30D1C3F5" w:rsidRDefault="693FD3F7" w14:paraId="56D54533" w14:textId="4F966FC2">
      <w:pPr>
        <w:spacing w:line="276" w:lineRule="auto"/>
        <w:rPr>
          <w:rFonts w:cs="Arial"/>
        </w:rPr>
      </w:pPr>
      <w:del w:author="AdminDigital-Tramita - Gallego, Antonio - HIBERUS IKT S.L.U." w:date="2026-01-26T08:43:57.81Z" w:id="1529160861">
        <w:r w:rsidRPr="6C791179" w:rsidDel="693FD3F7">
          <w:rPr>
            <w:rFonts w:cs="Arial"/>
          </w:rPr>
          <w:delText xml:space="preserve">La marca o no </w:delText>
        </w:r>
      </w:del>
      <w:ins w:author="AdminDigital-Tramita - Gallego, Antonio - HIBERUS IKT S.L.U." w:date="2026-01-26T08:44:14.458Z" w:id="1204331669">
        <w:r w:rsidRPr="6C791179" w:rsidR="325C5FAA">
          <w:rPr>
            <w:rFonts w:cs="Arial"/>
          </w:rPr>
          <w:t xml:space="preserve">El botón pulsado </w:t>
        </w:r>
      </w:ins>
      <w:r w:rsidRPr="6C791179" w:rsidR="693FD3F7">
        <w:rPr>
          <w:rFonts w:cs="Arial"/>
        </w:rPr>
        <w:t xml:space="preserve">determinará cómo entrará el usuario conectado en la solicitud en curso y, por consiguiente, qué rol desempeñará en el expediente. En el caso de que lo marque y se autoidentifique como profesional sus datos viajarán en el proceso de presentación de solicitudes en el bloque </w:t>
      </w:r>
      <w:r w:rsidRPr="6C791179" w:rsidR="693FD3F7">
        <w:rPr>
          <w:rFonts w:cs="Arial"/>
          <w:i w:val="1"/>
          <w:iCs w:val="1"/>
        </w:rPr>
        <w:t>&lt;authorized&gt;</w:t>
      </w:r>
      <w:r w:rsidRPr="6C791179" w:rsidR="693FD3F7">
        <w:rPr>
          <w:rFonts w:cs="Arial"/>
        </w:rPr>
        <w:t>.</w:t>
      </w:r>
    </w:p>
    <w:p w:rsidRPr="00B95078" w:rsidR="00B62E28" w:rsidP="30D1C3F5" w:rsidRDefault="693FD3F7" w14:paraId="4ECC9031" w14:textId="77777777">
      <w:pPr>
        <w:spacing w:line="276" w:lineRule="auto"/>
        <w:rPr>
          <w:rFonts w:cs="Arial"/>
        </w:rPr>
      </w:pPr>
      <w:r w:rsidRPr="30D1C3F5">
        <w:rPr>
          <w:rFonts w:cs="Arial"/>
        </w:rPr>
        <w:t>El profesional podrá realizar una tramitación en su nombre o bien como autorizado de una empresa.</w:t>
      </w:r>
    </w:p>
    <w:p w:rsidRPr="00B95078" w:rsidR="00D86776" w:rsidP="00524984" w:rsidRDefault="00D86776" w14:paraId="2223B1F5" w14:textId="2E43D54D">
      <w:pPr>
        <w:widowControl w:val="0"/>
        <w:suppressAutoHyphens/>
        <w:spacing w:before="0" w:after="0"/>
        <w:jc w:val="left"/>
        <w:rPr>
          <w:rFonts w:cs="Arial"/>
        </w:rPr>
      </w:pPr>
      <w:r w:rsidRPr="00B95078">
        <w:rPr>
          <w:rFonts w:cs="Arial"/>
          <w:noProof/>
        </w:rPr>
        <w:drawing>
          <wp:inline distT="0" distB="0" distL="0" distR="0" wp14:anchorId="7B5AAF27" wp14:editId="5877928D">
            <wp:extent cx="4909375" cy="2363474"/>
            <wp:effectExtent l="0" t="0" r="0" b="0"/>
            <wp:docPr id="7876379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7925" name="Imagen 1" descr="Interfaz de usuario gráfica, Aplicación&#10;&#10;El contenido generado por IA puede ser incorrecto."/>
                    <pic:cNvPicPr/>
                  </pic:nvPicPr>
                  <pic:blipFill>
                    <a:blip r:embed="rId84"/>
                    <a:stretch>
                      <a:fillRect/>
                    </a:stretch>
                  </pic:blipFill>
                  <pic:spPr>
                    <a:xfrm>
                      <a:off x="0" y="0"/>
                      <a:ext cx="4909375" cy="2363474"/>
                    </a:xfrm>
                    <a:prstGeom prst="rect">
                      <a:avLst/>
                    </a:prstGeom>
                  </pic:spPr>
                </pic:pic>
              </a:graphicData>
            </a:graphic>
          </wp:inline>
        </w:drawing>
      </w:r>
    </w:p>
    <w:p w:rsidRPr="00B95078" w:rsidR="49EE3FA1" w:rsidP="49EE3FA1" w:rsidRDefault="49EE3FA1" w14:paraId="5763192C" w14:textId="52216122">
      <w:pPr>
        <w:widowControl w:val="0"/>
        <w:spacing w:before="0" w:after="0"/>
        <w:jc w:val="left"/>
        <w:rPr>
          <w:rFonts w:cs="Arial"/>
          <w:b/>
          <w:bCs/>
        </w:rPr>
      </w:pPr>
    </w:p>
    <w:p w:rsidRPr="00B95078" w:rsidR="00524984" w:rsidP="00C32016" w:rsidRDefault="00C32016" w14:paraId="6B89518B" w14:textId="10B0D725">
      <w:pPr>
        <w:widowControl w:val="0"/>
        <w:suppressAutoHyphens/>
        <w:spacing w:before="0" w:after="0"/>
        <w:jc w:val="left"/>
        <w:rPr>
          <w:rFonts w:cs="Arial"/>
          <w:b/>
          <w:bCs/>
        </w:rPr>
      </w:pPr>
      <w:r w:rsidRPr="00B95078">
        <w:rPr>
          <w:rFonts w:cs="Arial"/>
          <w:b/>
          <w:bCs/>
        </w:rPr>
        <w:t>Para m</w:t>
      </w:r>
      <w:r w:rsidRPr="00B95078" w:rsidR="015E6CBE">
        <w:rPr>
          <w:rFonts w:cs="Arial"/>
          <w:b/>
          <w:bCs/>
        </w:rPr>
        <w:t>í</w:t>
      </w:r>
      <w:r w:rsidRPr="00B95078">
        <w:rPr>
          <w:rFonts w:cs="Arial"/>
          <w:b/>
          <w:bCs/>
        </w:rPr>
        <w:t>:</w:t>
      </w:r>
    </w:p>
    <w:p w:rsidRPr="00B95078" w:rsidR="0004774A" w:rsidP="00C32016" w:rsidRDefault="0004774A" w14:paraId="018ED87D" w14:textId="77777777">
      <w:pPr>
        <w:widowControl w:val="0"/>
        <w:suppressAutoHyphens/>
        <w:spacing w:before="0" w:after="0"/>
        <w:jc w:val="left"/>
        <w:rPr>
          <w:rFonts w:cs="Arial"/>
          <w:b/>
          <w:bCs/>
        </w:rPr>
      </w:pPr>
    </w:p>
    <w:p w:rsidRPr="00B95078" w:rsidR="0004774A" w:rsidP="0011317A" w:rsidRDefault="00FA0F2C" w14:paraId="5EA2E16C" w14:textId="70C61054">
      <w:pPr>
        <w:widowControl w:val="0"/>
        <w:suppressAutoHyphens/>
        <w:spacing w:before="0" w:after="0"/>
        <w:ind w:left="284"/>
        <w:jc w:val="left"/>
        <w:rPr>
          <w:rFonts w:cs="Arial"/>
        </w:rPr>
      </w:pPr>
      <w:r w:rsidRPr="00B95078">
        <w:rPr>
          <w:rFonts w:cs="Arial"/>
        </w:rPr>
        <w:t>Se mostrarán</w:t>
      </w:r>
      <w:r w:rsidRPr="00B95078" w:rsidR="00E11EC9">
        <w:rPr>
          <w:rFonts w:cs="Arial"/>
        </w:rPr>
        <w:t xml:space="preserve"> los datos del profesional </w:t>
      </w:r>
      <w:r w:rsidRPr="00B95078" w:rsidR="0072610E">
        <w:rPr>
          <w:rFonts w:cs="Arial"/>
        </w:rPr>
        <w:t xml:space="preserve">o empresa </w:t>
      </w:r>
      <w:r w:rsidRPr="00B95078" w:rsidR="555B3381">
        <w:rPr>
          <w:rFonts w:cs="Arial"/>
        </w:rPr>
        <w:t>q</w:t>
      </w:r>
      <w:r w:rsidRPr="00B95078" w:rsidR="4358B339">
        <w:rPr>
          <w:rFonts w:cs="Arial"/>
        </w:rPr>
        <w:t>u</w:t>
      </w:r>
      <w:r w:rsidRPr="00B95078" w:rsidR="0D7F8F44">
        <w:rPr>
          <w:rFonts w:cs="Arial"/>
        </w:rPr>
        <w:t>e</w:t>
      </w:r>
      <w:r w:rsidRPr="00B95078" w:rsidR="0072610E">
        <w:rPr>
          <w:rFonts w:cs="Arial"/>
        </w:rPr>
        <w:t xml:space="preserve"> realiza el trámite como solicitante.</w:t>
      </w:r>
    </w:p>
    <w:p w:rsidRPr="00B95078" w:rsidR="00C32016" w:rsidP="00C32016" w:rsidRDefault="00C32016" w14:paraId="2B7DAEED" w14:textId="77777777">
      <w:pPr>
        <w:widowControl w:val="0"/>
        <w:suppressAutoHyphens/>
        <w:spacing w:before="0" w:after="0"/>
        <w:jc w:val="left"/>
        <w:rPr>
          <w:rFonts w:cs="Arial"/>
          <w:b/>
          <w:bCs/>
        </w:rPr>
      </w:pPr>
    </w:p>
    <w:p w:rsidRPr="00B95078" w:rsidR="00051F12" w:rsidP="4FB98DB2" w:rsidRDefault="00051F12" w14:paraId="2D32D632" w14:textId="337B7556">
      <w:pPr>
        <w:widowControl w:val="0"/>
        <w:suppressAutoHyphens/>
        <w:spacing w:before="0" w:after="0"/>
        <w:jc w:val="left"/>
      </w:pPr>
    </w:p>
    <w:p w:rsidR="31DE4E5F" w:rsidP="30944950" w:rsidRDefault="31DE4E5F" w14:paraId="46935E62" w14:textId="08D1CC4F">
      <w:pPr>
        <w:widowControl w:val="0"/>
        <w:spacing w:before="0" w:after="0"/>
        <w:jc w:val="left"/>
      </w:pPr>
      <w:r>
        <w:rPr>
          <w:noProof/>
        </w:rPr>
        <w:drawing>
          <wp:inline distT="0" distB="0" distL="0" distR="0" wp14:anchorId="3B3B7797" wp14:editId="30A6F5E4">
            <wp:extent cx="5124713" cy="3981655"/>
            <wp:effectExtent l="0" t="0" r="0" b="0"/>
            <wp:docPr id="140265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5396" name=""/>
                    <pic:cNvPicPr/>
                  </pic:nvPicPr>
                  <pic:blipFill>
                    <a:blip r:embed="rId85">
                      <a:extLst>
                        <a:ext uri="{28A0092B-C50C-407E-A947-70E740481C1C}">
                          <a14:useLocalDpi xmlns:a14="http://schemas.microsoft.com/office/drawing/2010/main" val="0"/>
                        </a:ext>
                      </a:extLst>
                    </a:blip>
                    <a:stretch>
                      <a:fillRect/>
                    </a:stretch>
                  </pic:blipFill>
                  <pic:spPr>
                    <a:xfrm>
                      <a:off x="0" y="0"/>
                      <a:ext cx="5124713" cy="3981655"/>
                    </a:xfrm>
                    <a:prstGeom prst="rect">
                      <a:avLst/>
                    </a:prstGeom>
                  </pic:spPr>
                </pic:pic>
              </a:graphicData>
            </a:graphic>
          </wp:inline>
        </w:drawing>
      </w:r>
    </w:p>
    <w:p w:rsidRPr="00B95078" w:rsidR="00051F12" w:rsidP="00C32016" w:rsidRDefault="00051F12" w14:paraId="3D056EEB" w14:textId="77777777">
      <w:pPr>
        <w:widowControl w:val="0"/>
        <w:suppressAutoHyphens/>
        <w:spacing w:before="0" w:after="0"/>
        <w:jc w:val="left"/>
        <w:rPr>
          <w:rFonts w:cs="Arial"/>
        </w:rPr>
      </w:pPr>
    </w:p>
    <w:p w:rsidRPr="00B95078" w:rsidR="00051F12" w:rsidP="00C32016" w:rsidRDefault="00051F12" w14:paraId="1C9A89F0" w14:textId="77777777">
      <w:pPr>
        <w:widowControl w:val="0"/>
        <w:suppressAutoHyphens/>
        <w:spacing w:before="0" w:after="0"/>
        <w:jc w:val="left"/>
        <w:rPr>
          <w:rFonts w:cs="Arial"/>
        </w:rPr>
      </w:pPr>
    </w:p>
    <w:p w:rsidRPr="00B95078" w:rsidR="00A06A4B" w:rsidP="30D1C3F5" w:rsidRDefault="3B9616FB" w14:paraId="518AFCA3" w14:textId="226FDD52">
      <w:pPr>
        <w:widowControl w:val="0"/>
        <w:suppressAutoHyphens/>
        <w:spacing w:before="0" w:after="0" w:line="276" w:lineRule="auto"/>
        <w:rPr>
          <w:rFonts w:cs="Arial"/>
          <w:b/>
          <w:bCs/>
        </w:rPr>
      </w:pPr>
      <w:r w:rsidRPr="30D1C3F5">
        <w:rPr>
          <w:rFonts w:cs="Arial"/>
          <w:b/>
          <w:bCs/>
        </w:rPr>
        <w:t xml:space="preserve">Para </w:t>
      </w:r>
      <w:r w:rsidRPr="30D1C3F5" w:rsidR="1C6F83C9">
        <w:rPr>
          <w:rFonts w:cs="Arial"/>
          <w:b/>
          <w:bCs/>
        </w:rPr>
        <w:t>o</w:t>
      </w:r>
      <w:r w:rsidRPr="30D1C3F5">
        <w:rPr>
          <w:rFonts w:cs="Arial"/>
          <w:b/>
          <w:bCs/>
        </w:rPr>
        <w:t>tro</w:t>
      </w:r>
      <w:r w:rsidRPr="30D1C3F5" w:rsidR="1D562914">
        <w:rPr>
          <w:rFonts w:cs="Arial"/>
          <w:b/>
          <w:bCs/>
        </w:rPr>
        <w:t>:</w:t>
      </w:r>
    </w:p>
    <w:p w:rsidRPr="00B95078" w:rsidR="00BF3616" w:rsidP="30D1C3F5" w:rsidRDefault="00BF3616" w14:paraId="379F6A0D" w14:textId="77777777">
      <w:pPr>
        <w:pStyle w:val="Prrafodelista"/>
        <w:spacing w:before="0" w:after="160" w:line="276" w:lineRule="auto"/>
        <w:ind w:left="360"/>
        <w:rPr>
          <w:rFonts w:cs="Arial"/>
          <w:b/>
          <w:bCs/>
        </w:rPr>
      </w:pPr>
    </w:p>
    <w:p w:rsidRPr="00B95078" w:rsidR="0010372E" w:rsidP="30D1C3F5" w:rsidRDefault="1D562914" w14:paraId="6CD65AD0" w14:textId="20DD9FF0">
      <w:pPr>
        <w:pStyle w:val="Prrafodelista"/>
        <w:spacing w:before="0" w:after="160" w:line="276" w:lineRule="auto"/>
        <w:ind w:left="360"/>
        <w:rPr>
          <w:rFonts w:cs="Arial"/>
        </w:rPr>
      </w:pPr>
      <w:r w:rsidRPr="30D1C3F5">
        <w:rPr>
          <w:rFonts w:cs="Arial"/>
        </w:rPr>
        <w:t xml:space="preserve">En el caso de realizar una solicitud para otro, podrá </w:t>
      </w:r>
      <w:r w:rsidRPr="30D1C3F5" w:rsidR="149D7D8B">
        <w:rPr>
          <w:rFonts w:cs="Arial"/>
        </w:rPr>
        <w:t xml:space="preserve">realizarse a título personal </w:t>
      </w:r>
      <w:r w:rsidRPr="30D1C3F5" w:rsidR="791C0B48">
        <w:rPr>
          <w:rFonts w:cs="Arial"/>
        </w:rPr>
        <w:t>para un solicitante, o bien como persona autorizada de una empresa</w:t>
      </w:r>
      <w:r w:rsidRPr="30D1C3F5" w:rsidR="075687F4">
        <w:rPr>
          <w:rFonts w:cs="Arial"/>
        </w:rPr>
        <w:t>. La empresa autorizadora se recuperará de</w:t>
      </w:r>
      <w:r w:rsidRPr="30D1C3F5" w:rsidR="0620BA42">
        <w:rPr>
          <w:rFonts w:cs="Arial"/>
        </w:rPr>
        <w:t xml:space="preserve"> RdA</w:t>
      </w:r>
      <w:r w:rsidRPr="30D1C3F5" w:rsidR="075687F4">
        <w:rPr>
          <w:rFonts w:cs="Arial"/>
        </w:rPr>
        <w:t>.</w:t>
      </w:r>
    </w:p>
    <w:p w:rsidRPr="00B95078" w:rsidR="008E4C99" w:rsidP="30D1C3F5" w:rsidRDefault="008E4C99" w14:paraId="6B8566FA" w14:textId="77777777">
      <w:pPr>
        <w:pStyle w:val="Prrafodelista"/>
        <w:spacing w:before="0" w:after="160" w:line="276" w:lineRule="auto"/>
        <w:ind w:left="360"/>
        <w:rPr>
          <w:rFonts w:cs="Arial"/>
        </w:rPr>
      </w:pPr>
    </w:p>
    <w:p w:rsidRPr="00B95078" w:rsidR="008E4C99" w:rsidP="30D1C3F5" w:rsidRDefault="1A38816D" w14:paraId="2BCAC484" w14:textId="652AE1E5">
      <w:pPr>
        <w:pStyle w:val="Prrafodelista"/>
        <w:spacing w:before="0" w:after="160" w:line="276" w:lineRule="auto"/>
        <w:ind w:left="360"/>
        <w:rPr>
          <w:rFonts w:cs="Arial"/>
        </w:rPr>
      </w:pPr>
      <w:r w:rsidRPr="30D1C3F5">
        <w:rPr>
          <w:rFonts w:cs="Arial"/>
        </w:rPr>
        <w:t xml:space="preserve">Posteriormente, el </w:t>
      </w:r>
      <w:r w:rsidRPr="30D1C3F5" w:rsidR="36BC327A">
        <w:rPr>
          <w:rFonts w:cs="Arial"/>
        </w:rPr>
        <w:t>solic</w:t>
      </w:r>
      <w:r w:rsidRPr="30D1C3F5" w:rsidR="12E418D6">
        <w:rPr>
          <w:rFonts w:cs="Arial"/>
        </w:rPr>
        <w:t>i</w:t>
      </w:r>
      <w:r w:rsidRPr="30D1C3F5" w:rsidR="36BC327A">
        <w:rPr>
          <w:rFonts w:cs="Arial"/>
        </w:rPr>
        <w:t xml:space="preserve">tante </w:t>
      </w:r>
      <w:r w:rsidRPr="30D1C3F5">
        <w:rPr>
          <w:rFonts w:cs="Arial"/>
        </w:rPr>
        <w:t>marcará los datos del solicitante al que representa (como profesional particular o en nombre de la empresa autorizadora</w:t>
      </w:r>
      <w:r w:rsidRPr="30D1C3F5" w:rsidR="34FD6E6B">
        <w:rPr>
          <w:rFonts w:cs="Arial"/>
        </w:rPr>
        <w:t>)</w:t>
      </w:r>
      <w:r w:rsidRPr="30D1C3F5">
        <w:rPr>
          <w:rFonts w:cs="Arial"/>
        </w:rPr>
        <w:t>.</w:t>
      </w:r>
    </w:p>
    <w:p w:rsidRPr="00B95078" w:rsidR="0011317A" w:rsidP="00BF3616" w:rsidRDefault="0011317A" w14:paraId="3C8BE961" w14:textId="345E3424">
      <w:pPr>
        <w:pStyle w:val="Prrafodelista"/>
        <w:spacing w:before="0" w:after="160" w:line="259" w:lineRule="auto"/>
        <w:ind w:left="360"/>
        <w:jc w:val="left"/>
      </w:pPr>
    </w:p>
    <w:p w:rsidR="7E3DB400" w:rsidP="30944950" w:rsidRDefault="7E3DB400" w14:paraId="6CAED890" w14:textId="40BBE512">
      <w:pPr>
        <w:pStyle w:val="Prrafodelista"/>
        <w:spacing w:before="0" w:after="160" w:line="259" w:lineRule="auto"/>
        <w:ind w:left="360"/>
        <w:jc w:val="left"/>
      </w:pPr>
      <w:r>
        <w:rPr>
          <w:noProof/>
        </w:rPr>
        <w:drawing>
          <wp:inline distT="0" distB="0" distL="0" distR="0" wp14:anchorId="72F9F38A" wp14:editId="1C2541F9">
            <wp:extent cx="5400675" cy="3009900"/>
            <wp:effectExtent l="0" t="0" r="0" b="0"/>
            <wp:docPr id="18202076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07612"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675" cy="3009900"/>
                    </a:xfrm>
                    <a:prstGeom prst="rect">
                      <a:avLst/>
                    </a:prstGeom>
                  </pic:spPr>
                </pic:pic>
              </a:graphicData>
            </a:graphic>
          </wp:inline>
        </w:drawing>
      </w:r>
    </w:p>
    <w:p w:rsidRPr="00B95078" w:rsidR="68B71FF2" w:rsidP="68B71FF2" w:rsidRDefault="68B71FF2" w14:paraId="5985DACF" w14:textId="7F041727">
      <w:pPr>
        <w:jc w:val="left"/>
        <w:rPr>
          <w:rFonts w:cs="Arial"/>
          <w:b/>
          <w:bCs/>
          <w:color w:val="000000" w:themeColor="text1"/>
        </w:rPr>
      </w:pPr>
    </w:p>
    <w:p w:rsidRPr="00B95078" w:rsidR="00EB4F67" w:rsidP="4FB98DB2" w:rsidRDefault="00A03AA2" w14:paraId="04924388" w14:textId="6E8111CE">
      <w:pPr>
        <w:jc w:val="left"/>
        <w:rPr>
          <w:rFonts w:cs="Arial"/>
          <w:color w:val="000000"/>
          <w:shd w:val="clear" w:color="auto" w:fill="FFFFFF"/>
        </w:rPr>
      </w:pPr>
      <w:r w:rsidRPr="00B95078">
        <w:rPr>
          <w:rFonts w:cs="Arial"/>
          <w:b/>
          <w:bCs/>
          <w:color w:val="000000"/>
          <w:shd w:val="clear" w:color="auto" w:fill="FFFFFF"/>
        </w:rPr>
        <w:t>Notificaciones</w:t>
      </w:r>
      <w:r w:rsidRPr="00B95078">
        <w:rPr>
          <w:rFonts w:cs="Arial"/>
          <w:color w:val="000000"/>
          <w:shd w:val="clear" w:color="auto" w:fill="FFFFFF"/>
        </w:rPr>
        <w:t>:</w:t>
      </w:r>
    </w:p>
    <w:p w:rsidRPr="00B95078" w:rsidR="00D67484" w:rsidP="30D1C3F5" w:rsidRDefault="04F80FBC" w14:paraId="18351FFA" w14:textId="24830296">
      <w:pPr>
        <w:spacing w:line="276" w:lineRule="auto"/>
        <w:rPr>
          <w:rFonts w:cs="Arial"/>
          <w:color w:val="000000"/>
          <w:shd w:val="clear" w:color="auto" w:fill="FFFFFF"/>
        </w:rPr>
      </w:pPr>
      <w:r>
        <w:rPr>
          <w:rFonts w:cs="Arial"/>
          <w:color w:val="000000"/>
          <w:shd w:val="clear" w:color="auto" w:fill="FFFFFF"/>
        </w:rPr>
        <w:t>Aunque no es responsabilidad del ToolkitBerria, es importante tener en cuenta que, en el caso de un profesional, siempre será él e</w:t>
      </w:r>
      <w:r w:rsidRPr="00B95078">
        <w:rPr>
          <w:rFonts w:cs="Arial"/>
          <w:color w:val="000000"/>
          <w:shd w:val="clear" w:color="auto" w:fill="FFFFFF"/>
        </w:rPr>
        <w:t xml:space="preserve">l </w:t>
      </w:r>
      <w:r w:rsidRPr="00B95078">
        <w:rPr>
          <w:rFonts w:cs="Arial"/>
          <w:color w:val="000000"/>
          <w:u w:val="single"/>
          <w:shd w:val="clear" w:color="auto" w:fill="FFFFFF"/>
        </w:rPr>
        <w:t>destinatario de las notificaciones</w:t>
      </w:r>
      <w:r w:rsidRPr="00B95078">
        <w:rPr>
          <w:rFonts w:cs="Arial"/>
          <w:color w:val="000000"/>
          <w:shd w:val="clear" w:color="auto" w:fill="FFFFFF"/>
        </w:rPr>
        <w:t>.</w:t>
      </w:r>
    </w:p>
    <w:p w:rsidRPr="00B95078" w:rsidR="00A03AA2" w:rsidP="30D1C3F5" w:rsidRDefault="50C8DD5F" w14:paraId="23059AD8" w14:textId="4D5E0B16">
      <w:pPr>
        <w:spacing w:line="276" w:lineRule="auto"/>
        <w:rPr>
          <w:rFonts w:cs="Arial"/>
          <w:b/>
          <w:bCs/>
          <w:color w:val="000000"/>
          <w:shd w:val="clear" w:color="auto" w:fill="FFFFFF"/>
        </w:rPr>
      </w:pPr>
      <w:r w:rsidRPr="00B95078">
        <w:rPr>
          <w:rFonts w:cs="Arial"/>
          <w:color w:val="000000"/>
          <w:shd w:val="clear" w:color="auto" w:fill="FFFFFF"/>
        </w:rPr>
        <w:t xml:space="preserve">La jerarquía es la siguiente </w:t>
      </w:r>
      <w:r w:rsidRPr="00B95078">
        <w:rPr>
          <w:rFonts w:cs="Arial"/>
          <w:b/>
          <w:bCs/>
          <w:color w:val="000000"/>
          <w:shd w:val="clear" w:color="auto" w:fill="FFFFFF"/>
        </w:rPr>
        <w:t>Profesional &gt; Representante &gt; Titular</w:t>
      </w:r>
    </w:p>
    <w:p w:rsidRPr="00B95078" w:rsidR="00A03AA2" w:rsidP="30D1C3F5" w:rsidRDefault="50C8DD5F" w14:paraId="29120346" w14:textId="6A75EBD2">
      <w:pPr>
        <w:numPr>
          <w:ilvl w:val="0"/>
          <w:numId w:val="88"/>
        </w:numPr>
        <w:spacing w:line="276" w:lineRule="auto"/>
        <w:rPr>
          <w:rFonts w:cs="Arial"/>
          <w:color w:val="000000"/>
          <w:shd w:val="clear" w:color="auto" w:fill="FFFFFF"/>
        </w:rPr>
      </w:pPr>
      <w:r w:rsidRPr="00B95078">
        <w:rPr>
          <w:rFonts w:cs="Arial"/>
          <w:color w:val="000000"/>
          <w:shd w:val="clear" w:color="auto" w:fill="FFFFFF"/>
        </w:rPr>
        <w:t xml:space="preserve">Si tengo un expediente con </w:t>
      </w:r>
      <w:r w:rsidRPr="00B95078">
        <w:rPr>
          <w:rFonts w:cs="Arial"/>
          <w:color w:val="000000"/>
          <w:u w:val="single"/>
          <w:shd w:val="clear" w:color="auto" w:fill="FFFFFF"/>
        </w:rPr>
        <w:t>titular y representante</w:t>
      </w:r>
      <w:r w:rsidRPr="00B95078">
        <w:rPr>
          <w:rFonts w:cs="Arial"/>
          <w:color w:val="000000"/>
          <w:shd w:val="clear" w:color="auto" w:fill="FFFFFF"/>
        </w:rPr>
        <w:t xml:space="preserve">: la notificación se envía al representante, pero ambos tienen acceso desde la bandeja de notificaciones y ambos pueden acceder al detalle del expediente, que incluye el documento de notificación. </w:t>
      </w:r>
    </w:p>
    <w:p w:rsidRPr="00B95078" w:rsidR="00A03AA2" w:rsidP="30D1C3F5" w:rsidRDefault="50C8DD5F" w14:paraId="33144DC0" w14:textId="48E4C3A3">
      <w:pPr>
        <w:numPr>
          <w:ilvl w:val="0"/>
          <w:numId w:val="88"/>
        </w:numPr>
        <w:spacing w:line="276" w:lineRule="auto"/>
        <w:rPr>
          <w:rFonts w:cs="Arial"/>
          <w:color w:val="000000"/>
          <w:shd w:val="clear" w:color="auto" w:fill="FFFFFF"/>
        </w:rPr>
      </w:pPr>
      <w:r w:rsidRPr="00B95078">
        <w:rPr>
          <w:rFonts w:cs="Arial"/>
          <w:color w:val="000000"/>
          <w:shd w:val="clear" w:color="auto" w:fill="FFFFFF"/>
        </w:rPr>
        <w:t xml:space="preserve">Si tengo un expediente con </w:t>
      </w:r>
      <w:r w:rsidRPr="00B95078">
        <w:rPr>
          <w:rFonts w:cs="Arial"/>
          <w:color w:val="000000"/>
          <w:u w:val="single"/>
          <w:shd w:val="clear" w:color="auto" w:fill="FFFFFF"/>
        </w:rPr>
        <w:t>titular y profesional</w:t>
      </w:r>
      <w:r w:rsidRPr="00B95078">
        <w:rPr>
          <w:rFonts w:cs="Arial"/>
          <w:color w:val="000000"/>
          <w:shd w:val="clear" w:color="auto" w:fill="FFFFFF"/>
        </w:rPr>
        <w:t>: la notificación se envía al profesional, y ambos tienen acceso desde la bandeja de notificaciones y ambos pueden acceder al detalle del expediente, que incluye el documento de notificación. Y en este caso el aviso se le envía al profesional.</w:t>
      </w:r>
    </w:p>
    <w:p w:rsidRPr="00B95078" w:rsidR="00A03AA2" w:rsidP="30D1C3F5" w:rsidRDefault="50C8DD5F" w14:paraId="2CF796DE" w14:textId="0B3210B8">
      <w:pPr>
        <w:numPr>
          <w:ilvl w:val="0"/>
          <w:numId w:val="88"/>
        </w:numPr>
        <w:spacing w:line="276" w:lineRule="auto"/>
        <w:rPr>
          <w:rFonts w:cs="Arial"/>
          <w:color w:val="000000"/>
          <w:shd w:val="clear" w:color="auto" w:fill="FFFFFF"/>
        </w:rPr>
      </w:pPr>
      <w:r w:rsidRPr="00B95078">
        <w:rPr>
          <w:rFonts w:cs="Arial"/>
          <w:color w:val="000000"/>
          <w:shd w:val="clear" w:color="auto" w:fill="FFFFFF"/>
        </w:rPr>
        <w:t xml:space="preserve">Si tengo un expediente con </w:t>
      </w:r>
      <w:r w:rsidRPr="00B95078">
        <w:rPr>
          <w:rFonts w:cs="Arial"/>
          <w:color w:val="000000"/>
          <w:u w:val="single"/>
          <w:shd w:val="clear" w:color="auto" w:fill="FFFFFF"/>
        </w:rPr>
        <w:t>titular, representante y profesional</w:t>
      </w:r>
      <w:r w:rsidRPr="00B95078">
        <w:rPr>
          <w:rFonts w:cs="Arial"/>
          <w:color w:val="000000"/>
          <w:shd w:val="clear" w:color="auto" w:fill="FFFFFF"/>
        </w:rPr>
        <w:t>: la notificación se envía al profesional, y los tres tienen acceso desde la bandeja de notificaciones y los tres pueden acceder al detalle del expediente, que incluye el documento de notificación. El aviso de la notificación se le envía al profesional.</w:t>
      </w:r>
    </w:p>
    <w:p w:rsidRPr="00B95078" w:rsidR="00A03AA2" w:rsidP="30D1C3F5" w:rsidRDefault="00A03AA2" w14:paraId="1FEEA7F7" w14:textId="77777777">
      <w:pPr>
        <w:spacing w:line="276" w:lineRule="auto"/>
        <w:rPr>
          <w:rFonts w:cs="Arial"/>
          <w:color w:val="000000"/>
          <w:shd w:val="clear" w:color="auto" w:fill="FFFFFF"/>
        </w:rPr>
      </w:pPr>
    </w:p>
    <w:p w:rsidRPr="00B95078" w:rsidR="00EC157E" w:rsidRDefault="00EC157E" w14:paraId="5CCEE8FA" w14:textId="77777777">
      <w:pPr>
        <w:spacing w:before="0" w:after="160" w:line="259" w:lineRule="auto"/>
        <w:jc w:val="left"/>
        <w:rPr>
          <w:rFonts w:cs="Arial"/>
          <w:b/>
          <w:bCs/>
          <w:color w:val="009797"/>
          <w:szCs w:val="20"/>
        </w:rPr>
      </w:pPr>
      <w:r w:rsidRPr="00B95078">
        <w:rPr>
          <w:rFonts w:cs="Arial"/>
          <w:szCs w:val="20"/>
        </w:rPr>
        <w:br w:type="page"/>
      </w:r>
    </w:p>
    <w:p w:rsidRPr="00B95078" w:rsidR="007A197B" w:rsidP="4FB98DB2" w:rsidRDefault="720E9E5F" w14:paraId="30AC3AF8" w14:textId="60F53EB1">
      <w:pPr>
        <w:pStyle w:val="Ttulo2"/>
        <w:jc w:val="left"/>
      </w:pPr>
      <w:bookmarkStart w:name="_Toc625893363" w:id="119"/>
      <w:bookmarkStart w:name="_Toc212993687" w:id="120"/>
      <w:bookmarkStart w:name="_Toc213765524" w:id="121"/>
      <w:r w:rsidRPr="00B95078">
        <w:t>Paso 2: Datos Específicos</w:t>
      </w:r>
      <w:bookmarkEnd w:id="119"/>
      <w:bookmarkEnd w:id="120"/>
      <w:bookmarkEnd w:id="121"/>
    </w:p>
    <w:p w:rsidRPr="00B95078" w:rsidR="00931331" w:rsidP="30D1C3F5" w:rsidRDefault="03F74595" w14:paraId="634C81BB" w14:textId="0C60F549">
      <w:pPr>
        <w:tabs>
          <w:tab w:val="num" w:pos="720"/>
        </w:tabs>
        <w:spacing w:line="276" w:lineRule="auto"/>
        <w:rPr>
          <w:rFonts w:cs="Arial"/>
          <w:color w:val="000000"/>
        </w:rPr>
      </w:pPr>
      <w:r w:rsidRPr="30D1C3F5">
        <w:rPr>
          <w:rFonts w:cs="Arial"/>
          <w:color w:val="000000" w:themeColor="text1"/>
        </w:rPr>
        <w:t xml:space="preserve">El paso 2-Datos Específicos será el encargado de visualizar el formulario correspondiente al procedimiento y acción telemática en curso en base a la configuración </w:t>
      </w:r>
      <w:r w:rsidRPr="30D1C3F5" w:rsidR="654C976C">
        <w:rPr>
          <w:rFonts w:cs="Arial"/>
          <w:color w:val="000000" w:themeColor="text1"/>
        </w:rPr>
        <w:t>del mismo que se haya realizado en el Compositor.</w:t>
      </w:r>
    </w:p>
    <w:p w:rsidRPr="00B95078" w:rsidR="00D3178F" w:rsidP="30D1C3F5" w:rsidRDefault="0E6FC84B" w14:paraId="2902997C" w14:textId="33FB0E87">
      <w:pPr>
        <w:tabs>
          <w:tab w:val="num" w:pos="720"/>
        </w:tabs>
        <w:spacing w:line="276" w:lineRule="auto"/>
        <w:rPr>
          <w:rFonts w:cs="Arial"/>
          <w:color w:val="000000"/>
        </w:rPr>
      </w:pPr>
      <w:r w:rsidRPr="30D1C3F5">
        <w:rPr>
          <w:rFonts w:cs="Arial"/>
          <w:color w:val="000000" w:themeColor="text1"/>
        </w:rPr>
        <w:t xml:space="preserve">El conjunto de componentes visuales y su funcionamiento, basado en acciones condicionales y/o funciones está especificado en el documento de análisis del propio compositor (Ver documento </w:t>
      </w:r>
      <w:r w:rsidRPr="30D1C3F5" w:rsidR="58C1C980">
        <w:rPr>
          <w:rFonts w:cs="Arial"/>
          <w:color w:val="000000" w:themeColor="text1"/>
        </w:rPr>
        <w:t>ToolkitBerria ASI – Compositor de Formularios.docx).</w:t>
      </w:r>
    </w:p>
    <w:p w:rsidRPr="00B95078" w:rsidR="00E55CD0" w:rsidP="4FB98DB2" w:rsidRDefault="00E55CD0" w14:paraId="2F56330D" w14:textId="77777777">
      <w:pPr>
        <w:tabs>
          <w:tab w:val="num" w:pos="720"/>
        </w:tabs>
        <w:jc w:val="left"/>
        <w:rPr>
          <w:rFonts w:cs="Arial"/>
          <w:color w:val="000000"/>
        </w:rPr>
      </w:pPr>
    </w:p>
    <w:p w:rsidRPr="00B95078" w:rsidR="00E55CD0" w:rsidP="4FB98DB2" w:rsidRDefault="5876B29C" w14:paraId="29BA3D20" w14:textId="421B087E">
      <w:pPr>
        <w:pStyle w:val="Ttulo3"/>
        <w:jc w:val="left"/>
      </w:pPr>
      <w:bookmarkStart w:name="_Toc438218436" w:id="122"/>
      <w:bookmarkStart w:name="_Toc212993688" w:id="123"/>
      <w:bookmarkStart w:name="_Toc213765525" w:id="124"/>
      <w:r w:rsidRPr="00B95078">
        <w:t>Utilización de la Dirección Postal de Notificación</w:t>
      </w:r>
      <w:bookmarkEnd w:id="122"/>
      <w:bookmarkEnd w:id="123"/>
      <w:bookmarkEnd w:id="124"/>
    </w:p>
    <w:p w:rsidRPr="00B95078" w:rsidR="00D3178F" w:rsidP="30D1C3F5" w:rsidRDefault="7D7C5DE1" w14:paraId="666CA1E7" w14:textId="1AB827C8">
      <w:pPr>
        <w:tabs>
          <w:tab w:val="num" w:pos="720"/>
        </w:tabs>
        <w:spacing w:line="276" w:lineRule="auto"/>
        <w:rPr>
          <w:rFonts w:cs="Arial"/>
          <w:color w:val="000000"/>
        </w:rPr>
      </w:pPr>
      <w:r w:rsidRPr="30D1C3F5">
        <w:rPr>
          <w:rFonts w:cs="Arial"/>
          <w:color w:val="000000" w:themeColor="text1"/>
        </w:rPr>
        <w:t xml:space="preserve">Cuando </w:t>
      </w:r>
      <w:r w:rsidRPr="30D1C3F5" w:rsidR="56EE2253">
        <w:rPr>
          <w:rFonts w:cs="Arial"/>
          <w:color w:val="000000" w:themeColor="text1"/>
        </w:rPr>
        <w:t xml:space="preserve">la persona </w:t>
      </w:r>
      <w:r w:rsidRPr="30D1C3F5">
        <w:rPr>
          <w:rFonts w:cs="Arial"/>
          <w:color w:val="000000" w:themeColor="text1"/>
        </w:rPr>
        <w:t>conectad</w:t>
      </w:r>
      <w:r w:rsidRPr="30D1C3F5" w:rsidR="56EE2253">
        <w:rPr>
          <w:rFonts w:cs="Arial"/>
          <w:color w:val="000000" w:themeColor="text1"/>
        </w:rPr>
        <w:t>a</w:t>
      </w:r>
      <w:r w:rsidRPr="30D1C3F5">
        <w:rPr>
          <w:rFonts w:cs="Arial"/>
          <w:color w:val="000000" w:themeColor="text1"/>
        </w:rPr>
        <w:t xml:space="preserve"> </w:t>
      </w:r>
      <w:r w:rsidRPr="30D1C3F5" w:rsidR="02E77F40">
        <w:rPr>
          <w:rFonts w:cs="Arial"/>
          <w:color w:val="000000" w:themeColor="text1"/>
        </w:rPr>
        <w:t xml:space="preserve">tiene una dirección postal como dirección para recibir las comunicaciones y notificaciones de la Administración </w:t>
      </w:r>
      <w:r w:rsidRPr="00A34EF0" w:rsidR="02E77F40">
        <w:rPr>
          <w:rFonts w:cs="Arial"/>
          <w:b/>
          <w:bCs/>
          <w:color w:val="000000" w:themeColor="text1"/>
        </w:rPr>
        <w:t xml:space="preserve">esta dirección puede ser reutilizada </w:t>
      </w:r>
      <w:r w:rsidRPr="30D1C3F5" w:rsidR="02E77F40">
        <w:rPr>
          <w:rFonts w:cs="Arial"/>
          <w:color w:val="000000" w:themeColor="text1"/>
        </w:rPr>
        <w:t xml:space="preserve">en todos los componentes </w:t>
      </w:r>
      <w:r w:rsidRPr="30D1C3F5" w:rsidR="4F972911">
        <w:rPr>
          <w:rFonts w:cs="Arial"/>
          <w:color w:val="000000" w:themeColor="text1"/>
        </w:rPr>
        <w:t xml:space="preserve">de dirección existentes en el paso 2. </w:t>
      </w:r>
      <w:r w:rsidRPr="30D1C3F5" w:rsidR="54C6CA0C">
        <w:rPr>
          <w:rFonts w:cs="Arial"/>
          <w:color w:val="000000" w:themeColor="text1"/>
        </w:rPr>
        <w:t>Para ello, se tienen que dar varias condiciones:</w:t>
      </w:r>
    </w:p>
    <w:p w:rsidR="54C6CA0C" w:rsidP="30D1C3F5" w:rsidRDefault="54C6CA0C" w14:paraId="1BEBA905" w14:textId="6BD5ABFF">
      <w:pPr>
        <w:pStyle w:val="Prrafodelista"/>
        <w:numPr>
          <w:ilvl w:val="0"/>
          <w:numId w:val="103"/>
        </w:numPr>
        <w:tabs>
          <w:tab w:val="num" w:pos="720"/>
        </w:tabs>
        <w:spacing w:line="276" w:lineRule="auto"/>
        <w:rPr>
          <w:rFonts w:cs="Arial"/>
          <w:color w:val="000000" w:themeColor="text1"/>
        </w:rPr>
      </w:pPr>
      <w:r w:rsidRPr="30D1C3F5">
        <w:rPr>
          <w:rFonts w:cs="Arial"/>
          <w:color w:val="000000" w:themeColor="text1"/>
        </w:rPr>
        <w:t xml:space="preserve">Que en el paso 1-Identificación la dirección de notificación sea, efectivamente, postal. Es decir, </w:t>
      </w:r>
      <w:r w:rsidRPr="30D1C3F5" w:rsidR="073C0585">
        <w:rPr>
          <w:rFonts w:cs="Arial"/>
          <w:color w:val="000000" w:themeColor="text1"/>
        </w:rPr>
        <w:t>si el usuario receptor de las notificaciones ya tiene una cuenta en el RI con una dirección postal o, en su defecto, no tiene dicha cuenta en el RI</w:t>
      </w:r>
      <w:r w:rsidRPr="30D1C3F5" w:rsidR="577100F3">
        <w:rPr>
          <w:rFonts w:cs="Arial"/>
          <w:color w:val="000000" w:themeColor="text1"/>
        </w:rPr>
        <w:t xml:space="preserve"> pero introduce los datos de una dirección postal en dicho paso 1.</w:t>
      </w:r>
    </w:p>
    <w:p w:rsidRPr="00B95078" w:rsidR="003F4D79" w:rsidP="30D1C3F5" w:rsidRDefault="126FA20B" w14:paraId="474EEBF2" w14:textId="583F7F0C">
      <w:pPr>
        <w:pStyle w:val="Prrafodelista"/>
        <w:numPr>
          <w:ilvl w:val="0"/>
          <w:numId w:val="103"/>
        </w:numPr>
        <w:tabs>
          <w:tab w:val="num" w:pos="720"/>
        </w:tabs>
        <w:spacing w:line="276" w:lineRule="auto"/>
        <w:rPr>
          <w:rFonts w:cs="Arial"/>
          <w:color w:val="000000"/>
        </w:rPr>
      </w:pPr>
      <w:r w:rsidRPr="30D1C3F5">
        <w:rPr>
          <w:rFonts w:cs="Arial"/>
          <w:color w:val="000000" w:themeColor="text1"/>
        </w:rPr>
        <w:t>Que se cumpla la siguiente tabla de compatibilidad de direcciones entre la dirección identificada en el paso 1 y cada uno de los componentes de tipo dirección incluidos en el formulario de la solicitud.</w:t>
      </w:r>
    </w:p>
    <w:p w:rsidRPr="00B95078" w:rsidR="002A1CA0" w:rsidP="4FB98DB2" w:rsidRDefault="002A1CA0" w14:paraId="28F9C7A8" w14:textId="3E1664C1">
      <w:pPr>
        <w:tabs>
          <w:tab w:val="num" w:pos="720"/>
        </w:tabs>
        <w:ind w:left="360"/>
        <w:jc w:val="left"/>
        <w:rPr>
          <w:rFonts w:cs="Arial"/>
          <w:color w:val="000000"/>
        </w:rPr>
      </w:pPr>
      <w:r w:rsidRPr="00B95078">
        <w:rPr>
          <w:rFonts w:cs="Arial"/>
          <w:noProof/>
        </w:rPr>
        <w:drawing>
          <wp:inline distT="0" distB="0" distL="0" distR="0" wp14:anchorId="7C2411B5" wp14:editId="774A20F9">
            <wp:extent cx="5400040" cy="968375"/>
            <wp:effectExtent l="0" t="0" r="0" b="3175"/>
            <wp:docPr id="839792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968375"/>
                    </a:xfrm>
                    <a:prstGeom prst="rect">
                      <a:avLst/>
                    </a:prstGeom>
                    <a:noFill/>
                    <a:ln>
                      <a:noFill/>
                    </a:ln>
                  </pic:spPr>
                </pic:pic>
              </a:graphicData>
            </a:graphic>
          </wp:inline>
        </w:drawing>
      </w:r>
    </w:p>
    <w:p w:rsidRPr="00B95078" w:rsidR="00D86BEC" w:rsidP="00A34EF0" w:rsidRDefault="1147AF94" w14:paraId="27BD010F" w14:textId="4F118425">
      <w:pPr>
        <w:tabs>
          <w:tab w:val="num" w:pos="720"/>
        </w:tabs>
        <w:spacing w:line="276" w:lineRule="auto"/>
        <w:ind w:left="360"/>
        <w:rPr>
          <w:rFonts w:cs="Arial"/>
          <w:color w:val="000000"/>
        </w:rPr>
      </w:pPr>
      <w:r w:rsidRPr="30D1C3F5">
        <w:rPr>
          <w:rFonts w:cs="Arial"/>
          <w:color w:val="000000" w:themeColor="text1"/>
        </w:rPr>
        <w:t>Estas condiciones hacen referencia a l</w:t>
      </w:r>
      <w:r w:rsidRPr="30D1C3F5" w:rsidR="6C0503FB">
        <w:rPr>
          <w:rFonts w:cs="Arial"/>
          <w:color w:val="000000" w:themeColor="text1"/>
        </w:rPr>
        <w:t>a naturaleza de la dirección de notificación introducida en el paso 1 (dirección de la Comunidad Autónoma del País Vasco, dirección nacional o dirección extranjera) y la configuración del componente dirección. Así</w:t>
      </w:r>
      <w:r w:rsidRPr="30D1C3F5" w:rsidR="6B8B9B5A">
        <w:rPr>
          <w:rFonts w:cs="Arial"/>
          <w:color w:val="000000" w:themeColor="text1"/>
        </w:rPr>
        <w:t xml:space="preserve">, </w:t>
      </w:r>
      <w:r w:rsidRPr="30D1C3F5" w:rsidR="0F143FD3">
        <w:rPr>
          <w:rFonts w:cs="Arial"/>
          <w:color w:val="000000" w:themeColor="text1"/>
        </w:rPr>
        <w:t>el traslado de la dirección al componente se podrá ejecutar si</w:t>
      </w:r>
      <w:r w:rsidRPr="30D1C3F5" w:rsidR="6C0503FB">
        <w:rPr>
          <w:rFonts w:cs="Arial"/>
          <w:color w:val="000000" w:themeColor="text1"/>
        </w:rPr>
        <w:t>:</w:t>
      </w:r>
    </w:p>
    <w:p w:rsidRPr="00B95078" w:rsidR="003338BE" w:rsidP="00A34EF0" w:rsidRDefault="2E38C228" w14:paraId="4C0D0A17" w14:textId="21DD182E">
      <w:pPr>
        <w:pStyle w:val="Prrafodelista"/>
        <w:numPr>
          <w:ilvl w:val="0"/>
          <w:numId w:val="102"/>
        </w:numPr>
        <w:tabs>
          <w:tab w:val="num" w:pos="720"/>
        </w:tabs>
        <w:spacing w:line="276" w:lineRule="auto"/>
        <w:rPr>
          <w:rFonts w:cs="Arial"/>
          <w:color w:val="000000"/>
        </w:rPr>
      </w:pPr>
      <w:r w:rsidRPr="30D1C3F5">
        <w:rPr>
          <w:rFonts w:cs="Arial"/>
          <w:color w:val="000000" w:themeColor="text1"/>
        </w:rPr>
        <w:t>E</w:t>
      </w:r>
      <w:r w:rsidRPr="30D1C3F5" w:rsidR="6C0503FB">
        <w:rPr>
          <w:rFonts w:cs="Arial"/>
          <w:color w:val="000000" w:themeColor="text1"/>
        </w:rPr>
        <w:t xml:space="preserve">l componente “dirección” está configurado para identificar una dirección </w:t>
      </w:r>
      <w:r w:rsidRPr="30D1C3F5" w:rsidR="6B8B9B5A">
        <w:rPr>
          <w:rFonts w:cs="Arial"/>
          <w:color w:val="000000" w:themeColor="text1"/>
        </w:rPr>
        <w:t>sólo de la CAPV</w:t>
      </w:r>
      <w:r w:rsidRPr="30D1C3F5">
        <w:rPr>
          <w:rFonts w:cs="Arial"/>
          <w:color w:val="000000" w:themeColor="text1"/>
        </w:rPr>
        <w:t xml:space="preserve"> y en el paso 1 se ha identificado una dirección de la CAPV (código postal comienza por 01, 20 o 28)</w:t>
      </w:r>
    </w:p>
    <w:p w:rsidRPr="00B95078" w:rsidR="00840219" w:rsidP="00A34EF0" w:rsidRDefault="2E38C228" w14:paraId="38333887" w14:textId="4006396A">
      <w:pPr>
        <w:pStyle w:val="Prrafodelista"/>
        <w:numPr>
          <w:ilvl w:val="0"/>
          <w:numId w:val="102"/>
        </w:numPr>
        <w:tabs>
          <w:tab w:val="num" w:pos="720"/>
        </w:tabs>
        <w:spacing w:line="276" w:lineRule="auto"/>
        <w:rPr>
          <w:rFonts w:cs="Arial"/>
          <w:color w:val="000000"/>
        </w:rPr>
      </w:pPr>
      <w:r w:rsidRPr="30D1C3F5">
        <w:rPr>
          <w:rFonts w:cs="Arial"/>
          <w:color w:val="000000" w:themeColor="text1"/>
        </w:rPr>
        <w:t xml:space="preserve">El componente “dirección” está configurado para identificar una dirección nacional </w:t>
      </w:r>
      <w:r w:rsidRPr="30D1C3F5" w:rsidR="23274952">
        <w:rPr>
          <w:rFonts w:cs="Arial"/>
          <w:color w:val="000000" w:themeColor="text1"/>
        </w:rPr>
        <w:t>y en el paso 1 se ha identificado una dirección nacional (País=España).</w:t>
      </w:r>
    </w:p>
    <w:p w:rsidRPr="00B95078" w:rsidR="003541CF" w:rsidP="00A34EF0" w:rsidRDefault="23274952" w14:paraId="043C456D" w14:textId="5B0797AA">
      <w:pPr>
        <w:pStyle w:val="Prrafodelista"/>
        <w:numPr>
          <w:ilvl w:val="0"/>
          <w:numId w:val="102"/>
        </w:numPr>
        <w:tabs>
          <w:tab w:val="num" w:pos="720"/>
        </w:tabs>
        <w:spacing w:line="276" w:lineRule="auto"/>
        <w:rPr>
          <w:rFonts w:cs="Arial"/>
          <w:color w:val="000000"/>
        </w:rPr>
      </w:pPr>
      <w:r w:rsidRPr="30D1C3F5">
        <w:rPr>
          <w:rFonts w:cs="Arial"/>
          <w:color w:val="000000" w:themeColor="text1"/>
        </w:rPr>
        <w:t xml:space="preserve">El componente </w:t>
      </w:r>
      <w:r w:rsidRPr="30D1C3F5" w:rsidR="0F143FD3">
        <w:rPr>
          <w:rFonts w:cs="Arial"/>
          <w:color w:val="000000" w:themeColor="text1"/>
        </w:rPr>
        <w:t>“dirección” está configurado para identificar cualquier dirección nacional o extranjera</w:t>
      </w:r>
      <w:r w:rsidRPr="30D1C3F5" w:rsidR="41EC2AB4">
        <w:rPr>
          <w:rFonts w:cs="Arial"/>
          <w:color w:val="000000" w:themeColor="text1"/>
        </w:rPr>
        <w:t>.</w:t>
      </w:r>
    </w:p>
    <w:p w:rsidRPr="00B95078" w:rsidR="002A1CA0" w:rsidP="00A34EF0" w:rsidRDefault="126FA20B" w14:paraId="617B2839" w14:textId="569F616C">
      <w:pPr>
        <w:tabs>
          <w:tab w:val="num" w:pos="720"/>
        </w:tabs>
        <w:spacing w:line="276" w:lineRule="auto"/>
        <w:rPr>
          <w:rFonts w:cs="Arial"/>
          <w:color w:val="000000"/>
        </w:rPr>
      </w:pPr>
      <w:r w:rsidRPr="30D1C3F5">
        <w:rPr>
          <w:rFonts w:cs="Arial"/>
          <w:color w:val="000000" w:themeColor="text1"/>
        </w:rPr>
        <w:t>En el caso de que se cumplan las dos condiciones, el componente dirección mostrará un checkbox junto al texto “Deseo reutilizar los datos de la dirección postal que he indicado para la notificación"</w:t>
      </w:r>
      <w:r w:rsidRPr="30D1C3F5" w:rsidR="359C2CE8">
        <w:rPr>
          <w:rFonts w:cs="Arial"/>
          <w:color w:val="000000" w:themeColor="text1"/>
        </w:rPr>
        <w:t>. Si el usuario marca dicho checkbox automáticamente se rellenarán los datos de dicho componente dirección con lo especificado como dirección postal de notificación. Una vez cargados, estos datos podrán ser modificados por el usuario dentro de dicho componente.</w:t>
      </w:r>
    </w:p>
    <w:p w:rsidRPr="00B95078" w:rsidR="00A01341" w:rsidP="002A1CA0" w:rsidRDefault="00A01341" w14:paraId="06AACB22" w14:textId="77777777">
      <w:pPr>
        <w:tabs>
          <w:tab w:val="num" w:pos="720"/>
        </w:tabs>
        <w:jc w:val="left"/>
        <w:rPr>
          <w:rFonts w:cs="Arial"/>
          <w:color w:val="000000"/>
          <w:szCs w:val="20"/>
        </w:rPr>
      </w:pPr>
    </w:p>
    <w:p w:rsidRPr="00B95078" w:rsidR="00A33455" w:rsidP="0013369C" w:rsidRDefault="00A33455" w14:paraId="6137D9AB" w14:textId="7F925DFF">
      <w:pPr>
        <w:spacing w:before="0" w:after="160" w:line="259" w:lineRule="auto"/>
        <w:jc w:val="left"/>
        <w:rPr>
          <w:rFonts w:cs="Arial"/>
          <w:strike/>
          <w:color w:val="000000"/>
        </w:rPr>
      </w:pPr>
    </w:p>
    <w:p w:rsidRPr="00B95078" w:rsidR="00E55CD0" w:rsidP="4FB98DB2" w:rsidRDefault="0A1A5D4E" w14:paraId="72C5A327" w14:textId="78764A41">
      <w:pPr>
        <w:pStyle w:val="Ttulo3"/>
        <w:jc w:val="left"/>
      </w:pPr>
      <w:bookmarkStart w:name="_Toc194036859" w:id="125"/>
      <w:bookmarkStart w:name="_Toc212993689" w:id="126"/>
      <w:bookmarkStart w:name="_Toc213765526" w:id="127"/>
      <w:r>
        <w:t>Prerrellenado de la solicitud</w:t>
      </w:r>
      <w:bookmarkEnd w:id="125"/>
      <w:bookmarkEnd w:id="126"/>
      <w:bookmarkEnd w:id="127"/>
    </w:p>
    <w:p w:rsidRPr="00B95078" w:rsidR="001C1295" w:rsidP="00A34EF0" w:rsidRDefault="1214E94A" w14:paraId="68A00449" w14:textId="4F306913">
      <w:pPr>
        <w:spacing w:before="0" w:after="160" w:line="276" w:lineRule="auto"/>
        <w:rPr>
          <w:rFonts w:cs="Arial"/>
          <w:color w:val="000000"/>
        </w:rPr>
      </w:pPr>
      <w:r w:rsidRPr="30D1C3F5">
        <w:rPr>
          <w:rFonts w:cs="Arial"/>
          <w:color w:val="000000" w:themeColor="text1"/>
        </w:rPr>
        <w:t xml:space="preserve">El pre-rellenado de la solicitud es una característica que permite completar los datos de la solicitud en curso </w:t>
      </w:r>
      <w:r w:rsidRPr="30D1C3F5" w:rsidR="67ECEE5F">
        <w:rPr>
          <w:rFonts w:cs="Arial"/>
          <w:color w:val="000000" w:themeColor="text1"/>
        </w:rPr>
        <w:t>utilizando los datos de una solicitud realizada anteriormente por el ciudadano.</w:t>
      </w:r>
      <w:r w:rsidRPr="30D1C3F5" w:rsidR="5D55440A">
        <w:rPr>
          <w:rFonts w:cs="Arial"/>
          <w:color w:val="000000" w:themeColor="text1"/>
        </w:rPr>
        <w:t xml:space="preserve"> </w:t>
      </w:r>
      <w:r w:rsidRPr="30D1C3F5" w:rsidR="22303B7A">
        <w:rPr>
          <w:rFonts w:cs="Arial"/>
          <w:b/>
          <w:bCs/>
          <w:color w:val="000000" w:themeColor="text1"/>
        </w:rPr>
        <w:t>Sólo afecta a solicitudes “para mí”</w:t>
      </w:r>
      <w:r w:rsidRPr="30D1C3F5" w:rsidR="22303B7A">
        <w:rPr>
          <w:rFonts w:cs="Arial"/>
          <w:color w:val="000000" w:themeColor="text1"/>
        </w:rPr>
        <w:t>.</w:t>
      </w:r>
    </w:p>
    <w:p w:rsidRPr="00B95078" w:rsidR="00471FB6" w:rsidP="00A34EF0" w:rsidRDefault="2F736176" w14:paraId="53068F0D" w14:textId="3D0B1AEE">
      <w:pPr>
        <w:spacing w:before="0" w:after="160" w:line="276" w:lineRule="auto"/>
        <w:rPr>
          <w:rFonts w:cs="Arial"/>
          <w:color w:val="000000"/>
        </w:rPr>
      </w:pPr>
      <w:del w:author="AdminDigital-Tramita - Gallego, Antonio - HIBERUS IKT S.L.U." w:date="2026-01-22T08:43:00.687Z" w:id="483660445">
        <w:r w:rsidRPr="233BD879" w:rsidDel="2F736176">
          <w:rPr>
            <w:rFonts w:cs="Arial"/>
            <w:color w:val="000000" w:themeColor="text1" w:themeTint="FF" w:themeShade="FF"/>
          </w:rPr>
          <w:delText>[</w:delText>
        </w:r>
      </w:del>
      <w:r w:rsidRPr="233BD879" w:rsidR="5D55440A">
        <w:rPr>
          <w:rFonts w:cs="Arial"/>
          <w:color w:val="000000" w:themeColor="text1" w:themeTint="FF" w:themeShade="FF"/>
        </w:rPr>
        <w:t>Dicha situación sólo se puede dar si el procedimiento para el que se está realizando la solicitud tiene activado el indicador correspondiente en la configuración del CCP</w:t>
      </w:r>
      <w:r w:rsidRPr="233BD879" w:rsidR="6510AD48">
        <w:rPr>
          <w:rFonts w:cs="Arial"/>
          <w:color w:val="000000" w:themeColor="text1" w:themeTint="FF" w:themeShade="FF"/>
        </w:rPr>
        <w:t>]</w:t>
      </w:r>
      <w:r w:rsidRPr="233BD879" w:rsidR="5D55440A">
        <w:rPr>
          <w:rFonts w:cs="Arial"/>
          <w:color w:val="000000" w:themeColor="text1" w:themeTint="FF" w:themeShade="FF"/>
        </w:rPr>
        <w:t>.</w:t>
      </w:r>
      <w:r w:rsidRPr="233BD879" w:rsidR="0C6E3B4E">
        <w:rPr>
          <w:rFonts w:cs="Arial"/>
          <w:color w:val="000000" w:themeColor="text1" w:themeTint="FF" w:themeShade="FF"/>
        </w:rPr>
        <w:t xml:space="preserve"> Si fuera así, cuando se inicie una nueva solicitud y</w:t>
      </w:r>
      <w:ins w:author="AdminDigital-Tramita - Gallego, Antonio - HIBERUS IKT S.L.U." w:date="2026-01-22T08:43:23.9Z" w:id="1327454512">
        <w:r w:rsidRPr="233BD879" w:rsidR="5751250A">
          <w:rPr>
            <w:rFonts w:cs="Arial"/>
            <w:color w:val="000000" w:themeColor="text1" w:themeTint="FF" w:themeShade="FF"/>
          </w:rPr>
          <w:t xml:space="preserve"> se seleccione “tramitar para mí”</w:t>
        </w:r>
      </w:ins>
      <w:commentRangeStart w:id="128"/>
      <w:r w:rsidRPr="233BD879" w:rsidR="0C6E3B4E">
        <w:rPr>
          <w:rFonts w:cs="Arial"/>
          <w:color w:val="000000" w:themeColor="text1" w:themeTint="FF" w:themeShade="FF"/>
        </w:rPr>
        <w:t xml:space="preserve"> </w:t>
      </w:r>
      <w:del w:author="AdminDigital-Tramita - Gallego, Antonio - HIBERUS IKT S.L.U." w:date="2026-01-22T08:43:32.028Z" w:id="2054052940">
        <w:r w:rsidRPr="233BD879" w:rsidDel="0C6E3B4E">
          <w:rPr>
            <w:rFonts w:cs="Arial"/>
            <w:color w:val="000000" w:themeColor="text1" w:themeTint="FF" w:themeShade="FF"/>
          </w:rPr>
          <w:delText xml:space="preserve">se </w:delText>
        </w:r>
        <w:r w:rsidRPr="233BD879" w:rsidDel="702A1CC7">
          <w:rPr>
            <w:rFonts w:cs="Arial"/>
            <w:color w:val="000000" w:themeColor="text1" w:themeTint="FF" w:themeShade="FF"/>
          </w:rPr>
          <w:delText>entre por primera vez al paso 2-Datos Específicos</w:delText>
        </w:r>
      </w:del>
      <w:commentRangeEnd w:id="128"/>
      <w:r>
        <w:rPr>
          <w:rStyle w:val="CommentReference"/>
        </w:rPr>
        <w:commentReference w:id="128"/>
      </w:r>
      <w:r w:rsidRPr="233BD879" w:rsidR="702A1CC7">
        <w:rPr>
          <w:rFonts w:cs="Arial"/>
          <w:color w:val="000000" w:themeColor="text1" w:themeTint="FF" w:themeShade="FF"/>
        </w:rPr>
        <w:t xml:space="preserve">, la aplicación mostrará un mensaje al </w:t>
      </w:r>
      <w:r w:rsidRPr="233BD879" w:rsidR="56EE2253">
        <w:rPr>
          <w:rFonts w:cs="Arial"/>
          <w:color w:val="000000" w:themeColor="text1" w:themeTint="FF" w:themeShade="FF"/>
        </w:rPr>
        <w:t xml:space="preserve">usuario </w:t>
      </w:r>
      <w:r w:rsidRPr="233BD879" w:rsidR="702A1CC7">
        <w:rPr>
          <w:rFonts w:cs="Arial"/>
          <w:color w:val="000000" w:themeColor="text1" w:themeTint="FF" w:themeShade="FF"/>
        </w:rPr>
        <w:t xml:space="preserve">indicando que ya existe una solicitud </w:t>
      </w:r>
      <w:r w:rsidRPr="233BD879" w:rsidR="7F9A28A3">
        <w:rPr>
          <w:rFonts w:cs="Arial"/>
          <w:color w:val="000000" w:themeColor="text1" w:themeTint="FF" w:themeShade="FF"/>
        </w:rPr>
        <w:t xml:space="preserve">presentada </w:t>
      </w:r>
      <w:r w:rsidRPr="233BD879" w:rsidR="702A1CC7">
        <w:rPr>
          <w:rFonts w:cs="Arial"/>
          <w:color w:val="000000" w:themeColor="text1" w:themeTint="FF" w:themeShade="FF"/>
        </w:rPr>
        <w:t>anterior</w:t>
      </w:r>
      <w:r w:rsidRPr="233BD879" w:rsidR="7F9A28A3">
        <w:rPr>
          <w:rFonts w:cs="Arial"/>
          <w:color w:val="000000" w:themeColor="text1" w:themeTint="FF" w:themeShade="FF"/>
        </w:rPr>
        <w:t xml:space="preserve">mente para el mismo procedimiento y si desea precargar los datos de esta última en la solicitud en curso. </w:t>
      </w:r>
    </w:p>
    <w:p w:rsidRPr="00B95078" w:rsidR="001C1295" w:rsidP="00A34EF0" w:rsidRDefault="7F9A28A3" w14:paraId="53544807" w14:textId="161E5DF2">
      <w:pPr>
        <w:spacing w:before="0" w:after="160" w:line="276" w:lineRule="auto"/>
        <w:rPr>
          <w:rFonts w:cs="Arial"/>
          <w:color w:val="000000"/>
        </w:rPr>
      </w:pPr>
      <w:r w:rsidRPr="233BD879" w:rsidR="7F9A28A3">
        <w:rPr>
          <w:rFonts w:cs="Arial"/>
          <w:color w:val="000000" w:themeColor="text1" w:themeTint="FF" w:themeShade="FF"/>
        </w:rPr>
        <w:t>Si el us</w:t>
      </w:r>
      <w:r w:rsidRPr="233BD879" w:rsidR="7F9A28A3">
        <w:rPr>
          <w:rFonts w:cs="Arial"/>
          <w:color w:val="000000" w:themeColor="text1" w:themeTint="FF" w:themeShade="FF"/>
        </w:rPr>
        <w:t>ua</w:t>
      </w:r>
      <w:r w:rsidRPr="233BD879" w:rsidR="7F9A28A3">
        <w:rPr>
          <w:rFonts w:cs="Arial"/>
          <w:color w:val="000000" w:themeColor="text1" w:themeTint="FF" w:themeShade="FF"/>
        </w:rPr>
        <w:t>rio contesta afirmativamente</w:t>
      </w:r>
      <w:del w:author="AdminDigital-Tramita - Gallego, Antonio - HIBERUS IKT S.L.U." w:date="2026-01-22T12:53:13.681Z" w:id="221170684">
        <w:r w:rsidRPr="233BD879" w:rsidDel="7F9A28A3">
          <w:rPr>
            <w:rFonts w:cs="Arial"/>
            <w:color w:val="000000" w:themeColor="text1" w:themeTint="FF" w:themeShade="FF"/>
          </w:rPr>
          <w:delText xml:space="preserve">, </w:delText>
        </w:r>
      </w:del>
      <w:ins w:author="AdminDigital-Tramita - Gallego, Antonio - HIBERUS IKT S.L.U." w:date="2026-01-22T12:53:13.732Z" w:id="1049030967">
        <w:r w:rsidRPr="233BD879" w:rsidR="1F5E3A5A">
          <w:rPr>
            <w:rFonts w:cs="Arial"/>
            <w:color w:val="000000" w:themeColor="text1" w:themeTint="FF" w:themeShade="FF"/>
          </w:rPr>
          <w:t xml:space="preserve"> </w:t>
        </w:r>
      </w:ins>
      <w:r w:rsidRPr="233BD879" w:rsidR="7F9A28A3">
        <w:rPr>
          <w:rFonts w:cs="Arial"/>
          <w:color w:val="000000" w:themeColor="text1" w:themeTint="FF" w:themeShade="FF"/>
        </w:rPr>
        <w:t xml:space="preserve">todos los componentes </w:t>
      </w:r>
      <w:ins w:author="AdminDigital-Tramita - Gallego, Antonio - HIBERUS IKT S.L.U." w:date="2026-01-22T08:43:59.037Z" w:id="877867470">
        <w:r w:rsidRPr="233BD879" w:rsidR="63BC6385">
          <w:rPr>
            <w:rFonts w:cs="Arial"/>
            <w:color w:val="000000" w:themeColor="text1" w:themeTint="FF" w:themeShade="FF"/>
          </w:rPr>
          <w:t xml:space="preserve">incluidos en el paso 2-Datos Específicos </w:t>
        </w:r>
      </w:ins>
      <w:r w:rsidRPr="233BD879" w:rsidR="68F98C70">
        <w:rPr>
          <w:rFonts w:cs="Arial"/>
          <w:color w:val="000000" w:themeColor="text1" w:themeTint="FF" w:themeShade="FF"/>
        </w:rPr>
        <w:t>se</w:t>
      </w:r>
      <w:r w:rsidRPr="233BD879" w:rsidR="68F98C70">
        <w:rPr>
          <w:rFonts w:cs="Arial"/>
          <w:color w:val="000000" w:themeColor="text1" w:themeTint="FF" w:themeShade="FF"/>
        </w:rPr>
        <w:t xml:space="preserve"> </w:t>
      </w:r>
      <w:r w:rsidRPr="233BD879" w:rsidR="68F98C70">
        <w:rPr>
          <w:rFonts w:cs="Arial"/>
          <w:color w:val="000000" w:themeColor="text1" w:themeTint="FF" w:themeShade="FF"/>
        </w:rPr>
        <w:t>prerrellenará</w:t>
      </w:r>
      <w:r w:rsidRPr="233BD879" w:rsidR="68F98C70">
        <w:rPr>
          <w:rFonts w:cs="Arial"/>
          <w:color w:val="000000" w:themeColor="text1" w:themeTint="FF" w:themeShade="FF"/>
        </w:rPr>
        <w:t>n</w:t>
      </w:r>
      <w:r w:rsidRPr="233BD879" w:rsidR="68F98C70">
        <w:rPr>
          <w:rFonts w:cs="Arial"/>
          <w:color w:val="000000" w:themeColor="text1" w:themeTint="FF" w:themeShade="FF"/>
        </w:rPr>
        <w:t xml:space="preserve"> con los datos de la solicitud anterior, aunque podrán ser modificados posteriormente por el usuario.</w:t>
      </w:r>
      <w:r w:rsidRPr="233BD879" w:rsidR="0E879F40">
        <w:rPr>
          <w:rFonts w:cs="Arial"/>
          <w:color w:val="000000" w:themeColor="text1" w:themeTint="FF" w:themeShade="FF"/>
        </w:rPr>
        <w:t xml:space="preserve"> </w:t>
      </w:r>
      <w:r w:rsidRPr="233BD879" w:rsidR="0E879F40">
        <w:rPr>
          <w:rFonts w:cs="Arial"/>
          <w:color w:val="000000" w:themeColor="text1" w:themeTint="FF" w:themeShade="FF"/>
        </w:rPr>
        <w:t>A</w:t>
      </w:r>
      <w:r w:rsidRPr="233BD879" w:rsidR="0E879F40">
        <w:rPr>
          <w:rFonts w:cs="Arial"/>
          <w:color w:val="000000" w:themeColor="text1" w:themeTint="FF" w:themeShade="FF"/>
        </w:rPr>
        <w:t xml:space="preserve"> tener en cuenta dos cosas:</w:t>
      </w:r>
    </w:p>
    <w:p w:rsidRPr="00B95078" w:rsidR="00471FB6" w:rsidP="00A34EF0" w:rsidRDefault="0DBD335B" w14:paraId="175D3FDE" w14:textId="7631B336">
      <w:pPr>
        <w:pStyle w:val="Prrafodelista"/>
        <w:numPr>
          <w:ilvl w:val="0"/>
          <w:numId w:val="102"/>
        </w:numPr>
        <w:spacing w:before="0" w:after="160" w:line="276" w:lineRule="auto"/>
        <w:rPr>
          <w:rFonts w:cs="Arial"/>
          <w:color w:val="000000"/>
        </w:rPr>
      </w:pPr>
      <w:r w:rsidRPr="1D50CD2C">
        <w:rPr>
          <w:rFonts w:cs="Arial"/>
          <w:color w:val="000000" w:themeColor="text1"/>
        </w:rPr>
        <w:t xml:space="preserve">Se buscará la última solicitud presentada a la </w:t>
      </w:r>
      <w:r w:rsidRPr="1D50CD2C" w:rsidR="00FD7AC6">
        <w:rPr>
          <w:rFonts w:cs="Arial"/>
          <w:color w:val="000000" w:themeColor="text1"/>
        </w:rPr>
        <w:t>A</w:t>
      </w:r>
      <w:r w:rsidRPr="1D50CD2C">
        <w:rPr>
          <w:rFonts w:cs="Arial"/>
          <w:color w:val="000000" w:themeColor="text1"/>
        </w:rPr>
        <w:t xml:space="preserve">dministración para el procedimiento en curso </w:t>
      </w:r>
      <w:r w:rsidRPr="1D50CD2C" w:rsidR="5F0948FC">
        <w:rPr>
          <w:rFonts w:cs="Arial"/>
          <w:color w:val="000000" w:themeColor="text1"/>
        </w:rPr>
        <w:t xml:space="preserve">por el usuario conectado, </w:t>
      </w:r>
      <w:r w:rsidRPr="1D50CD2C">
        <w:rPr>
          <w:rFonts w:cs="Arial"/>
          <w:color w:val="000000" w:themeColor="text1"/>
        </w:rPr>
        <w:t>sin límite temporal.</w:t>
      </w:r>
      <w:commentRangeStart w:id="129"/>
      <w:commentRangeEnd w:id="129"/>
      <w:r w:rsidR="00FD7AC6">
        <w:commentReference w:id="129"/>
      </w:r>
    </w:p>
    <w:p w:rsidRPr="00B95078" w:rsidR="00FD7AC6" w:rsidP="00A34EF0" w:rsidRDefault="0DBD335B" w14:paraId="7EE3F5BA" w14:textId="29C644A8">
      <w:pPr>
        <w:pStyle w:val="Prrafodelista"/>
        <w:numPr>
          <w:ilvl w:val="0"/>
          <w:numId w:val="102"/>
        </w:numPr>
        <w:spacing w:before="0" w:after="160" w:line="276" w:lineRule="auto"/>
        <w:rPr>
          <w:rFonts w:cs="Arial"/>
          <w:color w:val="000000"/>
        </w:rPr>
      </w:pPr>
      <w:r w:rsidRPr="30D1C3F5">
        <w:rPr>
          <w:rFonts w:cs="Arial"/>
          <w:color w:val="000000" w:themeColor="text1"/>
        </w:rPr>
        <w:t>Como la estructura del formulario o componentes pueden haber cambiado de una solicitud a otra, sólo se precargarán aquellos componentes que coincidan, dejando en blanco el resto de ellos.</w:t>
      </w:r>
    </w:p>
    <w:p w:rsidRPr="00B95078" w:rsidR="007714AC" w:rsidP="00A34EF0" w:rsidRDefault="1A670247" w14:paraId="02E74270" w14:textId="6DA17262">
      <w:pPr>
        <w:spacing w:before="0" w:after="160" w:line="276" w:lineRule="auto"/>
        <w:rPr>
          <w:ins w:author="AdminDigital-Tramita - Gallego, Antonio - HIBERUS IKT S.L.U." w:date="2026-01-22T12:53:20.908Z" w16du:dateUtc="2026-01-22T12:53:20.908Z" w:id="462367867"/>
          <w:rFonts w:cs="Arial"/>
          <w:color w:val="000000"/>
        </w:rPr>
      </w:pPr>
      <w:r w:rsidRPr="233BD879" w:rsidR="1A670247">
        <w:rPr>
          <w:rFonts w:cs="Arial"/>
          <w:color w:val="000000" w:themeColor="text1" w:themeTint="FF" w:themeShade="FF"/>
        </w:rPr>
        <w:t xml:space="preserve">Esta opción de </w:t>
      </w:r>
      <w:r w:rsidRPr="233BD879" w:rsidR="1A670247">
        <w:rPr>
          <w:rFonts w:cs="Arial"/>
          <w:color w:val="000000" w:themeColor="text1" w:themeTint="FF" w:themeShade="FF"/>
        </w:rPr>
        <w:t>prerrellenado</w:t>
      </w:r>
      <w:r w:rsidRPr="233BD879" w:rsidR="1A670247">
        <w:rPr>
          <w:rFonts w:cs="Arial"/>
          <w:color w:val="000000" w:themeColor="text1" w:themeTint="FF" w:themeShade="FF"/>
        </w:rPr>
        <w:t xml:space="preserve"> de la solicitud aplica </w:t>
      </w:r>
      <w:commentRangeStart w:id="130"/>
      <w:commentRangeStart w:id="131"/>
      <w:r w:rsidRPr="233BD879" w:rsidR="1A670247">
        <w:rPr>
          <w:rFonts w:cs="Arial"/>
          <w:color w:val="000000" w:themeColor="text1" w:themeTint="FF" w:themeShade="FF"/>
        </w:rPr>
        <w:t>únicamente a los datos del paso 2-Datos Específicos,</w:t>
      </w:r>
      <w:commentRangeEnd w:id="130"/>
      <w:r>
        <w:rPr>
          <w:rStyle w:val="CommentReference"/>
        </w:rPr>
        <w:commentReference w:id="130"/>
      </w:r>
      <w:commentRangeEnd w:id="131"/>
      <w:r>
        <w:rPr>
          <w:rStyle w:val="CommentReference"/>
        </w:rPr>
        <w:commentReference w:id="131"/>
      </w:r>
      <w:r w:rsidRPr="233BD879" w:rsidR="1A670247">
        <w:rPr>
          <w:rFonts w:cs="Arial"/>
          <w:color w:val="000000" w:themeColor="text1" w:themeTint="FF" w:themeShade="FF"/>
        </w:rPr>
        <w:t xml:space="preserve"> dejando fuera al resto de pasos (Autorizaciones, Documentos,</w:t>
      </w:r>
      <w:r w:rsidRPr="233BD879" w:rsidR="22EFEE75">
        <w:rPr>
          <w:rFonts w:cs="Arial"/>
          <w:color w:val="000000" w:themeColor="text1" w:themeTint="FF" w:themeShade="FF"/>
        </w:rPr>
        <w:t xml:space="preserve"> </w:t>
      </w:r>
      <w:r w:rsidRPr="233BD879" w:rsidR="1A670247">
        <w:rPr>
          <w:rFonts w:cs="Arial"/>
          <w:color w:val="000000" w:themeColor="text1" w:themeTint="FF" w:themeShade="FF"/>
        </w:rPr>
        <w:t xml:space="preserve">…) que deberán ser completadas por el </w:t>
      </w:r>
      <w:r w:rsidRPr="233BD879" w:rsidR="56EE2253">
        <w:rPr>
          <w:rFonts w:cs="Arial"/>
          <w:color w:val="000000" w:themeColor="text1" w:themeTint="FF" w:themeShade="FF"/>
        </w:rPr>
        <w:t>usuario conectado</w:t>
      </w:r>
      <w:r w:rsidRPr="233BD879" w:rsidR="1A670247">
        <w:rPr>
          <w:rFonts w:cs="Arial"/>
          <w:color w:val="000000" w:themeColor="text1" w:themeTint="FF" w:themeShade="FF"/>
        </w:rPr>
        <w:t>.</w:t>
      </w:r>
    </w:p>
    <w:p w:rsidR="3AA85B47" w:rsidP="233BD879" w:rsidRDefault="3AA85B47" w14:paraId="778279D0" w14:textId="15676855">
      <w:pPr>
        <w:spacing w:before="0" w:after="160" w:line="276" w:lineRule="auto"/>
        <w:rPr>
          <w:rFonts w:cs="Arial"/>
          <w:color w:val="000000" w:themeColor="text1" w:themeTint="FF" w:themeShade="FF"/>
        </w:rPr>
      </w:pPr>
      <w:ins w:author="AdminDigital-Tramita - Gallego, Antonio - HIBERUS IKT S.L.U." w:date="2026-01-22T12:53:28.512Z" w:id="2083201604">
        <w:r w:rsidRPr="233BD879" w:rsidR="3AA85B47">
          <w:rPr>
            <w:rFonts w:cs="Arial"/>
            <w:color w:val="000000" w:themeColor="text1" w:themeTint="FF" w:themeShade="FF"/>
          </w:rPr>
          <w:t>El paso 1-</w:t>
        </w:r>
      </w:ins>
      <w:ins w:author="AdminDigital-Tramita - Gallego, Antonio - HIBERUS IKT S.L.U." w:date="2026-01-22T12:54:45.648Z" w:id="265660493">
        <w:r w:rsidRPr="233BD879" w:rsidR="3AA85B47">
          <w:rPr>
            <w:rFonts w:cs="Arial"/>
            <w:color w:val="000000" w:themeColor="text1" w:themeTint="FF" w:themeShade="FF"/>
          </w:rPr>
          <w:t>Identificación se cargará con los datos existentes actualmente, es d</w:t>
        </w:r>
        <w:r w:rsidRPr="233BD879" w:rsidR="55F3D163">
          <w:rPr>
            <w:rFonts w:cs="Arial"/>
            <w:color w:val="000000" w:themeColor="text1" w:themeTint="FF" w:themeShade="FF"/>
          </w:rPr>
          <w:t>ecir, con los datos del usuario conectado y/o su representante si tuviera.</w:t>
        </w:r>
      </w:ins>
    </w:p>
    <w:p w:rsidRPr="00B95078" w:rsidR="00606408" w:rsidP="4FB98DB2" w:rsidRDefault="16DA3153" w14:paraId="644B354B" w14:textId="711D145E">
      <w:pPr>
        <w:pStyle w:val="Ttulo2"/>
        <w:jc w:val="left"/>
      </w:pPr>
      <w:bookmarkStart w:name="_Toc1545349585" w:id="132"/>
      <w:bookmarkStart w:name="_Toc212993690" w:id="133"/>
      <w:bookmarkStart w:name="_Toc213765527" w:id="134"/>
      <w:r w:rsidRPr="00B95078">
        <w:t>Paso 3</w:t>
      </w:r>
      <w:r w:rsidRPr="00B95078" w:rsidR="17A572A7">
        <w:t>: Autorizaciones</w:t>
      </w:r>
      <w:bookmarkEnd w:id="132"/>
      <w:bookmarkEnd w:id="133"/>
      <w:bookmarkEnd w:id="134"/>
    </w:p>
    <w:p w:rsidRPr="00B95078" w:rsidR="0B457E6A" w:rsidP="00A34EF0" w:rsidRDefault="7101B437" w14:paraId="69C26861" w14:textId="509B5BF7">
      <w:pPr>
        <w:spacing w:line="276" w:lineRule="auto"/>
        <w:rPr>
          <w:rFonts w:cs="Arial"/>
          <w:u w:val="single"/>
        </w:rPr>
      </w:pPr>
      <w:r w:rsidRPr="30D1C3F5">
        <w:rPr>
          <w:rFonts w:cs="Arial"/>
          <w:b/>
          <w:bCs/>
          <w:color w:val="FF0000"/>
        </w:rPr>
        <w:t>PENDIENTE:</w:t>
      </w:r>
      <w:r w:rsidRPr="30D1C3F5">
        <w:rPr>
          <w:rFonts w:cs="Arial"/>
        </w:rPr>
        <w:t xml:space="preserve"> tras analizar esta página con una jurista experta de Gobierno de Aragón, desde hiberus estamos trabajando en la propuesta para el contenido de esta sección. </w:t>
      </w:r>
      <w:r w:rsidRPr="30D1C3F5">
        <w:rPr>
          <w:rFonts w:cs="Arial"/>
          <w:u w:val="single"/>
        </w:rPr>
        <w:t>Contenido en e</w:t>
      </w:r>
      <w:r w:rsidRPr="30D1C3F5" w:rsidR="4CBC4580">
        <w:rPr>
          <w:rFonts w:cs="Arial"/>
          <w:u w:val="single"/>
        </w:rPr>
        <w:t>sta sección del</w:t>
      </w:r>
      <w:r w:rsidRPr="30D1C3F5">
        <w:rPr>
          <w:rFonts w:cs="Arial"/>
          <w:u w:val="single"/>
        </w:rPr>
        <w:t xml:space="preserve"> actual documento</w:t>
      </w:r>
      <w:r w:rsidRPr="30D1C3F5" w:rsidR="70D0FF0D">
        <w:rPr>
          <w:rFonts w:cs="Arial"/>
          <w:u w:val="single"/>
        </w:rPr>
        <w:t xml:space="preserve"> y en el paso 4</w:t>
      </w:r>
      <w:r w:rsidRPr="30D1C3F5">
        <w:rPr>
          <w:rFonts w:cs="Arial"/>
          <w:u w:val="single"/>
        </w:rPr>
        <w:t>, por tanto, sujeto a cambios.</w:t>
      </w:r>
    </w:p>
    <w:p w:rsidRPr="00B95078" w:rsidR="00AA1365" w:rsidP="00A34EF0" w:rsidRDefault="3553F01C" w14:paraId="2CE34064" w14:textId="77777777">
      <w:pPr>
        <w:spacing w:line="276" w:lineRule="auto"/>
        <w:rPr>
          <w:rFonts w:cs="Arial"/>
        </w:rPr>
      </w:pPr>
      <w:r w:rsidRPr="30D1C3F5">
        <w:rPr>
          <w:rFonts w:cs="Arial"/>
        </w:rPr>
        <w:t xml:space="preserve">La persona solicitante deberá autorizar de manera expresa, mediante la no oposición o mediante el consentimiento, la consulta y obtención de datos relacionados con el interesado a efectos de la ley de los documentos que aparecen en este paso. Dicha información será resuelta en el proceso de presentación de la solicitud de manera automática o bajo demanda del funcionario encargado de la tramitación del expediente. Estas autorizaciones evitan que el solicitante tenga que incorporar los documentos asociados en el paso 4-Documentos. </w:t>
      </w:r>
    </w:p>
    <w:p w:rsidRPr="00B95078" w:rsidR="00AA1365" w:rsidP="00A34EF0" w:rsidRDefault="3553F01C" w14:paraId="252A0982" w14:textId="77777777">
      <w:pPr>
        <w:spacing w:line="276" w:lineRule="auto"/>
        <w:rPr>
          <w:rFonts w:cs="Arial"/>
        </w:rPr>
      </w:pPr>
      <w:r w:rsidRPr="30D1C3F5">
        <w:rPr>
          <w:rFonts w:cs="Arial"/>
        </w:rPr>
        <w:t>La página que mostrará el ToolkitBerria presentará esta información de la siguiente manera:</w:t>
      </w:r>
    </w:p>
    <w:p w:rsidRPr="00B95078" w:rsidR="00AA1365" w:rsidP="00A34EF0" w:rsidRDefault="3553F01C" w14:paraId="58BB7726" w14:textId="77777777">
      <w:pPr>
        <w:pStyle w:val="Prrafodelista"/>
        <w:numPr>
          <w:ilvl w:val="0"/>
          <w:numId w:val="30"/>
        </w:numPr>
        <w:spacing w:line="276" w:lineRule="auto"/>
        <w:rPr>
          <w:rFonts w:cs="Arial"/>
        </w:rPr>
      </w:pPr>
      <w:r w:rsidRPr="30D1C3F5">
        <w:rPr>
          <w:rFonts w:cs="Arial"/>
          <w:b/>
          <w:bCs/>
        </w:rPr>
        <w:t>Autorización global:</w:t>
      </w:r>
      <w:r w:rsidRPr="30D1C3F5">
        <w:rPr>
          <w:rFonts w:cs="Arial"/>
        </w:rPr>
        <w:t xml:space="preserve"> Inicialmente presentará la posibilidad de autorizar o negar dicha autorización de manera global sobre todos los documentos que aparecen, de manera que todos los checks queden activados o desactivados en función de la selección del solicitante.</w:t>
      </w:r>
    </w:p>
    <w:p w:rsidRPr="00B95078" w:rsidR="00AA1365" w:rsidP="00A34EF0" w:rsidRDefault="3553F01C" w14:paraId="2AD6CC1D" w14:textId="77777777">
      <w:pPr>
        <w:pStyle w:val="Prrafodelista"/>
        <w:spacing w:line="276" w:lineRule="auto"/>
        <w:rPr>
          <w:rFonts w:cs="Arial"/>
        </w:rPr>
      </w:pPr>
      <w:r w:rsidRPr="30D1C3F5">
        <w:rPr>
          <w:rFonts w:cs="Arial"/>
        </w:rPr>
        <w:t>El resto de la pantalla estará bloqueada hasta que no se seleccione una respuesta global a esta pregunta. El objetivo es preseleccionar los checks de cada bloque con el valor necesario para cada bloque (chequeado o no) en base a la respuesta dada por el solicitante.</w:t>
      </w:r>
    </w:p>
    <w:p w:rsidRPr="00B95078" w:rsidR="00933A54" w:rsidP="00A34EF0" w:rsidRDefault="00933A54" w14:paraId="352A4302" w14:textId="4DA74575">
      <w:pPr>
        <w:spacing w:line="276" w:lineRule="auto"/>
      </w:pPr>
    </w:p>
    <w:p w:rsidR="66319530" w:rsidP="00A34EF0" w:rsidRDefault="5B423F5D" w14:paraId="4D15FE94" w14:textId="6728AD90">
      <w:pPr>
        <w:spacing w:line="276" w:lineRule="auto"/>
      </w:pPr>
      <w:r>
        <w:rPr>
          <w:noProof/>
        </w:rPr>
        <w:drawing>
          <wp:inline distT="0" distB="0" distL="0" distR="0" wp14:anchorId="66E2E5C7" wp14:editId="290A0F9D">
            <wp:extent cx="5400675" cy="4191000"/>
            <wp:effectExtent l="0" t="0" r="0" b="0"/>
            <wp:docPr id="1278738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8343" name=""/>
                    <pic:cNvPicPr/>
                  </pic:nvPicPr>
                  <pic:blipFill>
                    <a:blip r:embed="rId88">
                      <a:extLst>
                        <a:ext uri="{28A0092B-C50C-407E-A947-70E740481C1C}">
                          <a14:useLocalDpi xmlns:a14="http://schemas.microsoft.com/office/drawing/2010/main" val="0"/>
                        </a:ext>
                      </a:extLst>
                    </a:blip>
                    <a:stretch>
                      <a:fillRect/>
                    </a:stretch>
                  </pic:blipFill>
                  <pic:spPr>
                    <a:xfrm>
                      <a:off x="0" y="0"/>
                      <a:ext cx="5400675" cy="4191000"/>
                    </a:xfrm>
                    <a:prstGeom prst="rect">
                      <a:avLst/>
                    </a:prstGeom>
                  </pic:spPr>
                </pic:pic>
              </a:graphicData>
            </a:graphic>
          </wp:inline>
        </w:drawing>
      </w:r>
    </w:p>
    <w:p w:rsidRPr="00B95078" w:rsidR="00513DD2" w:rsidP="00A34EF0" w:rsidRDefault="71CC3A49" w14:paraId="3B465E3C" w14:textId="77777777">
      <w:pPr>
        <w:pStyle w:val="Prrafodelista"/>
        <w:numPr>
          <w:ilvl w:val="1"/>
          <w:numId w:val="30"/>
        </w:numPr>
        <w:spacing w:line="276" w:lineRule="auto"/>
        <w:rPr>
          <w:rFonts w:cs="Arial"/>
        </w:rPr>
      </w:pPr>
      <w:r w:rsidRPr="30D1C3F5">
        <w:rPr>
          <w:rFonts w:cs="Arial"/>
        </w:rPr>
        <w:t>En caso de que seleccione “SI”, el solicitante consentirá la consulta de todos los documentos.</w:t>
      </w:r>
    </w:p>
    <w:p w:rsidRPr="00B95078" w:rsidR="00513DD2" w:rsidP="00A34EF0" w:rsidRDefault="71CC3A49" w14:paraId="1599FE2A" w14:textId="77777777">
      <w:pPr>
        <w:pStyle w:val="Prrafodelista"/>
        <w:numPr>
          <w:ilvl w:val="1"/>
          <w:numId w:val="30"/>
        </w:numPr>
        <w:spacing w:line="276" w:lineRule="auto"/>
        <w:rPr>
          <w:rFonts w:cs="Arial"/>
        </w:rPr>
      </w:pPr>
      <w:r w:rsidRPr="30D1C3F5">
        <w:rPr>
          <w:rFonts w:cs="Arial"/>
        </w:rPr>
        <w:t>En caso contrario, si selecciona “NO·, el solicitante no consentirá dicha consulta.</w:t>
      </w:r>
    </w:p>
    <w:p w:rsidRPr="00B95078" w:rsidR="008E77D7" w:rsidP="00A34EF0" w:rsidRDefault="105A62F3" w14:paraId="4477F333" w14:textId="567B745F">
      <w:pPr>
        <w:spacing w:line="276" w:lineRule="auto"/>
        <w:rPr>
          <w:rFonts w:cs="Arial"/>
        </w:rPr>
      </w:pPr>
      <w:r w:rsidRPr="30D1C3F5">
        <w:rPr>
          <w:rFonts w:cs="Arial"/>
        </w:rPr>
        <w:t>Esta decisión inicial</w:t>
      </w:r>
      <w:r w:rsidRPr="30D1C3F5" w:rsidR="145F6600">
        <w:rPr>
          <w:rFonts w:cs="Arial"/>
        </w:rPr>
        <w:t xml:space="preserve"> puede ser modificada posteriormente de manera individual para cada una de las autorizaciones, permitiendo al usuario chequear si consiente o no o si se opone o no a la consulta de cada uno de los documentos que aparecen en cada bloque.</w:t>
      </w:r>
    </w:p>
    <w:p w:rsidRPr="00B95078" w:rsidR="00933A54" w:rsidP="00A34EF0" w:rsidRDefault="489ADCC3" w14:paraId="4CB9BD84" w14:textId="6DA1A844">
      <w:pPr>
        <w:pStyle w:val="Prrafodelista"/>
        <w:numPr>
          <w:ilvl w:val="0"/>
          <w:numId w:val="30"/>
        </w:numPr>
        <w:spacing w:line="276" w:lineRule="auto"/>
        <w:rPr>
          <w:rFonts w:cs="Arial"/>
        </w:rPr>
      </w:pPr>
      <w:r w:rsidRPr="30D1C3F5">
        <w:rPr>
          <w:rFonts w:cs="Arial"/>
          <w:b/>
          <w:bCs/>
        </w:rPr>
        <w:t>Autorizaciones “salvo oposición”</w:t>
      </w:r>
      <w:r w:rsidRPr="30D1C3F5" w:rsidR="781272DF">
        <w:rPr>
          <w:rFonts w:cs="Arial"/>
          <w:b/>
          <w:bCs/>
        </w:rPr>
        <w:t>:</w:t>
      </w:r>
      <w:r w:rsidRPr="30D1C3F5" w:rsidR="781272DF">
        <w:rPr>
          <w:rFonts w:cs="Arial"/>
        </w:rPr>
        <w:t xml:space="preserve"> </w:t>
      </w:r>
      <w:r w:rsidRPr="30D1C3F5">
        <w:rPr>
          <w:rFonts w:cs="Arial"/>
        </w:rPr>
        <w:t xml:space="preserve">Aparecerán los documentos que, salvo oposición </w:t>
      </w:r>
      <w:r w:rsidRPr="30D1C3F5" w:rsidR="2C954386">
        <w:rPr>
          <w:rFonts w:cs="Arial"/>
        </w:rPr>
        <w:t>expresa de</w:t>
      </w:r>
      <w:r w:rsidRPr="30D1C3F5" w:rsidR="71CC3A49">
        <w:rPr>
          <w:rFonts w:cs="Arial"/>
        </w:rPr>
        <w:t xml:space="preserve"> la persona solicitante</w:t>
      </w:r>
      <w:r w:rsidRPr="30D1C3F5" w:rsidR="2C954386">
        <w:rPr>
          <w:rFonts w:cs="Arial"/>
        </w:rPr>
        <w:t xml:space="preserve">, podrán ser consultados por </w:t>
      </w:r>
      <w:r w:rsidRPr="30D1C3F5" w:rsidR="4EB4F594">
        <w:rPr>
          <w:rFonts w:cs="Arial"/>
        </w:rPr>
        <w:t xml:space="preserve">la Administración </w:t>
      </w:r>
      <w:r w:rsidRPr="30D1C3F5" w:rsidR="2C954386">
        <w:rPr>
          <w:rFonts w:cs="Arial"/>
        </w:rPr>
        <w:t>en el contexto del expediente que se abra con la solicitud que se está rellenando.</w:t>
      </w:r>
    </w:p>
    <w:p w:rsidRPr="00B95078" w:rsidR="006B1232" w:rsidP="00A34EF0" w:rsidRDefault="2523617B" w14:paraId="2FC780E7" w14:textId="7D2396F1">
      <w:pPr>
        <w:spacing w:line="276" w:lineRule="auto"/>
        <w:ind w:left="708"/>
        <w:rPr>
          <w:rFonts w:cs="Arial"/>
        </w:rPr>
      </w:pPr>
      <w:r w:rsidRPr="30D1C3F5">
        <w:rPr>
          <w:rFonts w:cs="Arial"/>
        </w:rPr>
        <w:t xml:space="preserve">Presentará un checkbox inicial que permite, de manera global, chequear o deschequear </w:t>
      </w:r>
      <w:r w:rsidRPr="30D1C3F5" w:rsidR="60C3AF82">
        <w:rPr>
          <w:rFonts w:cs="Arial"/>
        </w:rPr>
        <w:t>todas las autorizaciones que aparecen en este bloque</w:t>
      </w:r>
      <w:r w:rsidRPr="30D1C3F5" w:rsidR="321E86C2">
        <w:rPr>
          <w:rFonts w:cs="Arial"/>
        </w:rPr>
        <w:t>. Además, cada autorización tendrá du propio checkbox.</w:t>
      </w:r>
    </w:p>
    <w:p w:rsidRPr="00B95078" w:rsidR="00B6606F" w:rsidP="00A34EF0" w:rsidRDefault="2E5C1603" w14:paraId="4EB2818C" w14:textId="77777777">
      <w:pPr>
        <w:spacing w:line="276" w:lineRule="auto"/>
        <w:ind w:left="708"/>
        <w:rPr>
          <w:rFonts w:cs="Arial"/>
        </w:rPr>
      </w:pPr>
      <w:r>
        <w:rPr>
          <w:noProof/>
        </w:rPr>
        <w:drawing>
          <wp:inline distT="0" distB="0" distL="0" distR="0" wp14:anchorId="733F4F11" wp14:editId="2DC70CF7">
            <wp:extent cx="5400040" cy="1638935"/>
            <wp:effectExtent l="0" t="0" r="0" b="0"/>
            <wp:docPr id="177530672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6722" name="Imagen 1" descr="Interfaz de usuario gráfica, Texto, Aplicación, Correo electrónico&#10;&#10;El contenido generado por IA puede ser incorrecto."/>
                    <pic:cNvPicPr/>
                  </pic:nvPicPr>
                  <pic:blipFill>
                    <a:blip r:embed="rId89"/>
                    <a:stretch>
                      <a:fillRect/>
                    </a:stretch>
                  </pic:blipFill>
                  <pic:spPr>
                    <a:xfrm>
                      <a:off x="0" y="0"/>
                      <a:ext cx="5400040" cy="1638935"/>
                    </a:xfrm>
                    <a:prstGeom prst="rect">
                      <a:avLst/>
                    </a:prstGeom>
                  </pic:spPr>
                </pic:pic>
              </a:graphicData>
            </a:graphic>
          </wp:inline>
        </w:drawing>
      </w:r>
    </w:p>
    <w:p w:rsidRPr="00B95078" w:rsidR="00AC2747" w:rsidP="00A34EF0" w:rsidRDefault="60C3AF82" w14:paraId="7A7278FB" w14:textId="6DC12F3D">
      <w:pPr>
        <w:spacing w:line="276" w:lineRule="auto"/>
        <w:ind w:left="708"/>
        <w:rPr>
          <w:rFonts w:cs="Arial"/>
        </w:rPr>
      </w:pPr>
      <w:r w:rsidRPr="30D1C3F5">
        <w:rPr>
          <w:rFonts w:cs="Arial"/>
        </w:rPr>
        <w:t xml:space="preserve">En el caso de que </w:t>
      </w:r>
      <w:r w:rsidRPr="30D1C3F5" w:rsidR="3B01642D">
        <w:rPr>
          <w:rFonts w:cs="Arial"/>
        </w:rPr>
        <w:t xml:space="preserve">la persona solicitante </w:t>
      </w:r>
      <w:r w:rsidRPr="30D1C3F5" w:rsidR="25B46BF5">
        <w:rPr>
          <w:rFonts w:cs="Arial"/>
        </w:rPr>
        <w:t>se oponga a la consulta de algún documento</w:t>
      </w:r>
      <w:r w:rsidRPr="30D1C3F5" w:rsidR="41B2AA6B">
        <w:rPr>
          <w:rFonts w:cs="Arial"/>
        </w:rPr>
        <w:t xml:space="preserve"> (checkbox chequeado)</w:t>
      </w:r>
      <w:r w:rsidRPr="30D1C3F5" w:rsidR="25B46BF5">
        <w:rPr>
          <w:rFonts w:cs="Arial"/>
        </w:rPr>
        <w:t>, se le informará de la necesidad de aportarlo en el siguiente paso</w:t>
      </w:r>
      <w:r w:rsidRPr="30D1C3F5" w:rsidR="1A9A5578">
        <w:rPr>
          <w:rFonts w:cs="Arial"/>
        </w:rPr>
        <w:t>. Es decir, aparecerá como un documento más a incluir en el paso 4-Documentos.</w:t>
      </w:r>
    </w:p>
    <w:p w:rsidRPr="00B95078" w:rsidR="006116D9" w:rsidP="00A34EF0" w:rsidRDefault="7DCB85AB" w14:paraId="1FCEE928" w14:textId="176F194B">
      <w:pPr>
        <w:pStyle w:val="Prrafodelista"/>
        <w:spacing w:line="276" w:lineRule="auto"/>
        <w:rPr>
          <w:rFonts w:cs="Arial"/>
        </w:rPr>
      </w:pPr>
      <w:r>
        <w:rPr>
          <w:noProof/>
        </w:rPr>
        <w:drawing>
          <wp:inline distT="0" distB="0" distL="0" distR="0" wp14:anchorId="1C2A0FEA" wp14:editId="17BDC7A7">
            <wp:extent cx="5400040" cy="1826895"/>
            <wp:effectExtent l="0" t="0" r="0" b="1905"/>
            <wp:docPr id="3318685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68584" name="Imagen 1" descr="Interfaz de usuario gráfica, Texto, Aplicación, Correo electrónico&#10;&#10;El contenido generado por IA puede ser incorrecto."/>
                    <pic:cNvPicPr/>
                  </pic:nvPicPr>
                  <pic:blipFill>
                    <a:blip r:embed="rId90"/>
                    <a:stretch>
                      <a:fillRect/>
                    </a:stretch>
                  </pic:blipFill>
                  <pic:spPr>
                    <a:xfrm>
                      <a:off x="0" y="0"/>
                      <a:ext cx="5400040" cy="1826895"/>
                    </a:xfrm>
                    <a:prstGeom prst="rect">
                      <a:avLst/>
                    </a:prstGeom>
                  </pic:spPr>
                </pic:pic>
              </a:graphicData>
            </a:graphic>
          </wp:inline>
        </w:drawing>
      </w:r>
    </w:p>
    <w:p w:rsidRPr="00B95078" w:rsidR="0081755B" w:rsidP="00A34EF0" w:rsidRDefault="0081755B" w14:paraId="2D9C416B" w14:textId="77777777">
      <w:pPr>
        <w:pStyle w:val="Prrafodelista"/>
        <w:spacing w:line="276" w:lineRule="auto"/>
        <w:rPr>
          <w:rFonts w:cs="Arial"/>
        </w:rPr>
      </w:pPr>
    </w:p>
    <w:p w:rsidRPr="00B95078" w:rsidR="00B621AF" w:rsidP="00A34EF0" w:rsidRDefault="2C954386" w14:paraId="31209220" w14:textId="273E1ECA">
      <w:pPr>
        <w:pStyle w:val="Prrafodelista"/>
        <w:numPr>
          <w:ilvl w:val="0"/>
          <w:numId w:val="30"/>
        </w:numPr>
        <w:spacing w:line="276" w:lineRule="auto"/>
        <w:rPr>
          <w:rFonts w:cs="Arial"/>
        </w:rPr>
      </w:pPr>
      <w:r w:rsidRPr="30D1C3F5">
        <w:rPr>
          <w:rFonts w:cs="Arial"/>
          <w:b/>
          <w:bCs/>
        </w:rPr>
        <w:t>Autori</w:t>
      </w:r>
      <w:r w:rsidRPr="30D1C3F5" w:rsidR="4F6B3461">
        <w:rPr>
          <w:rFonts w:cs="Arial"/>
          <w:b/>
          <w:bCs/>
        </w:rPr>
        <w:t>z</w:t>
      </w:r>
      <w:r w:rsidRPr="30D1C3F5">
        <w:rPr>
          <w:rFonts w:cs="Arial"/>
          <w:b/>
          <w:bCs/>
        </w:rPr>
        <w:t>aciones “</w:t>
      </w:r>
      <w:r w:rsidRPr="30D1C3F5" w:rsidR="4EB4F594">
        <w:rPr>
          <w:rFonts w:cs="Arial"/>
          <w:b/>
          <w:bCs/>
        </w:rPr>
        <w:t>únicamente si consiente”:</w:t>
      </w:r>
      <w:r w:rsidRPr="30D1C3F5" w:rsidR="4EB4F594">
        <w:rPr>
          <w:rFonts w:cs="Arial"/>
        </w:rPr>
        <w:t xml:space="preserve"> En este bloque aparecerán los documentos que, sólo si </w:t>
      </w:r>
      <w:r w:rsidRPr="30D1C3F5" w:rsidR="3B01642D">
        <w:rPr>
          <w:rFonts w:cs="Arial"/>
        </w:rPr>
        <w:t xml:space="preserve">la persona solicitante </w:t>
      </w:r>
      <w:r w:rsidRPr="30D1C3F5" w:rsidR="4EB4F594">
        <w:rPr>
          <w:rFonts w:cs="Arial"/>
        </w:rPr>
        <w:t>consiente su consulta, podrán ser obtenidos por la Administración en el contexto del exp</w:t>
      </w:r>
      <w:r w:rsidRPr="30D1C3F5" w:rsidR="7A1AD3CB">
        <w:rPr>
          <w:rFonts w:cs="Arial"/>
        </w:rPr>
        <w:t>e</w:t>
      </w:r>
      <w:r w:rsidRPr="30D1C3F5" w:rsidR="4EB4F594">
        <w:rPr>
          <w:rFonts w:cs="Arial"/>
        </w:rPr>
        <w:t>diente.</w:t>
      </w:r>
    </w:p>
    <w:p w:rsidRPr="00B95078" w:rsidR="00126168" w:rsidP="00A34EF0" w:rsidRDefault="321E86C2" w14:paraId="27E9A3AD" w14:textId="094A6C41">
      <w:pPr>
        <w:spacing w:line="276" w:lineRule="auto"/>
        <w:ind w:left="708"/>
        <w:rPr>
          <w:rFonts w:cs="Arial"/>
        </w:rPr>
      </w:pPr>
      <w:r w:rsidRPr="30D1C3F5">
        <w:rPr>
          <w:rFonts w:cs="Arial"/>
        </w:rPr>
        <w:t>Al igual que el bloque anterior, también presentará un checkbox que permitirá, en este caso, indicar que se consiente o no la consulta de las autorizaciones existente bajo este bloque. Cada autorización, tendrá también su propio check.</w:t>
      </w:r>
    </w:p>
    <w:p w:rsidRPr="00B95078" w:rsidR="0081755B" w:rsidP="00A34EF0" w:rsidRDefault="7DCB85AB" w14:paraId="49200102" w14:textId="77777777">
      <w:pPr>
        <w:spacing w:line="276" w:lineRule="auto"/>
        <w:ind w:left="708"/>
        <w:rPr>
          <w:rFonts w:cs="Arial"/>
        </w:rPr>
      </w:pPr>
      <w:r>
        <w:rPr>
          <w:noProof/>
        </w:rPr>
        <w:drawing>
          <wp:inline distT="0" distB="0" distL="0" distR="0" wp14:anchorId="1F75BCD4" wp14:editId="777654F3">
            <wp:extent cx="5400040" cy="1484630"/>
            <wp:effectExtent l="0" t="0" r="0" b="1270"/>
            <wp:docPr id="13517175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17557" name="Imagen 1" descr="Interfaz de usuario gráfica, Aplicación&#10;&#10;El contenido generado por IA puede ser incorrecto."/>
                    <pic:cNvPicPr/>
                  </pic:nvPicPr>
                  <pic:blipFill>
                    <a:blip r:embed="rId91"/>
                    <a:stretch>
                      <a:fillRect/>
                    </a:stretch>
                  </pic:blipFill>
                  <pic:spPr>
                    <a:xfrm>
                      <a:off x="0" y="0"/>
                      <a:ext cx="5400040" cy="1484630"/>
                    </a:xfrm>
                    <a:prstGeom prst="rect">
                      <a:avLst/>
                    </a:prstGeom>
                  </pic:spPr>
                </pic:pic>
              </a:graphicData>
            </a:graphic>
          </wp:inline>
        </w:drawing>
      </w:r>
    </w:p>
    <w:p w:rsidRPr="00B95078" w:rsidR="00126168" w:rsidP="00A34EF0" w:rsidRDefault="321E86C2" w14:paraId="54B5F859" w14:textId="152FE6F4">
      <w:pPr>
        <w:spacing w:line="276" w:lineRule="auto"/>
        <w:ind w:left="708"/>
        <w:rPr>
          <w:rFonts w:cs="Arial"/>
        </w:rPr>
      </w:pPr>
      <w:r w:rsidRPr="30D1C3F5">
        <w:rPr>
          <w:rFonts w:cs="Arial"/>
        </w:rPr>
        <w:t xml:space="preserve">En el caso de que </w:t>
      </w:r>
      <w:r w:rsidRPr="30D1C3F5" w:rsidR="3B01642D">
        <w:rPr>
          <w:rFonts w:cs="Arial"/>
        </w:rPr>
        <w:t xml:space="preserve">la persona solicitante </w:t>
      </w:r>
      <w:r w:rsidRPr="30D1C3F5" w:rsidR="41B2AA6B">
        <w:rPr>
          <w:rFonts w:cs="Arial"/>
        </w:rPr>
        <w:t xml:space="preserve">no consienta </w:t>
      </w:r>
      <w:r w:rsidRPr="30D1C3F5">
        <w:rPr>
          <w:rFonts w:cs="Arial"/>
        </w:rPr>
        <w:t>la consulta de algún documento</w:t>
      </w:r>
      <w:r w:rsidRPr="30D1C3F5" w:rsidR="41B2AA6B">
        <w:rPr>
          <w:rFonts w:cs="Arial"/>
        </w:rPr>
        <w:t xml:space="preserve"> (checkbox deschequeado)</w:t>
      </w:r>
      <w:r w:rsidRPr="30D1C3F5">
        <w:rPr>
          <w:rFonts w:cs="Arial"/>
        </w:rPr>
        <w:t>, se le informará de la necesidad de aportarlo en el siguiente paso. Es decir, aparecerá como un documento más a incluir en el paso 4-Documentos.</w:t>
      </w:r>
    </w:p>
    <w:p w:rsidRPr="00B95078" w:rsidR="00126168" w:rsidP="00A34EF0" w:rsidRDefault="316FF58A" w14:paraId="7265C340" w14:textId="53AB0B2F">
      <w:pPr>
        <w:spacing w:line="276" w:lineRule="auto"/>
        <w:ind w:left="708"/>
        <w:rPr>
          <w:rFonts w:cs="Arial"/>
        </w:rPr>
      </w:pPr>
      <w:r>
        <w:rPr>
          <w:noProof/>
        </w:rPr>
        <w:drawing>
          <wp:inline distT="0" distB="0" distL="0" distR="0" wp14:anchorId="63D8DAD9" wp14:editId="65BF026E">
            <wp:extent cx="5400040" cy="1688465"/>
            <wp:effectExtent l="0" t="0" r="0" b="6985"/>
            <wp:docPr id="6589554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55413" name="Imagen 1" descr="Interfaz de usuario gráfica, Texto, Aplicación&#10;&#10;El contenido generado por IA puede ser incorrecto."/>
                    <pic:cNvPicPr/>
                  </pic:nvPicPr>
                  <pic:blipFill>
                    <a:blip r:embed="rId92"/>
                    <a:stretch>
                      <a:fillRect/>
                    </a:stretch>
                  </pic:blipFill>
                  <pic:spPr>
                    <a:xfrm>
                      <a:off x="0" y="0"/>
                      <a:ext cx="5400040" cy="1688465"/>
                    </a:xfrm>
                    <a:prstGeom prst="rect">
                      <a:avLst/>
                    </a:prstGeom>
                  </pic:spPr>
                </pic:pic>
              </a:graphicData>
            </a:graphic>
          </wp:inline>
        </w:drawing>
      </w:r>
    </w:p>
    <w:p w:rsidRPr="00B95078" w:rsidR="00F3254A" w:rsidP="00A34EF0" w:rsidRDefault="4EB4F594" w14:paraId="3D964EA6" w14:textId="69BBE1A0">
      <w:pPr>
        <w:pStyle w:val="Prrafodelista"/>
        <w:numPr>
          <w:ilvl w:val="0"/>
          <w:numId w:val="30"/>
        </w:numPr>
        <w:spacing w:line="276" w:lineRule="auto"/>
        <w:rPr>
          <w:rFonts w:cs="Arial"/>
        </w:rPr>
      </w:pPr>
      <w:r w:rsidRPr="30D1C3F5">
        <w:rPr>
          <w:rFonts w:cs="Arial"/>
          <w:b/>
          <w:bCs/>
        </w:rPr>
        <w:t>Autorizacione</w:t>
      </w:r>
      <w:r w:rsidRPr="30D1C3F5" w:rsidR="704BFFAE">
        <w:rPr>
          <w:rFonts w:cs="Arial"/>
          <w:b/>
          <w:bCs/>
        </w:rPr>
        <w:t>s</w:t>
      </w:r>
      <w:r w:rsidRPr="30D1C3F5">
        <w:rPr>
          <w:rFonts w:cs="Arial"/>
          <w:b/>
          <w:bCs/>
        </w:rPr>
        <w:t xml:space="preserve"> “por Ley”</w:t>
      </w:r>
      <w:r w:rsidRPr="30D1C3F5" w:rsidR="7A1AD3CB">
        <w:rPr>
          <w:rFonts w:cs="Arial"/>
          <w:b/>
          <w:bCs/>
        </w:rPr>
        <w:t>:</w:t>
      </w:r>
      <w:r w:rsidRPr="30D1C3F5">
        <w:rPr>
          <w:rFonts w:cs="Arial"/>
        </w:rPr>
        <w:t xml:space="preserve"> los documentos que aparecen en este bloque serán obtenidos por la Administración en la tramitación del expediente</w:t>
      </w:r>
      <w:r w:rsidRPr="30D1C3F5" w:rsidR="22F17B6F">
        <w:rPr>
          <w:rFonts w:cs="Arial"/>
        </w:rPr>
        <w:t xml:space="preserve"> sin necesidad de consentimiento expreso por parte del </w:t>
      </w:r>
      <w:r w:rsidRPr="30D1C3F5" w:rsidR="3B01642D">
        <w:rPr>
          <w:rFonts w:cs="Arial"/>
        </w:rPr>
        <w:t>solicitante</w:t>
      </w:r>
      <w:r w:rsidRPr="30D1C3F5" w:rsidR="22F17B6F">
        <w:rPr>
          <w:rFonts w:cs="Arial"/>
        </w:rPr>
        <w:t xml:space="preserve">. </w:t>
      </w:r>
    </w:p>
    <w:p w:rsidRPr="00B95078" w:rsidR="00191D56" w:rsidP="00A34EF0" w:rsidRDefault="7E418622" w14:paraId="50176F24" w14:textId="1C6576AB">
      <w:pPr>
        <w:spacing w:line="276" w:lineRule="auto"/>
        <w:ind w:left="708"/>
        <w:rPr>
          <w:rFonts w:cs="Arial"/>
        </w:rPr>
      </w:pPr>
      <w:r w:rsidRPr="30D1C3F5">
        <w:rPr>
          <w:rFonts w:cs="Arial"/>
        </w:rPr>
        <w:t>E</w:t>
      </w:r>
      <w:r w:rsidRPr="30D1C3F5" w:rsidR="22F17B6F">
        <w:rPr>
          <w:rFonts w:cs="Arial"/>
        </w:rPr>
        <w:t>ste bloque es meramente informativo</w:t>
      </w:r>
      <w:r w:rsidRPr="30D1C3F5" w:rsidR="41B2AA6B">
        <w:rPr>
          <w:rFonts w:cs="Arial"/>
        </w:rPr>
        <w:t xml:space="preserve">, por lo que no habrá opción de seleccionar o no </w:t>
      </w:r>
      <w:r w:rsidRPr="30D1C3F5">
        <w:rPr>
          <w:rFonts w:cs="Arial"/>
        </w:rPr>
        <w:t>qué autorizaciones van a ser consultadas por la Administración.</w:t>
      </w:r>
    </w:p>
    <w:p w:rsidRPr="00B95078" w:rsidR="00F81B28" w:rsidP="00A34EF0" w:rsidRDefault="13CA4667" w14:paraId="227B2A74" w14:textId="6D399BF9">
      <w:pPr>
        <w:spacing w:line="276" w:lineRule="auto"/>
        <w:ind w:left="708"/>
        <w:rPr>
          <w:rFonts w:cs="Arial"/>
        </w:rPr>
      </w:pPr>
      <w:r>
        <w:rPr>
          <w:noProof/>
        </w:rPr>
        <w:drawing>
          <wp:inline distT="0" distB="0" distL="0" distR="0" wp14:anchorId="56219BC3" wp14:editId="4786B34F">
            <wp:extent cx="5400040" cy="1027430"/>
            <wp:effectExtent l="0" t="0" r="0" b="1270"/>
            <wp:docPr id="1798692717"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92717" name="Imagen 1" descr="Patrón de fondo&#10;&#10;El contenido generado por IA puede ser incorrecto."/>
                    <pic:cNvPicPr/>
                  </pic:nvPicPr>
                  <pic:blipFill>
                    <a:blip r:embed="rId93"/>
                    <a:stretch>
                      <a:fillRect/>
                    </a:stretch>
                  </pic:blipFill>
                  <pic:spPr>
                    <a:xfrm>
                      <a:off x="0" y="0"/>
                      <a:ext cx="5400040" cy="1027430"/>
                    </a:xfrm>
                    <a:prstGeom prst="rect">
                      <a:avLst/>
                    </a:prstGeom>
                  </pic:spPr>
                </pic:pic>
              </a:graphicData>
            </a:graphic>
          </wp:inline>
        </w:drawing>
      </w:r>
    </w:p>
    <w:p w:rsidRPr="00B95078" w:rsidR="00CA3F99" w:rsidP="00A34EF0" w:rsidRDefault="00AD169A" w14:paraId="42CEBD8A" w14:textId="4FFF84E0">
      <w:pPr>
        <w:spacing w:before="0" w:after="160" w:line="276" w:lineRule="auto"/>
        <w:rPr>
          <w:rFonts w:cs="Arial"/>
        </w:rPr>
      </w:pPr>
      <w:commentRangeStart w:id="135"/>
      <w:commentRangeStart w:id="136"/>
      <w:commentRangeEnd w:id="135"/>
      <w:r>
        <w:commentReference w:id="135"/>
      </w:r>
      <w:commentRangeEnd w:id="136"/>
      <w:r>
        <w:commentReference w:id="136"/>
      </w:r>
      <w:r w:rsidRPr="30D1C3F5" w:rsidR="5EFC0322">
        <w:rPr>
          <w:rFonts w:cs="Arial"/>
        </w:rPr>
        <w:t>El conjunto de autorizaciones a mostrar en los 3 primeros bloques se obtendrá</w:t>
      </w:r>
      <w:r w:rsidRPr="30D1C3F5" w:rsidR="439549DE">
        <w:rPr>
          <w:rFonts w:cs="Arial"/>
        </w:rPr>
        <w:t xml:space="preserve"> a través del servicio que devuelve la lista de documentos configurados para la acción telemática y el procedimiento para el que se está completando la </w:t>
      </w:r>
      <w:r w:rsidRPr="30D1C3F5" w:rsidR="3548C28C">
        <w:rPr>
          <w:rFonts w:cs="Arial"/>
        </w:rPr>
        <w:t>solicitud</w:t>
      </w:r>
      <w:r w:rsidRPr="30D1C3F5" w:rsidR="439549DE">
        <w:rPr>
          <w:rFonts w:cs="Arial"/>
        </w:rPr>
        <w:t>.</w:t>
      </w:r>
      <w:r w:rsidRPr="30D1C3F5" w:rsidR="3548C28C">
        <w:rPr>
          <w:rFonts w:cs="Arial"/>
        </w:rPr>
        <w:t xml:space="preserve"> Dicho servicio es </w:t>
      </w:r>
      <w:r w:rsidRPr="30D1C3F5" w:rsidR="3548C28C">
        <w:rPr>
          <w:rFonts w:cs="Arial"/>
          <w:b/>
          <w:bCs/>
          <w:i/>
          <w:iCs/>
        </w:rPr>
        <w:t>getTelActionDocumentList</w:t>
      </w:r>
      <w:r w:rsidRPr="30D1C3F5" w:rsidR="3548C28C">
        <w:rPr>
          <w:rFonts w:cs="Arial"/>
        </w:rPr>
        <w:t xml:space="preserve"> y es necesario tener cuenta estos indicadores que vienen por cada documento obtenido:</w:t>
      </w:r>
    </w:p>
    <w:p w:rsidRPr="00B95078" w:rsidR="00CA3F99" w:rsidP="00A34EF0" w:rsidRDefault="439549DE" w14:paraId="067EFA4B" w14:textId="47278798">
      <w:pPr>
        <w:pStyle w:val="Default"/>
        <w:numPr>
          <w:ilvl w:val="1"/>
          <w:numId w:val="18"/>
        </w:numPr>
        <w:spacing w:after="42" w:line="276" w:lineRule="auto"/>
        <w:ind w:left="1440" w:hanging="360"/>
        <w:jc w:val="both"/>
        <w:rPr>
          <w:sz w:val="20"/>
          <w:szCs w:val="20"/>
        </w:rPr>
      </w:pPr>
      <w:r w:rsidRPr="30D1C3F5">
        <w:rPr>
          <w:i/>
          <w:iCs/>
          <w:sz w:val="20"/>
          <w:szCs w:val="20"/>
        </w:rPr>
        <w:t>isPermissionCode</w:t>
      </w:r>
      <w:r w:rsidRPr="30D1C3F5">
        <w:rPr>
          <w:sz w:val="20"/>
          <w:szCs w:val="20"/>
        </w:rPr>
        <w:t xml:space="preserve">: </w:t>
      </w:r>
      <w:r w:rsidRPr="30D1C3F5" w:rsidR="43C844FD">
        <w:rPr>
          <w:sz w:val="20"/>
          <w:szCs w:val="20"/>
        </w:rPr>
        <w:t xml:space="preserve">En caso de que tenga valor = TRUE, indica que es un documento </w:t>
      </w:r>
      <w:r w:rsidRPr="30D1C3F5" w:rsidR="1AD8B963">
        <w:rPr>
          <w:sz w:val="20"/>
          <w:szCs w:val="20"/>
        </w:rPr>
        <w:t>que aparecerá en el bloque de Autorizaciones (documento sustitutivo por un certificado)</w:t>
      </w:r>
      <w:r w:rsidRPr="30D1C3F5">
        <w:rPr>
          <w:sz w:val="20"/>
          <w:szCs w:val="20"/>
        </w:rPr>
        <w:t xml:space="preserve"> </w:t>
      </w:r>
    </w:p>
    <w:p w:rsidRPr="00B95078" w:rsidR="00FD13B0" w:rsidP="00A34EF0" w:rsidRDefault="439549DE" w14:paraId="2C1DB976" w14:textId="77777777">
      <w:pPr>
        <w:pStyle w:val="Default"/>
        <w:numPr>
          <w:ilvl w:val="1"/>
          <w:numId w:val="18"/>
        </w:numPr>
        <w:shd w:val="clear" w:color="auto" w:fill="FFFFFF" w:themeFill="background1"/>
        <w:spacing w:line="276" w:lineRule="auto"/>
        <w:ind w:left="1440" w:hanging="360"/>
        <w:jc w:val="both"/>
        <w:rPr>
          <w:sz w:val="20"/>
          <w:szCs w:val="20"/>
        </w:rPr>
      </w:pPr>
      <w:r w:rsidRPr="30D1C3F5">
        <w:rPr>
          <w:i/>
          <w:iCs/>
          <w:sz w:val="20"/>
          <w:szCs w:val="20"/>
        </w:rPr>
        <w:t>isObligatoryCode</w:t>
      </w:r>
      <w:r w:rsidRPr="30D1C3F5">
        <w:rPr>
          <w:sz w:val="20"/>
          <w:szCs w:val="20"/>
        </w:rPr>
        <w:t xml:space="preserve">: Identificador de si el documento es obligatorio o no. </w:t>
      </w:r>
    </w:p>
    <w:p w:rsidRPr="00B95078" w:rsidR="00FD13B0" w:rsidP="00A34EF0" w:rsidRDefault="13286837" w14:paraId="5B702FAE" w14:textId="288F90D3">
      <w:pPr>
        <w:pStyle w:val="Default"/>
        <w:numPr>
          <w:ilvl w:val="1"/>
          <w:numId w:val="18"/>
        </w:numPr>
        <w:shd w:val="clear" w:color="auto" w:fill="FFFFFF" w:themeFill="background1"/>
        <w:spacing w:line="276" w:lineRule="auto"/>
        <w:ind w:left="1440" w:hanging="360"/>
        <w:jc w:val="both"/>
        <w:rPr>
          <w:sz w:val="20"/>
          <w:szCs w:val="20"/>
        </w:rPr>
      </w:pPr>
      <w:r w:rsidRPr="30D1C3F5">
        <w:rPr>
          <w:i/>
          <w:iCs/>
          <w:sz w:val="20"/>
          <w:szCs w:val="20"/>
        </w:rPr>
        <w:t>citizenPermission</w:t>
      </w:r>
      <w:r w:rsidRPr="30D1C3F5">
        <w:rPr>
          <w:sz w:val="20"/>
          <w:szCs w:val="20"/>
        </w:rPr>
        <w:t>: Indicará si la autorización aparecerá en el bloque 1-No op</w:t>
      </w:r>
      <w:r w:rsidRPr="30D1C3F5" w:rsidR="411A45F9">
        <w:rPr>
          <w:sz w:val="20"/>
          <w:szCs w:val="20"/>
        </w:rPr>
        <w:t>o</w:t>
      </w:r>
      <w:r w:rsidRPr="30D1C3F5">
        <w:rPr>
          <w:sz w:val="20"/>
          <w:szCs w:val="20"/>
        </w:rPr>
        <w:t>sición , en el bloque 2-Consentimiento o en el bloque 3- Por Ley</w:t>
      </w:r>
    </w:p>
    <w:p w:rsidRPr="00B95078" w:rsidR="005431E4" w:rsidP="00A34EF0" w:rsidRDefault="005431E4" w14:paraId="7761A929" w14:textId="77777777">
      <w:pPr>
        <w:pStyle w:val="Default"/>
        <w:numPr>
          <w:ilvl w:val="1"/>
          <w:numId w:val="18"/>
        </w:numPr>
        <w:shd w:val="clear" w:color="auto" w:fill="FFFFFF" w:themeFill="background1"/>
        <w:spacing w:line="276" w:lineRule="auto"/>
        <w:ind w:left="1440" w:hanging="360"/>
        <w:jc w:val="both"/>
      </w:pPr>
    </w:p>
    <w:p w:rsidRPr="00B95078" w:rsidR="00CA3F99" w:rsidP="00A34EF0" w:rsidRDefault="439549DE" w14:paraId="61B022FE" w14:textId="2B550305">
      <w:pPr>
        <w:pStyle w:val="Default"/>
        <w:numPr>
          <w:ilvl w:val="1"/>
          <w:numId w:val="18"/>
        </w:numPr>
        <w:shd w:val="clear" w:color="auto" w:fill="FFFFFF" w:themeFill="background1"/>
        <w:spacing w:line="276" w:lineRule="auto"/>
        <w:ind w:left="1440" w:hanging="360"/>
        <w:jc w:val="both"/>
        <w:rPr>
          <w:sz w:val="20"/>
          <w:szCs w:val="20"/>
        </w:rPr>
      </w:pPr>
      <w:r w:rsidRPr="30D1C3F5">
        <w:rPr>
          <w:sz w:val="20"/>
          <w:szCs w:val="20"/>
        </w:rPr>
        <w:t xml:space="preserve">Si PermisionCode = TRUE para los casos es Ley </w:t>
      </w:r>
    </w:p>
    <w:p w:rsidRPr="00B95078" w:rsidR="00CA3F99" w:rsidP="00A34EF0" w:rsidRDefault="439549DE" w14:paraId="3D3B647B" w14:textId="77777777">
      <w:pPr>
        <w:pStyle w:val="Prrafodelista"/>
        <w:shd w:val="clear" w:color="auto" w:fill="FFFFFF" w:themeFill="background1"/>
        <w:spacing w:before="0" w:after="0" w:line="276" w:lineRule="auto"/>
        <w:ind w:firstLine="696"/>
        <w:rPr>
          <w:rFonts w:cs="Arial" w:eastAsiaTheme="minorEastAsia"/>
          <w:color w:val="000000"/>
          <w:lang w:eastAsia="en-US"/>
          <w14:ligatures w14:val="standardContextual"/>
        </w:rPr>
      </w:pPr>
      <w:r w:rsidRPr="30D1C3F5">
        <w:rPr>
          <w:rFonts w:cs="Arial" w:eastAsiaTheme="minorEastAsia"/>
          <w:color w:val="000000"/>
          <w:lang w:eastAsia="en-US"/>
          <w14:ligatures w14:val="standardContextual"/>
        </w:rPr>
        <w:t>Si PermisionCode = FALSE</w:t>
      </w:r>
    </w:p>
    <w:p w:rsidRPr="00B95078" w:rsidR="00CA3F99" w:rsidP="00A34EF0" w:rsidRDefault="439549DE" w14:paraId="2A8AA657" w14:textId="77777777">
      <w:pPr>
        <w:pStyle w:val="Prrafodelista"/>
        <w:numPr>
          <w:ilvl w:val="5"/>
          <w:numId w:val="18"/>
        </w:numPr>
        <w:shd w:val="clear" w:color="auto" w:fill="FFFFFF" w:themeFill="background1"/>
        <w:spacing w:before="0" w:after="0" w:line="276" w:lineRule="auto"/>
        <w:rPr>
          <w:rFonts w:cs="Arial" w:eastAsiaTheme="minorEastAsia"/>
          <w:color w:val="000000"/>
          <w:lang w:eastAsia="en-US"/>
          <w14:ligatures w14:val="standardContextual"/>
        </w:rPr>
      </w:pPr>
      <w:r w:rsidRPr="30D1C3F5">
        <w:rPr>
          <w:rFonts w:cs="Arial" w:eastAsiaTheme="minorEastAsia"/>
          <w:color w:val="000000"/>
          <w:lang w:eastAsia="en-US"/>
          <w14:ligatures w14:val="standardContextual"/>
        </w:rPr>
        <w:t xml:space="preserve">+ CitizenPermission viene con “Consentimiento/No Oposicion” </w:t>
      </w:r>
    </w:p>
    <w:p w:rsidRPr="00B95078" w:rsidR="00CA3F99" w:rsidP="00A34EF0" w:rsidRDefault="439549DE" w14:paraId="241C2169" w14:textId="77777777">
      <w:pPr>
        <w:pStyle w:val="Prrafodelista"/>
        <w:shd w:val="clear" w:color="auto" w:fill="FFFFFF" w:themeFill="background1"/>
        <w:spacing w:before="0" w:after="0" w:line="276" w:lineRule="auto"/>
        <w:rPr>
          <w:rFonts w:cs="Arial" w:eastAsiaTheme="minorEastAsia"/>
          <w:color w:val="000000"/>
          <w:lang w:eastAsia="en-US"/>
          <w14:ligatures w14:val="standardContextual"/>
        </w:rPr>
      </w:pPr>
      <w:r w:rsidRPr="30D1C3F5">
        <w:rPr>
          <w:rFonts w:cs="Arial" w:eastAsiaTheme="minorEastAsia"/>
          <w:color w:val="000000"/>
          <w:lang w:eastAsia="en-US"/>
          <w14:ligatures w14:val="standardContextual"/>
        </w:rPr>
        <w:t>Si PermissionCode = Null  se añaden en el bloque 2 de documentos del paso 4</w:t>
      </w:r>
    </w:p>
    <w:p w:rsidRPr="00B95078" w:rsidR="00CA3F99" w:rsidP="00A34EF0" w:rsidRDefault="00CA3F99" w14:paraId="663A8FC2" w14:textId="77777777">
      <w:pPr>
        <w:pStyle w:val="Default"/>
        <w:spacing w:after="42" w:line="276" w:lineRule="auto"/>
        <w:jc w:val="both"/>
        <w:rPr>
          <w:sz w:val="20"/>
          <w:szCs w:val="20"/>
        </w:rPr>
      </w:pPr>
    </w:p>
    <w:p w:rsidRPr="00B95078" w:rsidR="00CA3F99" w:rsidP="00A34EF0" w:rsidRDefault="00CA3F99" w14:paraId="6FAA04C7" w14:textId="77777777">
      <w:pPr>
        <w:spacing w:before="0" w:after="160" w:line="276" w:lineRule="auto"/>
        <w:rPr>
          <w:rFonts w:cs="Arial"/>
        </w:rPr>
      </w:pPr>
    </w:p>
    <w:p w:rsidRPr="00B95078" w:rsidR="00CE2101" w:rsidP="00A34EF0" w:rsidRDefault="53985413" w14:paraId="1F0AB0A1" w14:textId="6FE3F8EA">
      <w:pPr>
        <w:pStyle w:val="Ttulo3"/>
        <w:spacing w:line="276" w:lineRule="auto"/>
      </w:pPr>
      <w:bookmarkStart w:name="_Toc1431806609" w:id="137"/>
      <w:bookmarkStart w:name="_Toc212993691" w:id="138"/>
      <w:bookmarkStart w:name="_Toc213765528" w:id="139"/>
      <w:r>
        <w:t>Autorizaciones Condicionadas</w:t>
      </w:r>
      <w:bookmarkEnd w:id="137"/>
      <w:bookmarkEnd w:id="138"/>
      <w:bookmarkEnd w:id="139"/>
    </w:p>
    <w:p w:rsidRPr="00B95078" w:rsidR="006B1232" w:rsidP="00A34EF0" w:rsidRDefault="06C202E7" w14:paraId="02613B74" w14:textId="07A1DEC8">
      <w:pPr>
        <w:spacing w:line="276" w:lineRule="auto"/>
        <w:rPr>
          <w:rFonts w:cs="Arial"/>
        </w:rPr>
      </w:pPr>
      <w:r w:rsidRPr="30D1C3F5">
        <w:rPr>
          <w:rFonts w:cs="Arial"/>
        </w:rPr>
        <w:t xml:space="preserve">Las autorizaciones </w:t>
      </w:r>
      <w:r w:rsidRPr="30D1C3F5" w:rsidR="47E153AB">
        <w:rPr>
          <w:rFonts w:cs="Arial"/>
        </w:rPr>
        <w:t>sujetas a la obtención de un documento pueden venir condicionadas en base a datos introducidos por el ciudadano en el paso 2-Datos específicos.</w:t>
      </w:r>
      <w:r w:rsidRPr="30D1C3F5" w:rsidR="5E76A124">
        <w:rPr>
          <w:rFonts w:cs="Arial"/>
        </w:rPr>
        <w:t xml:space="preserve"> </w:t>
      </w:r>
      <w:r w:rsidRPr="30D1C3F5" w:rsidR="4471593E">
        <w:rPr>
          <w:rFonts w:cs="Arial"/>
        </w:rPr>
        <w:t xml:space="preserve">Es decir, </w:t>
      </w:r>
      <w:r w:rsidRPr="30D1C3F5" w:rsidR="643D944F">
        <w:rPr>
          <w:rFonts w:cs="Arial"/>
        </w:rPr>
        <w:t xml:space="preserve">dichas autorizaciones sólo se mostrarán si las </w:t>
      </w:r>
      <w:r w:rsidRPr="30D1C3F5" w:rsidR="5E76A124">
        <w:rPr>
          <w:rFonts w:cs="Arial"/>
        </w:rPr>
        <w:t xml:space="preserve">condiciones configuradas en el CCP para dicha Autorización </w:t>
      </w:r>
      <w:r w:rsidRPr="30D1C3F5" w:rsidR="643D944F">
        <w:rPr>
          <w:rFonts w:cs="Arial"/>
        </w:rPr>
        <w:t xml:space="preserve">se cumplen. </w:t>
      </w:r>
    </w:p>
    <w:p w:rsidRPr="00B95078" w:rsidR="0019317A" w:rsidP="00A34EF0" w:rsidRDefault="643D944F" w14:paraId="25976822" w14:textId="2465CB1C">
      <w:pPr>
        <w:spacing w:before="0" w:after="160" w:line="276" w:lineRule="auto"/>
        <w:rPr>
          <w:rFonts w:cs="Arial"/>
        </w:rPr>
      </w:pPr>
      <w:r w:rsidRPr="30D1C3F5">
        <w:rPr>
          <w:rFonts w:cs="Arial"/>
        </w:rPr>
        <w:t>Las condiciones que se pueden incluir en el CCP para cada autorización estarán basadas en los siguientes operadores:</w:t>
      </w:r>
    </w:p>
    <w:p w:rsidRPr="00B95078" w:rsidR="0019317A" w:rsidP="00A34EF0" w:rsidRDefault="643D944F" w14:paraId="3C829CBF" w14:textId="77777777">
      <w:pPr>
        <w:numPr>
          <w:ilvl w:val="0"/>
          <w:numId w:val="67"/>
        </w:numPr>
        <w:spacing w:before="0" w:after="160" w:line="276" w:lineRule="auto"/>
        <w:rPr>
          <w:rFonts w:cs="Arial"/>
        </w:rPr>
      </w:pPr>
      <w:r w:rsidRPr="30D1C3F5">
        <w:rPr>
          <w:rFonts w:cs="Arial"/>
        </w:rPr>
        <w:t xml:space="preserve">Operadores lógicos: </w:t>
      </w:r>
      <w:r w:rsidRPr="30D1C3F5">
        <w:rPr>
          <w:rFonts w:cs="Arial"/>
          <w:i/>
          <w:iCs/>
        </w:rPr>
        <w:t>and</w:t>
      </w:r>
      <w:r w:rsidRPr="30D1C3F5">
        <w:rPr>
          <w:rFonts w:cs="Arial"/>
        </w:rPr>
        <w:t xml:space="preserve"> - </w:t>
      </w:r>
      <w:r w:rsidRPr="30D1C3F5">
        <w:rPr>
          <w:rFonts w:cs="Arial"/>
          <w:i/>
          <w:iCs/>
        </w:rPr>
        <w:t>or</w:t>
      </w:r>
    </w:p>
    <w:p w:rsidRPr="00B95078" w:rsidR="0019317A" w:rsidP="00A34EF0" w:rsidRDefault="643D944F" w14:paraId="79C40E4B" w14:textId="67CD4EDF">
      <w:pPr>
        <w:numPr>
          <w:ilvl w:val="0"/>
          <w:numId w:val="67"/>
        </w:numPr>
        <w:spacing w:before="0" w:after="160" w:line="276" w:lineRule="auto"/>
        <w:rPr>
          <w:rFonts w:cs="Arial"/>
        </w:rPr>
      </w:pPr>
      <w:r w:rsidRPr="30D1C3F5">
        <w:rPr>
          <w:rFonts w:cs="Arial"/>
        </w:rPr>
        <w:t>Operadores: igual, no igual, mayor que, menor que, mayor o igual que, menor o igual que</w:t>
      </w:r>
    </w:p>
    <w:p w:rsidRPr="00B95078" w:rsidR="0019317A" w:rsidP="00A34EF0" w:rsidRDefault="643D944F" w14:paraId="71655B50" w14:textId="28852DFE">
      <w:pPr>
        <w:spacing w:before="0" w:after="160" w:line="276" w:lineRule="auto"/>
        <w:rPr>
          <w:rFonts w:cs="Arial"/>
        </w:rPr>
      </w:pPr>
      <w:r w:rsidRPr="30D1C3F5">
        <w:rPr>
          <w:rFonts w:cs="Arial"/>
        </w:rPr>
        <w:t>De momento</w:t>
      </w:r>
      <w:r w:rsidRPr="30D1C3F5" w:rsidR="489A4091">
        <w:rPr>
          <w:rFonts w:cs="Arial"/>
        </w:rPr>
        <w:t>,</w:t>
      </w:r>
      <w:r w:rsidRPr="30D1C3F5">
        <w:rPr>
          <w:rFonts w:cs="Arial"/>
        </w:rPr>
        <w:t xml:space="preserve"> no existen </w:t>
      </w:r>
      <w:r w:rsidRPr="00A34EF0">
        <w:rPr>
          <w:rFonts w:cs="Arial"/>
          <w:highlight w:val="yellow"/>
        </w:rPr>
        <w:t>anidaciones de condiciones</w:t>
      </w:r>
      <w:r w:rsidRPr="30D1C3F5" w:rsidR="60E58DB8">
        <w:rPr>
          <w:rFonts w:cs="Arial"/>
        </w:rPr>
        <w:t xml:space="preserve"> sino</w:t>
      </w:r>
      <w:r w:rsidRPr="30D1C3F5">
        <w:rPr>
          <w:rFonts w:cs="Arial"/>
        </w:rPr>
        <w:t xml:space="preserve"> condiciones simples. Un ejemplo de configuración para una Autorización en el CCP sería el siguiente:</w:t>
      </w:r>
    </w:p>
    <w:p w:rsidRPr="00B95078" w:rsidR="00C3029A" w:rsidRDefault="0019317A" w14:paraId="12C2ADEE" w14:textId="0ADC95F5">
      <w:pPr>
        <w:spacing w:before="0" w:after="160" w:line="259" w:lineRule="auto"/>
        <w:jc w:val="left"/>
        <w:rPr>
          <w:rFonts w:cs="Arial"/>
          <w:color w:val="000000"/>
          <w:szCs w:val="20"/>
        </w:rPr>
      </w:pPr>
      <w:r w:rsidRPr="00B95078">
        <w:rPr>
          <w:rFonts w:cs="Arial"/>
          <w:noProof/>
        </w:rPr>
        <w:drawing>
          <wp:inline distT="0" distB="0" distL="0" distR="0" wp14:anchorId="69AD67C2" wp14:editId="3C727A02">
            <wp:extent cx="5400040" cy="1919605"/>
            <wp:effectExtent l="0" t="0" r="0" b="4445"/>
            <wp:docPr id="7573814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3812" name="Imagen 1" descr="Interfaz de usuario gráfica, Texto, Aplicación, Correo electrónico&#10;&#10;El contenido generado por IA puede ser incorrecto."/>
                    <pic:cNvPicPr/>
                  </pic:nvPicPr>
                  <pic:blipFill>
                    <a:blip r:embed="rId94"/>
                    <a:stretch>
                      <a:fillRect/>
                    </a:stretch>
                  </pic:blipFill>
                  <pic:spPr>
                    <a:xfrm>
                      <a:off x="0" y="0"/>
                      <a:ext cx="5400040" cy="1919605"/>
                    </a:xfrm>
                    <a:prstGeom prst="rect">
                      <a:avLst/>
                    </a:prstGeom>
                  </pic:spPr>
                </pic:pic>
              </a:graphicData>
            </a:graphic>
          </wp:inline>
        </w:drawing>
      </w:r>
      <w:r w:rsidRPr="00B95078" w:rsidR="00C3029A">
        <w:rPr>
          <w:rFonts w:cs="Arial"/>
          <w:color w:val="000000"/>
          <w:szCs w:val="20"/>
        </w:rPr>
        <w:br w:type="page"/>
      </w:r>
    </w:p>
    <w:p w:rsidRPr="00B95078" w:rsidR="00E5375F" w:rsidP="4FB98DB2" w:rsidRDefault="105E9C1E" w14:paraId="5B28FC19" w14:textId="7E20374C">
      <w:pPr>
        <w:pStyle w:val="Ttulo2"/>
        <w:ind w:left="708" w:hanging="708"/>
        <w:jc w:val="left"/>
      </w:pPr>
      <w:bookmarkStart w:name="_Toc1901767576" w:id="140"/>
      <w:bookmarkStart w:name="_Toc212993692" w:id="141"/>
      <w:bookmarkStart w:name="_Toc213765529" w:id="142"/>
      <w:r w:rsidRPr="00B95078">
        <w:t>P</w:t>
      </w:r>
      <w:r w:rsidRPr="00B95078" w:rsidR="4BFF984A">
        <w:t xml:space="preserve">aso 4: </w:t>
      </w:r>
      <w:r w:rsidRPr="00B95078" w:rsidR="29EA3BAA">
        <w:t>D</w:t>
      </w:r>
      <w:r w:rsidRPr="00B95078" w:rsidR="4BFF984A">
        <w:t>ocumentación</w:t>
      </w:r>
      <w:bookmarkEnd w:id="140"/>
      <w:bookmarkEnd w:id="141"/>
      <w:bookmarkEnd w:id="142"/>
    </w:p>
    <w:p w:rsidRPr="00B95078" w:rsidR="00F25DE2" w:rsidP="00A34EF0" w:rsidRDefault="49EDC409" w14:paraId="084BD191" w14:textId="7D0D3544">
      <w:pPr>
        <w:spacing w:before="0" w:after="160" w:line="276" w:lineRule="auto"/>
        <w:rPr>
          <w:rFonts w:cs="Arial"/>
          <w:color w:val="000000"/>
        </w:rPr>
      </w:pPr>
      <w:r w:rsidRPr="233BD879" w:rsidR="49EDC409">
        <w:rPr>
          <w:rFonts w:cs="Arial"/>
          <w:color w:val="000000" w:themeColor="text1" w:themeTint="FF" w:themeShade="FF"/>
        </w:rPr>
        <w:t xml:space="preserve">El paso 4 </w:t>
      </w:r>
      <w:r w:rsidRPr="233BD879" w:rsidR="273FA275">
        <w:rPr>
          <w:rFonts w:cs="Arial"/>
          <w:color w:val="000000" w:themeColor="text1" w:themeTint="FF" w:themeShade="FF"/>
        </w:rPr>
        <w:t>validará si el procedimiento tiene documentos asociados</w:t>
      </w:r>
      <w:r w:rsidRPr="233BD879" w:rsidR="3C6E8410">
        <w:rPr>
          <w:rFonts w:cs="Arial"/>
          <w:color w:val="000000" w:themeColor="text1" w:themeTint="FF" w:themeShade="FF"/>
        </w:rPr>
        <w:t xml:space="preserve"> a aportar a la solicitud. </w:t>
      </w:r>
      <w:r w:rsidRPr="233BD879" w:rsidR="459645B4">
        <w:rPr>
          <w:rFonts w:cs="Arial"/>
          <w:color w:val="000000" w:themeColor="text1" w:themeTint="FF" w:themeShade="FF"/>
        </w:rPr>
        <w:t xml:space="preserve">La lista de documentos a presentar para que el ciudadano aporte </w:t>
      </w:r>
      <w:r w:rsidRPr="233BD879" w:rsidR="713A2B59">
        <w:rPr>
          <w:rFonts w:cs="Arial"/>
          <w:color w:val="000000" w:themeColor="text1" w:themeTint="FF" w:themeShade="FF"/>
        </w:rPr>
        <w:t>los que considere necesarios viene establecida a partir de la configuración existente en el CCP</w:t>
      </w:r>
      <w:r w:rsidRPr="233BD879" w:rsidR="1C537B01">
        <w:rPr>
          <w:rFonts w:cs="Arial"/>
          <w:color w:val="000000" w:themeColor="text1" w:themeTint="FF" w:themeShade="FF"/>
        </w:rPr>
        <w:t xml:space="preserve"> para el procedimiento y acción telemática</w:t>
      </w:r>
      <w:r w:rsidRPr="233BD879" w:rsidR="777D70BA">
        <w:rPr>
          <w:rFonts w:cs="Arial"/>
          <w:color w:val="000000" w:themeColor="text1" w:themeTint="FF" w:themeShade="FF"/>
        </w:rPr>
        <w:t xml:space="preserve">, las </w:t>
      </w:r>
      <w:r w:rsidRPr="233BD879" w:rsidR="777D70BA">
        <w:rPr>
          <w:rFonts w:cs="Arial"/>
          <w:color w:val="000000" w:themeColor="text1" w:themeTint="FF" w:themeShade="FF"/>
        </w:rPr>
        <w:t>condiciones asociad</w:t>
      </w:r>
      <w:ins w:author="AdminDigital-Tramita - Gallego, Antonio - HIBERUS IKT S.L.U." w:date="2026-01-21T16:44:16.596Z" w:id="797478589">
        <w:r w:rsidRPr="233BD879" w:rsidR="660EF5DB">
          <w:rPr>
            <w:rFonts w:cs="Arial"/>
            <w:color w:val="000000" w:themeColor="text1" w:themeTint="FF" w:themeShade="FF"/>
          </w:rPr>
          <w:t>a</w:t>
        </w:r>
      </w:ins>
      <w:del w:author="AdminDigital-Tramita - Gallego, Antonio - HIBERUS IKT S.L.U." w:date="2026-01-21T16:44:16.277Z" w:id="1518278823">
        <w:r w:rsidRPr="233BD879" w:rsidDel="777D70BA">
          <w:rPr>
            <w:rFonts w:cs="Arial"/>
            <w:color w:val="000000" w:themeColor="text1" w:themeTint="FF" w:themeShade="FF"/>
          </w:rPr>
          <w:delText>o</w:delText>
        </w:r>
      </w:del>
      <w:r w:rsidRPr="233BD879" w:rsidR="777D70BA">
        <w:rPr>
          <w:rFonts w:cs="Arial"/>
          <w:color w:val="000000" w:themeColor="text1" w:themeTint="FF" w:themeShade="FF"/>
        </w:rPr>
        <w:t>s</w:t>
      </w:r>
      <w:r w:rsidRPr="233BD879" w:rsidR="777D70BA">
        <w:rPr>
          <w:rFonts w:cs="Arial"/>
          <w:color w:val="000000" w:themeColor="text1" w:themeTint="FF" w:themeShade="FF"/>
        </w:rPr>
        <w:t xml:space="preserve"> a los datos específicos</w:t>
      </w:r>
      <w:r w:rsidRPr="233BD879" w:rsidR="11D17D77">
        <w:rPr>
          <w:rFonts w:cs="Arial"/>
          <w:color w:val="000000" w:themeColor="text1" w:themeTint="FF" w:themeShade="FF"/>
        </w:rPr>
        <w:t xml:space="preserve"> y </w:t>
      </w:r>
      <w:r w:rsidRPr="233BD879" w:rsidR="55832351">
        <w:rPr>
          <w:rFonts w:cs="Arial"/>
          <w:color w:val="000000" w:themeColor="text1" w:themeTint="FF" w:themeShade="FF"/>
        </w:rPr>
        <w:t>las autorizaciones permitidas o no en el paso anterior (Paso 3 – Autorizaciones)</w:t>
      </w:r>
      <w:r w:rsidRPr="233BD879" w:rsidR="713A2B59">
        <w:rPr>
          <w:rFonts w:cs="Arial"/>
          <w:color w:val="000000" w:themeColor="text1" w:themeTint="FF" w:themeShade="FF"/>
        </w:rPr>
        <w:t xml:space="preserve">. </w:t>
      </w:r>
    </w:p>
    <w:p w:rsidRPr="00B95078" w:rsidR="00161BF7" w:rsidP="00A34EF0" w:rsidRDefault="55832351" w14:paraId="05606D54" w14:textId="03844F20">
      <w:pPr>
        <w:spacing w:before="0" w:after="160" w:line="276" w:lineRule="auto"/>
        <w:rPr>
          <w:rFonts w:cs="Arial"/>
          <w:color w:val="000000"/>
        </w:rPr>
      </w:pPr>
      <w:r w:rsidRPr="30D1C3F5">
        <w:rPr>
          <w:rFonts w:cs="Arial"/>
          <w:color w:val="000000" w:themeColor="text1"/>
        </w:rPr>
        <w:t xml:space="preserve">Por parte de la configuración del CCP se </w:t>
      </w:r>
      <w:r w:rsidRPr="30D1C3F5" w:rsidR="713A2B59">
        <w:rPr>
          <w:rFonts w:cs="Arial"/>
          <w:color w:val="000000" w:themeColor="text1"/>
        </w:rPr>
        <w:t>especificará:</w:t>
      </w:r>
    </w:p>
    <w:p w:rsidRPr="00B95078" w:rsidR="00305FF8" w:rsidP="00A34EF0" w:rsidRDefault="713A2B59" w14:paraId="0C700ABE" w14:textId="13C61D0C">
      <w:pPr>
        <w:pStyle w:val="Prrafodelista"/>
        <w:numPr>
          <w:ilvl w:val="0"/>
          <w:numId w:val="30"/>
        </w:numPr>
        <w:spacing w:before="0" w:after="160" w:line="276" w:lineRule="auto"/>
        <w:rPr>
          <w:rFonts w:cs="Arial"/>
          <w:color w:val="000000"/>
        </w:rPr>
      </w:pPr>
      <w:r w:rsidRPr="30D1C3F5">
        <w:rPr>
          <w:rFonts w:cs="Arial"/>
          <w:color w:val="000000" w:themeColor="text1"/>
        </w:rPr>
        <w:t xml:space="preserve">Los tipos de documento a aportar. Por cada uno de ellos </w:t>
      </w:r>
      <w:r w:rsidRPr="30D1C3F5" w:rsidR="5468BBC1">
        <w:rPr>
          <w:rFonts w:cs="Arial"/>
          <w:color w:val="000000" w:themeColor="text1"/>
        </w:rPr>
        <w:t>estará especificado, además:</w:t>
      </w:r>
    </w:p>
    <w:p w:rsidRPr="00B95078" w:rsidR="00161BF7" w:rsidP="00A34EF0" w:rsidRDefault="572F1716" w14:paraId="70BD88E7" w14:textId="5DFEA782">
      <w:pPr>
        <w:pStyle w:val="Prrafodelista"/>
        <w:numPr>
          <w:ilvl w:val="1"/>
          <w:numId w:val="30"/>
        </w:numPr>
        <w:spacing w:before="0" w:after="160" w:line="276" w:lineRule="auto"/>
        <w:rPr>
          <w:rFonts w:cs="Arial"/>
          <w:color w:val="000000"/>
        </w:rPr>
      </w:pPr>
      <w:r w:rsidRPr="30D1C3F5">
        <w:rPr>
          <w:rFonts w:cs="Arial"/>
          <w:color w:val="000000" w:themeColor="text1"/>
        </w:rPr>
        <w:t>L</w:t>
      </w:r>
      <w:r w:rsidRPr="30D1C3F5" w:rsidR="5468BBC1">
        <w:rPr>
          <w:rFonts w:cs="Arial"/>
          <w:color w:val="000000" w:themeColor="text1"/>
        </w:rPr>
        <w:t xml:space="preserve">a </w:t>
      </w:r>
      <w:r w:rsidRPr="00A34EF0" w:rsidR="5468BBC1">
        <w:rPr>
          <w:rFonts w:cs="Arial"/>
          <w:b/>
          <w:bCs/>
          <w:color w:val="000000" w:themeColor="text1"/>
        </w:rPr>
        <w:t xml:space="preserve">obligatoriedad </w:t>
      </w:r>
      <w:r w:rsidRPr="30D1C3F5" w:rsidR="5468BBC1">
        <w:rPr>
          <w:rFonts w:cs="Arial"/>
          <w:color w:val="000000" w:themeColor="text1"/>
        </w:rPr>
        <w:t xml:space="preserve">o no de su aportación. No es un valor condicionante </w:t>
      </w:r>
      <w:r w:rsidRPr="30D1C3F5" w:rsidR="451CCB27">
        <w:rPr>
          <w:rFonts w:cs="Arial"/>
          <w:color w:val="000000" w:themeColor="text1"/>
        </w:rPr>
        <w:t xml:space="preserve">para </w:t>
      </w:r>
      <w:r w:rsidRPr="30D1C3F5" w:rsidR="5468BBC1">
        <w:rPr>
          <w:rFonts w:cs="Arial"/>
          <w:color w:val="000000" w:themeColor="text1"/>
        </w:rPr>
        <w:t xml:space="preserve">poder continuar con la solicitud. El documento puede estar marcado como obligatorio, pero el hecho de no aportarlo no implica la </w:t>
      </w:r>
      <w:r w:rsidRPr="30D1C3F5" w:rsidR="26A21E4E">
        <w:rPr>
          <w:rFonts w:cs="Arial"/>
          <w:color w:val="000000" w:themeColor="text1"/>
        </w:rPr>
        <w:t>imposibilidad de continuar y presentar la solicitud</w:t>
      </w:r>
      <w:r w:rsidRPr="30D1C3F5">
        <w:rPr>
          <w:rFonts w:cs="Arial"/>
          <w:color w:val="000000" w:themeColor="text1"/>
        </w:rPr>
        <w:t>.</w:t>
      </w:r>
    </w:p>
    <w:p w:rsidRPr="00B95078" w:rsidR="00FD3E3A" w:rsidP="00A34EF0" w:rsidRDefault="572F1716" w14:paraId="7BAC0882" w14:textId="7C7DA0B9">
      <w:pPr>
        <w:pStyle w:val="Prrafodelista"/>
        <w:numPr>
          <w:ilvl w:val="1"/>
          <w:numId w:val="30"/>
        </w:numPr>
        <w:spacing w:before="0" w:after="160" w:line="276" w:lineRule="auto"/>
        <w:rPr>
          <w:rFonts w:cs="Arial"/>
          <w:color w:val="000000"/>
        </w:rPr>
      </w:pPr>
      <w:r w:rsidRPr="30D1C3F5">
        <w:rPr>
          <w:rFonts w:cs="Arial"/>
          <w:color w:val="000000" w:themeColor="text1"/>
        </w:rPr>
        <w:t>S</w:t>
      </w:r>
      <w:r w:rsidRPr="30D1C3F5" w:rsidR="26A21E4E">
        <w:rPr>
          <w:rFonts w:cs="Arial"/>
          <w:color w:val="000000" w:themeColor="text1"/>
        </w:rPr>
        <w:t>i el documento</w:t>
      </w:r>
      <w:r w:rsidRPr="00A34EF0" w:rsidR="26A21E4E">
        <w:rPr>
          <w:rFonts w:cs="Arial"/>
          <w:b/>
          <w:bCs/>
          <w:i/>
          <w:iCs/>
          <w:color w:val="000000" w:themeColor="text1"/>
        </w:rPr>
        <w:t xml:space="preserve"> requiere firma</w:t>
      </w:r>
      <w:r w:rsidRPr="30D1C3F5" w:rsidR="26A21E4E">
        <w:rPr>
          <w:rFonts w:cs="Arial"/>
          <w:color w:val="000000" w:themeColor="text1"/>
        </w:rPr>
        <w:t xml:space="preserve">. En ese caso, una vez aportado el documento, el ToolkitBerria redirigirá al </w:t>
      </w:r>
      <w:r w:rsidRPr="30D1C3F5" w:rsidR="1FD47136">
        <w:rPr>
          <w:rFonts w:cs="Arial"/>
          <w:color w:val="000000" w:themeColor="text1"/>
        </w:rPr>
        <w:t xml:space="preserve">solicitante </w:t>
      </w:r>
      <w:r w:rsidRPr="30D1C3F5" w:rsidR="26A21E4E">
        <w:rPr>
          <w:rFonts w:cs="Arial"/>
          <w:color w:val="000000" w:themeColor="text1"/>
        </w:rPr>
        <w:t>al sistema de firma para firmar y almacenar dicha firma</w:t>
      </w:r>
      <w:r w:rsidRPr="30D1C3F5">
        <w:rPr>
          <w:rFonts w:cs="Arial"/>
          <w:color w:val="000000" w:themeColor="text1"/>
        </w:rPr>
        <w:t>.</w:t>
      </w:r>
    </w:p>
    <w:p w:rsidRPr="00B95078" w:rsidR="00FD3E3A" w:rsidP="00A34EF0" w:rsidRDefault="572F1716" w14:paraId="4DCE3382" w14:textId="527AA491">
      <w:pPr>
        <w:pStyle w:val="Prrafodelista"/>
        <w:numPr>
          <w:ilvl w:val="1"/>
          <w:numId w:val="30"/>
        </w:numPr>
        <w:spacing w:before="0" w:after="160" w:line="276" w:lineRule="auto"/>
        <w:rPr>
          <w:rFonts w:cs="Arial"/>
          <w:color w:val="000000"/>
        </w:rPr>
      </w:pPr>
      <w:r w:rsidRPr="30D1C3F5">
        <w:rPr>
          <w:rFonts w:cs="Arial"/>
          <w:color w:val="000000" w:themeColor="text1"/>
        </w:rPr>
        <w:t>L</w:t>
      </w:r>
      <w:r w:rsidRPr="30D1C3F5" w:rsidR="26A21E4E">
        <w:rPr>
          <w:rFonts w:cs="Arial"/>
          <w:color w:val="000000" w:themeColor="text1"/>
        </w:rPr>
        <w:t>os</w:t>
      </w:r>
      <w:r w:rsidRPr="00A34EF0" w:rsidR="26A21E4E">
        <w:rPr>
          <w:rFonts w:cs="Arial"/>
          <w:b/>
          <w:bCs/>
          <w:color w:val="000000" w:themeColor="text1"/>
        </w:rPr>
        <w:t xml:space="preserve"> tipos de archivos</w:t>
      </w:r>
      <w:r w:rsidRPr="30D1C3F5" w:rsidR="712396A1">
        <w:rPr>
          <w:rFonts w:cs="Arial"/>
          <w:b/>
          <w:bCs/>
          <w:color w:val="000000" w:themeColor="text1"/>
        </w:rPr>
        <w:t xml:space="preserve"> (extensiones)</w:t>
      </w:r>
      <w:r w:rsidRPr="30D1C3F5" w:rsidR="26A21E4E">
        <w:rPr>
          <w:rFonts w:cs="Arial"/>
          <w:color w:val="000000" w:themeColor="text1"/>
        </w:rPr>
        <w:t xml:space="preserve"> permitidos. </w:t>
      </w:r>
      <w:r w:rsidRPr="30D1C3F5" w:rsidR="451CCB27">
        <w:rPr>
          <w:rFonts w:cs="Arial"/>
          <w:color w:val="000000" w:themeColor="text1"/>
        </w:rPr>
        <w:t xml:space="preserve">Si existiera dicha configuración de tipos, el ToolkitBerria comprobará que el </w:t>
      </w:r>
      <w:r w:rsidRPr="30D1C3F5" w:rsidR="1FD47136">
        <w:rPr>
          <w:rFonts w:cs="Arial"/>
          <w:color w:val="000000" w:themeColor="text1"/>
        </w:rPr>
        <w:t xml:space="preserve">solicitante </w:t>
      </w:r>
      <w:r w:rsidRPr="30D1C3F5" w:rsidR="451CCB27">
        <w:rPr>
          <w:rFonts w:cs="Arial"/>
          <w:color w:val="000000" w:themeColor="text1"/>
        </w:rPr>
        <w:t xml:space="preserve">sólo aporte archivos </w:t>
      </w:r>
      <w:r w:rsidRPr="30D1C3F5" w:rsidR="23CF265E">
        <w:rPr>
          <w:rFonts w:cs="Arial"/>
          <w:color w:val="000000" w:themeColor="text1"/>
        </w:rPr>
        <w:t>que corre</w:t>
      </w:r>
      <w:r w:rsidRPr="30D1C3F5" w:rsidR="1C537B01">
        <w:rPr>
          <w:rFonts w:cs="Arial"/>
          <w:color w:val="000000" w:themeColor="text1"/>
        </w:rPr>
        <w:t>s</w:t>
      </w:r>
      <w:r w:rsidRPr="30D1C3F5" w:rsidR="23CF265E">
        <w:rPr>
          <w:rFonts w:cs="Arial"/>
          <w:color w:val="000000" w:themeColor="text1"/>
        </w:rPr>
        <w:t xml:space="preserve">pondan a los mismos, no permitiendo la aportación de otros tipos y extensiones de </w:t>
      </w:r>
      <w:r w:rsidRPr="30D1C3F5" w:rsidR="5546E0DB">
        <w:rPr>
          <w:rFonts w:cs="Arial"/>
          <w:color w:val="000000" w:themeColor="text1"/>
        </w:rPr>
        <w:t>archivo.</w:t>
      </w:r>
    </w:p>
    <w:p w:rsidRPr="00A34EF0" w:rsidR="003053C4" w:rsidP="00A34EF0" w:rsidRDefault="5546E0DB" w14:paraId="0B5D17C5" w14:textId="7A8BE5FE">
      <w:pPr>
        <w:pStyle w:val="Prrafodelista"/>
        <w:numPr>
          <w:ilvl w:val="1"/>
          <w:numId w:val="30"/>
        </w:numPr>
        <w:spacing w:before="0" w:after="160" w:line="276" w:lineRule="auto"/>
        <w:rPr>
          <w:rFonts w:cs="Arial"/>
          <w:color w:val="808080" w:themeColor="background1" w:themeShade="80"/>
        </w:rPr>
      </w:pPr>
      <w:r w:rsidRPr="00A34EF0">
        <w:rPr>
          <w:rFonts w:cs="Arial"/>
          <w:b/>
          <w:bCs/>
          <w:color w:val="000000" w:themeColor="text1"/>
        </w:rPr>
        <w:t>Texto de ayuda.</w:t>
      </w:r>
      <w:r w:rsidRPr="30D1C3F5">
        <w:rPr>
          <w:rFonts w:cs="Arial"/>
          <w:color w:val="000000" w:themeColor="text1"/>
        </w:rPr>
        <w:t xml:space="preserve"> Para cada tipo de documento, existe la posibilidad de incluir un texto descriptivo de ayuda </w:t>
      </w:r>
      <w:r w:rsidRPr="30D1C3F5" w:rsidR="42C93560">
        <w:rPr>
          <w:rFonts w:cs="Arial"/>
          <w:color w:val="000000" w:themeColor="text1"/>
        </w:rPr>
        <w:t>que se mostrará en la aplicación en la zona establecida para cada tipo de documento</w:t>
      </w:r>
      <w:r w:rsidRPr="00A34EF0" w:rsidR="42C93560">
        <w:rPr>
          <w:rFonts w:cs="Arial"/>
          <w:color w:val="808080" w:themeColor="background1" w:themeShade="80"/>
        </w:rPr>
        <w:t>.</w:t>
      </w:r>
      <w:r w:rsidRPr="00A34EF0" w:rsidR="1B67CCFC">
        <w:rPr>
          <w:rFonts w:cs="Arial"/>
          <w:color w:val="808080" w:themeColor="background1" w:themeShade="80"/>
        </w:rPr>
        <w:t xml:space="preserve"> </w:t>
      </w:r>
      <w:r w:rsidRPr="00A34EF0" w:rsidR="55F56A71">
        <w:rPr>
          <w:rFonts w:cs="Arial"/>
          <w:color w:val="808080" w:themeColor="background1" w:themeShade="80"/>
        </w:rPr>
        <w:t>[</w:t>
      </w:r>
      <w:r w:rsidRPr="00A34EF0" w:rsidR="1B67CCFC">
        <w:rPr>
          <w:rFonts w:cs="Arial"/>
          <w:color w:val="808080" w:themeColor="background1" w:themeShade="80"/>
        </w:rPr>
        <w:t>Este texto de ayuda deberá poder contener enlaces a otras páginas explicativas o a documentos tipo plantilla que faciliten la cumplimentación del mismo.</w:t>
      </w:r>
      <w:r w:rsidRPr="00A34EF0" w:rsidR="789AB59D">
        <w:rPr>
          <w:rFonts w:cs="Arial"/>
          <w:color w:val="808080" w:themeColor="background1" w:themeShade="80"/>
        </w:rPr>
        <w:t>]</w:t>
      </w:r>
    </w:p>
    <w:p w:rsidRPr="00B95078" w:rsidR="005408D0" w:rsidP="00A34EF0" w:rsidRDefault="572F1716" w14:paraId="75C360B4" w14:textId="337121A0">
      <w:pPr>
        <w:pStyle w:val="Prrafodelista"/>
        <w:numPr>
          <w:ilvl w:val="1"/>
          <w:numId w:val="30"/>
        </w:numPr>
        <w:spacing w:before="0" w:after="160" w:line="276" w:lineRule="auto"/>
        <w:rPr>
          <w:rFonts w:cs="Arial"/>
          <w:color w:val="000000"/>
        </w:rPr>
      </w:pPr>
      <w:r w:rsidRPr="00A34EF0">
        <w:rPr>
          <w:rFonts w:cs="Arial"/>
          <w:b/>
          <w:bCs/>
          <w:color w:val="000000" w:themeColor="text1"/>
        </w:rPr>
        <w:t>Condiciones</w:t>
      </w:r>
      <w:r w:rsidRPr="30D1C3F5">
        <w:rPr>
          <w:rFonts w:cs="Arial"/>
          <w:color w:val="000000" w:themeColor="text1"/>
        </w:rPr>
        <w:t xml:space="preserve"> para que el documento se solicite o no. Por cada uno de los tipos de documento es posible configurar una serie de condiciones </w:t>
      </w:r>
      <w:r w:rsidRPr="30D1C3F5" w:rsidR="2D40C994">
        <w:rPr>
          <w:rFonts w:cs="Arial"/>
          <w:color w:val="000000" w:themeColor="text1"/>
        </w:rPr>
        <w:t>basadas en los datos introducidos en la solicitud para que el documento aparezca o no en la lista de tipos de documento.</w:t>
      </w:r>
    </w:p>
    <w:p w:rsidRPr="00B95078" w:rsidR="00813923" w:rsidP="00A34EF0" w:rsidRDefault="5E12FE5A" w14:paraId="17362D53" w14:textId="77777777">
      <w:pPr>
        <w:pStyle w:val="Prrafodelista"/>
        <w:numPr>
          <w:ilvl w:val="0"/>
          <w:numId w:val="30"/>
        </w:numPr>
        <w:spacing w:before="0" w:after="160" w:line="276" w:lineRule="auto"/>
        <w:rPr>
          <w:rFonts w:cs="Arial"/>
          <w:color w:val="000000"/>
        </w:rPr>
      </w:pPr>
      <w:r w:rsidRPr="30D1C3F5">
        <w:rPr>
          <w:rFonts w:cs="Arial"/>
          <w:color w:val="000000" w:themeColor="text1"/>
        </w:rPr>
        <w:t>La posibilidad de incluir uno o más archivos para cada tipo. Este indicador permitirá aportar un solo archivo o varios por cada tipo de documento configurado</w:t>
      </w:r>
    </w:p>
    <w:p w:rsidRPr="00B95078" w:rsidR="00813923" w:rsidP="00A34EF0" w:rsidRDefault="5E12FE5A" w14:paraId="147578BC" w14:textId="77777777">
      <w:pPr>
        <w:pStyle w:val="Prrafodelista"/>
        <w:numPr>
          <w:ilvl w:val="0"/>
          <w:numId w:val="30"/>
        </w:numPr>
        <w:spacing w:before="0" w:after="160" w:line="276" w:lineRule="auto"/>
        <w:rPr>
          <w:rFonts w:cs="Arial"/>
          <w:color w:val="000000"/>
        </w:rPr>
      </w:pPr>
      <w:r w:rsidRPr="1D50CD2C">
        <w:rPr>
          <w:rFonts w:cs="Arial"/>
          <w:color w:val="000000" w:themeColor="text1"/>
        </w:rPr>
        <w:t xml:space="preserve">La posibilidad de incluir “Otros Documentos”. Este bloque permite al solicitante incorporar todos los archivos extra que considere. En caso de que se establezca la no posibilidad de incluir “otros documentos”, el ToolkitBerria </w:t>
      </w:r>
      <w:r w:rsidRPr="00A34EF0">
        <w:rPr>
          <w:rFonts w:cs="Arial"/>
          <w:color w:val="000000" w:themeColor="text1"/>
          <w:highlight w:val="yellow"/>
        </w:rPr>
        <w:t>sólo permitirá añadir documentos para cada uno de los tipos de documento configurados.</w:t>
      </w:r>
      <w:commentRangeStart w:id="143"/>
      <w:commentRangeStart w:id="144"/>
      <w:commentRangeEnd w:id="143"/>
      <w:r w:rsidR="00813923">
        <w:commentReference w:id="143"/>
      </w:r>
      <w:commentRangeEnd w:id="144"/>
      <w:r w:rsidR="00813923">
        <w:commentReference w:id="144"/>
      </w:r>
    </w:p>
    <w:p w:rsidRPr="00B95078" w:rsidR="00161BF7" w:rsidP="00A34EF0" w:rsidRDefault="55832351" w14:paraId="3D49A27C" w14:textId="443A7414">
      <w:pPr>
        <w:spacing w:before="0" w:after="160" w:line="276" w:lineRule="auto"/>
        <w:rPr>
          <w:rFonts w:cs="Arial"/>
          <w:color w:val="000000"/>
        </w:rPr>
      </w:pPr>
      <w:r w:rsidRPr="30D1C3F5">
        <w:rPr>
          <w:rFonts w:cs="Arial"/>
          <w:color w:val="000000" w:themeColor="text1"/>
        </w:rPr>
        <w:t>En el caso de que</w:t>
      </w:r>
      <w:r w:rsidRPr="30D1C3F5" w:rsidR="6546F606">
        <w:rPr>
          <w:rFonts w:cs="Arial"/>
          <w:color w:val="000000" w:themeColor="text1"/>
        </w:rPr>
        <w:t>,</w:t>
      </w:r>
      <w:r w:rsidRPr="30D1C3F5">
        <w:rPr>
          <w:rFonts w:cs="Arial"/>
          <w:color w:val="000000" w:themeColor="text1"/>
        </w:rPr>
        <w:t xml:space="preserve"> en el paso anterior, </w:t>
      </w:r>
      <w:r w:rsidRPr="30D1C3F5" w:rsidR="1E0CE48B">
        <w:rPr>
          <w:rFonts w:cs="Arial"/>
          <w:color w:val="000000" w:themeColor="text1"/>
        </w:rPr>
        <w:t>Paso 3-</w:t>
      </w:r>
      <w:r w:rsidRPr="30D1C3F5">
        <w:rPr>
          <w:rFonts w:cs="Arial"/>
          <w:color w:val="000000" w:themeColor="text1"/>
        </w:rPr>
        <w:t xml:space="preserve">Autorizaciones, </w:t>
      </w:r>
      <w:r w:rsidRPr="30D1C3F5" w:rsidR="5748BB70">
        <w:rPr>
          <w:rFonts w:cs="Arial"/>
          <w:color w:val="000000" w:themeColor="text1"/>
        </w:rPr>
        <w:t>el ciudadano haya denegado la consulta</w:t>
      </w:r>
      <w:r w:rsidRPr="30D1C3F5" w:rsidR="3E1165A1">
        <w:rPr>
          <w:rFonts w:cs="Arial"/>
          <w:color w:val="000000" w:themeColor="text1"/>
        </w:rPr>
        <w:t xml:space="preserve"> por parte de la Administración de alguno de </w:t>
      </w:r>
      <w:r w:rsidRPr="30D1C3F5" w:rsidR="5748BB70">
        <w:rPr>
          <w:rFonts w:cs="Arial"/>
          <w:color w:val="000000" w:themeColor="text1"/>
        </w:rPr>
        <w:t>los documentos establecidos</w:t>
      </w:r>
      <w:r w:rsidRPr="30D1C3F5" w:rsidR="3E1165A1">
        <w:rPr>
          <w:rFonts w:cs="Arial"/>
          <w:color w:val="000000" w:themeColor="text1"/>
        </w:rPr>
        <w:t xml:space="preserve">, dichos documentos aparecerán también en este paso 4 para que el </w:t>
      </w:r>
      <w:r w:rsidRPr="30D1C3F5" w:rsidR="5E12FE5A">
        <w:rPr>
          <w:rFonts w:cs="Arial"/>
          <w:color w:val="000000" w:themeColor="text1"/>
        </w:rPr>
        <w:t xml:space="preserve">solicitante </w:t>
      </w:r>
      <w:r w:rsidRPr="30D1C3F5" w:rsidR="3E1165A1">
        <w:rPr>
          <w:rFonts w:cs="Arial"/>
          <w:color w:val="000000" w:themeColor="text1"/>
        </w:rPr>
        <w:t xml:space="preserve">los aporte </w:t>
      </w:r>
      <w:r w:rsidRPr="30D1C3F5" w:rsidR="0711AF5C">
        <w:rPr>
          <w:rFonts w:cs="Arial"/>
          <w:color w:val="000000" w:themeColor="text1"/>
        </w:rPr>
        <w:t>específicamente.</w:t>
      </w:r>
    </w:p>
    <w:p w:rsidRPr="00B95078" w:rsidR="00161BF7" w:rsidP="00A34EF0" w:rsidRDefault="6546F606" w14:paraId="7792BD70" w14:textId="612FF6BD">
      <w:pPr>
        <w:spacing w:before="0" w:after="160" w:line="276" w:lineRule="auto"/>
        <w:rPr>
          <w:rFonts w:cs="Arial"/>
          <w:color w:val="000000"/>
        </w:rPr>
      </w:pPr>
      <w:r w:rsidRPr="30D1C3F5">
        <w:rPr>
          <w:rFonts w:cs="Arial"/>
          <w:color w:val="000000" w:themeColor="text1"/>
        </w:rPr>
        <w:t xml:space="preserve">Con todo ello, la pantalla </w:t>
      </w:r>
      <w:r w:rsidRPr="30D1C3F5" w:rsidR="572F1716">
        <w:rPr>
          <w:rFonts w:cs="Arial"/>
          <w:color w:val="000000" w:themeColor="text1"/>
        </w:rPr>
        <w:t>para el proceso de aportación de documentos a la solicitud en curso se conformará de la siguiente manera:</w:t>
      </w:r>
    </w:p>
    <w:p w:rsidRPr="00B95078" w:rsidR="00273CD7" w:rsidP="00A34EF0" w:rsidRDefault="72227DC0" w14:paraId="5945D3F8" w14:textId="46CE4B37">
      <w:pPr>
        <w:pStyle w:val="Prrafodelista"/>
        <w:numPr>
          <w:ilvl w:val="0"/>
          <w:numId w:val="30"/>
        </w:numPr>
        <w:spacing w:before="0" w:after="160" w:line="276" w:lineRule="auto"/>
        <w:rPr>
          <w:ins w:author="AdminDigital-Tramita - Gallego, Antonio - HIBERUS IKT S.L.U." w:date="2026-01-22T12:56:45.624Z" w16du:dateUtc="2026-01-22T12:56:45.624Z" w:id="1203250636"/>
          <w:rFonts w:cs="Arial"/>
          <w:color w:val="000000"/>
        </w:rPr>
      </w:pPr>
      <w:r w:rsidRPr="233BD879" w:rsidR="72227DC0">
        <w:rPr>
          <w:rFonts w:cs="Arial"/>
          <w:b w:val="1"/>
          <w:bCs w:val="1"/>
          <w:color w:val="000000" w:themeColor="text1" w:themeTint="FF" w:themeShade="FF"/>
        </w:rPr>
        <w:t>Información común</w:t>
      </w:r>
      <w:r w:rsidRPr="233BD879" w:rsidR="72227DC0">
        <w:rPr>
          <w:rFonts w:cs="Arial"/>
          <w:color w:val="000000" w:themeColor="text1" w:themeTint="FF" w:themeShade="FF"/>
        </w:rPr>
        <w:t xml:space="preserve"> a todos los documentos aportados.</w:t>
      </w:r>
      <w:r w:rsidRPr="233BD879" w:rsidR="076BB664">
        <w:rPr>
          <w:rFonts w:cs="Arial"/>
          <w:color w:val="000000" w:themeColor="text1" w:themeTint="FF" w:themeShade="FF"/>
        </w:rPr>
        <w:t xml:space="preserve"> En dicho bloque se especificará qué tipos de archivo (extensiones)</w:t>
      </w:r>
      <w:r w:rsidRPr="233BD879" w:rsidR="371B0C1A">
        <w:rPr>
          <w:rFonts w:cs="Arial"/>
          <w:color w:val="000000" w:themeColor="text1" w:themeTint="FF" w:themeShade="FF"/>
        </w:rPr>
        <w:t xml:space="preserve"> se permite de manera genérica para todos los tipos y el número de archivo y tamaño máximo recomendado para el conjunto de todos los documentos aportados.</w:t>
      </w:r>
    </w:p>
    <w:p w:rsidRPr="00B95078" w:rsidR="00273CD7" w:rsidP="233BD879" w:rsidRDefault="72227DC0" w14:paraId="172652CE" w14:textId="06CD6161">
      <w:pPr>
        <w:pStyle w:val="Prrafodelista"/>
        <w:spacing w:before="0" w:after="160" w:line="276" w:lineRule="auto"/>
        <w:ind w:left="720"/>
        <w:rPr>
          <w:rFonts w:cs="Arial"/>
          <w:color w:val="000000"/>
        </w:rPr>
        <w:pPrChange w:author="AdminDigital-Tramita - Gallego, Antonio - HIBERUS IKT S.L.U." w:date="2026-01-22T12:56:46.919Z">
          <w:pPr>
            <w:pStyle w:val="Prrafodelista"/>
            <w:numPr>
              <w:ilvl w:val="0"/>
              <w:numId w:val="30"/>
            </w:numPr>
            <w:spacing w:before="0" w:after="160" w:line="276" w:lineRule="auto"/>
          </w:pPr>
        </w:pPrChange>
      </w:pPr>
      <w:ins w:author="AdminDigital-Tramita - Gallego, Antonio - HIBERUS IKT S.L.U." w:date="2026-01-22T12:56:58.358Z" w:id="851201271">
        <w:r w:rsidRPr="233BD879" w:rsidR="63A63C5D">
          <w:rPr>
            <w:rFonts w:cs="Arial"/>
            <w:color w:val="000000" w:themeColor="text1" w:themeTint="FF" w:themeShade="FF"/>
          </w:rPr>
          <w:t xml:space="preserve">NOTA: </w:t>
        </w:r>
      </w:ins>
      <w:ins w:author="AdminDigital-Tramita - Gallego, Antonio - HIBERUS IKT S.L.U." w:date="2026-01-22T12:57:19.664Z" w:id="2072733299">
        <w:r w:rsidRPr="233BD879" w:rsidR="63A63C5D">
          <w:rPr>
            <w:rFonts w:cs="Arial"/>
            <w:color w:val="000000" w:themeColor="text1" w:themeTint="FF" w:themeShade="FF"/>
          </w:rPr>
          <w:t>Debido a limitaciones del sistema PIF, el tamaño máximo permitido por archivo es de 1,8Gb.</w:t>
        </w:r>
      </w:ins>
      <w:commentRangeStart w:id="145"/>
      <w:commentRangeEnd w:id="145"/>
      <w:r>
        <w:rPr>
          <w:rStyle w:val="CommentReference"/>
        </w:rPr>
        <w:commentReference w:id="145"/>
      </w:r>
    </w:p>
    <w:p w:rsidRPr="00B95078" w:rsidR="00273CD7" w:rsidP="00A34EF0" w:rsidRDefault="00273CD7" w14:paraId="795166F1" w14:textId="2484DB3E">
      <w:pPr>
        <w:spacing w:before="0" w:after="160" w:line="276" w:lineRule="auto"/>
      </w:pPr>
    </w:p>
    <w:p w:rsidR="1FC45E0E" w:rsidP="00A34EF0" w:rsidRDefault="6022AC4B" w14:paraId="4ED960D6" w14:textId="141F11EC">
      <w:pPr>
        <w:spacing w:before="0" w:after="160" w:line="276" w:lineRule="auto"/>
      </w:pPr>
      <w:r>
        <w:rPr>
          <w:noProof/>
        </w:rPr>
        <w:drawing>
          <wp:inline distT="0" distB="0" distL="0" distR="0" wp14:anchorId="537B58A5" wp14:editId="7FF53736">
            <wp:extent cx="5400675" cy="2990850"/>
            <wp:effectExtent l="0" t="0" r="0" b="0"/>
            <wp:docPr id="7687008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00823"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675" cy="2990850"/>
                    </a:xfrm>
                    <a:prstGeom prst="rect">
                      <a:avLst/>
                    </a:prstGeom>
                  </pic:spPr>
                </pic:pic>
              </a:graphicData>
            </a:graphic>
          </wp:inline>
        </w:drawing>
      </w:r>
    </w:p>
    <w:p w:rsidRPr="00B95078" w:rsidR="00273CD7" w:rsidP="4FB98DB2" w:rsidRDefault="00273CD7" w14:paraId="6A021620" w14:textId="77777777">
      <w:pPr>
        <w:spacing w:before="0" w:after="160" w:line="259" w:lineRule="auto"/>
        <w:jc w:val="left"/>
        <w:rPr>
          <w:rFonts w:cs="Arial"/>
          <w:color w:val="000000"/>
        </w:rPr>
      </w:pPr>
    </w:p>
    <w:p w:rsidRPr="00B95078" w:rsidR="005408D0" w:rsidP="00A34EF0" w:rsidRDefault="572F1716" w14:paraId="68A36B0A" w14:textId="1183EA73">
      <w:pPr>
        <w:pStyle w:val="Prrafodelista"/>
        <w:numPr>
          <w:ilvl w:val="0"/>
          <w:numId w:val="30"/>
        </w:numPr>
        <w:spacing w:before="0" w:after="160" w:line="276" w:lineRule="auto"/>
        <w:rPr>
          <w:rFonts w:cs="Arial"/>
          <w:color w:val="000000" w:themeColor="text1"/>
        </w:rPr>
      </w:pPr>
      <w:r w:rsidRPr="30D1C3F5">
        <w:rPr>
          <w:rFonts w:cs="Arial"/>
          <w:color w:val="000000" w:themeColor="text1"/>
        </w:rPr>
        <w:t xml:space="preserve">Un </w:t>
      </w:r>
      <w:r w:rsidRPr="30D1C3F5">
        <w:rPr>
          <w:rFonts w:cs="Arial"/>
          <w:b/>
          <w:bCs/>
          <w:color w:val="000000" w:themeColor="text1"/>
        </w:rPr>
        <w:t>primer bloque</w:t>
      </w:r>
      <w:r w:rsidRPr="30D1C3F5">
        <w:rPr>
          <w:rFonts w:cs="Arial"/>
          <w:color w:val="000000" w:themeColor="text1"/>
        </w:rPr>
        <w:t xml:space="preserve"> en el que se mostrarán los documentos requeridos que no han sido autorizados en el paso anterior, dando opción a revisar el paso 3 de autorizaciones para facilitar la rectificación de los documentos no autorizados. Todos los documentos de este apartado se</w:t>
      </w:r>
      <w:r w:rsidRPr="30D1C3F5" w:rsidR="371B0C1A">
        <w:rPr>
          <w:rFonts w:cs="Arial"/>
          <w:color w:val="000000" w:themeColor="text1"/>
        </w:rPr>
        <w:t xml:space="preserve">rán marcados </w:t>
      </w:r>
      <w:r w:rsidRPr="30D1C3F5">
        <w:rPr>
          <w:rFonts w:cs="Arial"/>
          <w:color w:val="000000" w:themeColor="text1"/>
        </w:rPr>
        <w:t>como obligatorios.</w:t>
      </w:r>
      <w:r w:rsidRPr="30D1C3F5" w:rsidR="0A980577">
        <w:rPr>
          <w:rFonts w:cs="Arial"/>
          <w:color w:val="000000" w:themeColor="text1"/>
        </w:rPr>
        <w:t xml:space="preserve"> Este primer bloque sólo aparecerá si el </w:t>
      </w:r>
      <w:r w:rsidRPr="30D1C3F5" w:rsidR="5E12FE5A">
        <w:rPr>
          <w:rFonts w:cs="Arial"/>
          <w:color w:val="000000" w:themeColor="text1"/>
        </w:rPr>
        <w:t xml:space="preserve">solicitante </w:t>
      </w:r>
      <w:r w:rsidRPr="30D1C3F5" w:rsidR="0A980577">
        <w:rPr>
          <w:rFonts w:cs="Arial"/>
          <w:color w:val="000000" w:themeColor="text1"/>
        </w:rPr>
        <w:t>no ha consentido o se opuesto a la consulta de dichos datos por parte de la Administración en el paso 3-Autorizaciones.</w:t>
      </w:r>
    </w:p>
    <w:p w:rsidRPr="00B95078" w:rsidR="00273CD7" w:rsidP="4FB98DB2" w:rsidRDefault="00273CD7" w14:paraId="051185E7" w14:textId="72CFC7CC">
      <w:pPr>
        <w:spacing w:before="0" w:after="160" w:line="259" w:lineRule="auto"/>
        <w:jc w:val="left"/>
      </w:pPr>
    </w:p>
    <w:p w:rsidR="6D5FA2DF" w:rsidP="30944950" w:rsidRDefault="6D5FA2DF" w14:paraId="5A48A03C" w14:textId="006CFE6C">
      <w:pPr>
        <w:spacing w:before="0" w:after="160" w:line="259" w:lineRule="auto"/>
        <w:jc w:val="left"/>
      </w:pPr>
      <w:r>
        <w:rPr>
          <w:noProof/>
        </w:rPr>
        <w:drawing>
          <wp:inline distT="0" distB="0" distL="0" distR="0" wp14:anchorId="09C45AE4" wp14:editId="0D06F1E4">
            <wp:extent cx="5400675" cy="1914525"/>
            <wp:effectExtent l="0" t="0" r="0" b="0"/>
            <wp:docPr id="196926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812"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675" cy="1914525"/>
                    </a:xfrm>
                    <a:prstGeom prst="rect">
                      <a:avLst/>
                    </a:prstGeom>
                  </pic:spPr>
                </pic:pic>
              </a:graphicData>
            </a:graphic>
          </wp:inline>
        </w:drawing>
      </w:r>
    </w:p>
    <w:p w:rsidRPr="00B95078" w:rsidR="00AD6A79" w:rsidP="4FB98DB2" w:rsidRDefault="00AD6A79" w14:paraId="61EF5F27" w14:textId="613FEF60">
      <w:pPr>
        <w:pStyle w:val="Prrafodelista"/>
        <w:spacing w:before="0" w:after="160" w:line="259" w:lineRule="auto"/>
        <w:jc w:val="left"/>
        <w:rPr>
          <w:rFonts w:cs="Arial"/>
          <w:color w:val="000000" w:themeColor="text1"/>
        </w:rPr>
      </w:pPr>
    </w:p>
    <w:p w:rsidRPr="00B95078" w:rsidR="008768CF" w:rsidP="00A34EF0" w:rsidRDefault="572F1716" w14:paraId="5F3AAC9E" w14:textId="60881BF0">
      <w:pPr>
        <w:pStyle w:val="Prrafodelista"/>
        <w:numPr>
          <w:ilvl w:val="0"/>
          <w:numId w:val="30"/>
        </w:numPr>
        <w:spacing w:before="0" w:after="160" w:line="276" w:lineRule="auto"/>
        <w:rPr>
          <w:rFonts w:cs="Arial"/>
          <w:color w:val="000000"/>
        </w:rPr>
      </w:pPr>
      <w:r w:rsidRPr="30D1C3F5">
        <w:rPr>
          <w:rFonts w:cs="Arial"/>
          <w:color w:val="000000" w:themeColor="text1"/>
        </w:rPr>
        <w:t xml:space="preserve">Un </w:t>
      </w:r>
      <w:r w:rsidRPr="30D1C3F5">
        <w:rPr>
          <w:rFonts w:cs="Arial"/>
          <w:b/>
          <w:bCs/>
          <w:color w:val="000000" w:themeColor="text1"/>
        </w:rPr>
        <w:t xml:space="preserve">segundo </w:t>
      </w:r>
      <w:r w:rsidRPr="30D1C3F5" w:rsidR="722F336D">
        <w:rPr>
          <w:rFonts w:cs="Arial"/>
          <w:b/>
          <w:bCs/>
          <w:color w:val="000000" w:themeColor="text1"/>
        </w:rPr>
        <w:t>bloque</w:t>
      </w:r>
      <w:r w:rsidRPr="30D1C3F5" w:rsidR="722F336D">
        <w:rPr>
          <w:rFonts w:cs="Arial"/>
          <w:color w:val="000000" w:themeColor="text1"/>
        </w:rPr>
        <w:t xml:space="preserve"> en el que se mostrarán los tipos de documentos configurados en el CCP para el procedimiento y acción telemática en curso</w:t>
      </w:r>
      <w:r w:rsidRPr="30D1C3F5" w:rsidR="4CEEEB1F">
        <w:rPr>
          <w:rFonts w:cs="Arial"/>
          <w:color w:val="000000" w:themeColor="text1"/>
        </w:rPr>
        <w:t>. Estos documentos podrá</w:t>
      </w:r>
      <w:r w:rsidRPr="30D1C3F5" w:rsidR="0A980577">
        <w:rPr>
          <w:rFonts w:cs="Arial"/>
          <w:color w:val="000000" w:themeColor="text1"/>
        </w:rPr>
        <w:t>n</w:t>
      </w:r>
      <w:r w:rsidRPr="30D1C3F5" w:rsidR="4CEEEB1F">
        <w:rPr>
          <w:rFonts w:cs="Arial"/>
          <w:color w:val="000000" w:themeColor="text1"/>
        </w:rPr>
        <w:t xml:space="preserve"> ser aportados desde el PC </w:t>
      </w:r>
      <w:r w:rsidRPr="30D1C3F5" w:rsidR="3AAD38DA">
        <w:rPr>
          <w:rFonts w:cs="Arial"/>
          <w:color w:val="000000" w:themeColor="text1"/>
        </w:rPr>
        <w:t>de la persona usuaria</w:t>
      </w:r>
      <w:r w:rsidRPr="30D1C3F5" w:rsidR="4CEEEB1F">
        <w:rPr>
          <w:rFonts w:cs="Arial"/>
          <w:color w:val="000000" w:themeColor="text1"/>
        </w:rPr>
        <w:t>, seleccionarlos desde documentos que ya han sido aportados previamente en expedientes anteriores (</w:t>
      </w:r>
      <w:r w:rsidRPr="30D1C3F5" w:rsidR="0A980577">
        <w:rPr>
          <w:rFonts w:cs="Arial"/>
          <w:color w:val="000000" w:themeColor="text1"/>
        </w:rPr>
        <w:t>Mis Documentos</w:t>
      </w:r>
      <w:r w:rsidRPr="30D1C3F5" w:rsidR="4CEEEB1F">
        <w:rPr>
          <w:rFonts w:cs="Arial"/>
          <w:color w:val="000000" w:themeColor="text1"/>
        </w:rPr>
        <w:t>) o indicando que se han aportado anteriormente, incluyendo información adicional para que el tramitador pueda localizarlos (título/nombre del documento, fecha y órgano en el que se aportó el documento anteriormente).</w:t>
      </w:r>
    </w:p>
    <w:p w:rsidRPr="00B95078" w:rsidR="001E27A2" w:rsidP="00A34EF0" w:rsidRDefault="06B4F2C4" w14:paraId="2F3E5ABD" w14:textId="3C0186B2">
      <w:pPr>
        <w:pStyle w:val="Prrafodelista"/>
        <w:spacing w:before="0" w:after="160" w:line="276" w:lineRule="auto"/>
        <w:rPr>
          <w:rFonts w:cs="Arial"/>
          <w:color w:val="000000"/>
        </w:rPr>
      </w:pPr>
      <w:r w:rsidRPr="30D1C3F5">
        <w:rPr>
          <w:rFonts w:cs="Arial"/>
          <w:color w:val="000000" w:themeColor="text1"/>
        </w:rPr>
        <w:t>El orden en el que aparecerán los documentos viene establecido por la configuración existente en el CCP</w:t>
      </w:r>
      <w:r w:rsidRPr="30D1C3F5" w:rsidR="73E45B03">
        <w:rPr>
          <w:rFonts w:cs="Arial"/>
          <w:color w:val="000000" w:themeColor="text1"/>
        </w:rPr>
        <w:t>.</w:t>
      </w:r>
    </w:p>
    <w:p w:rsidRPr="00B95078" w:rsidR="00273CD7" w:rsidP="00A34EF0" w:rsidRDefault="00273CD7" w14:paraId="078BF93C" w14:textId="1DE20479">
      <w:pPr>
        <w:spacing w:before="0" w:after="160" w:line="276" w:lineRule="auto"/>
      </w:pPr>
    </w:p>
    <w:p w:rsidR="1401809D" w:rsidP="00A34EF0" w:rsidRDefault="32031967" w14:paraId="5D0B99D1" w14:textId="3F503DEF">
      <w:pPr>
        <w:spacing w:before="0" w:after="160" w:line="276" w:lineRule="auto"/>
      </w:pPr>
      <w:r>
        <w:rPr>
          <w:noProof/>
        </w:rPr>
        <w:drawing>
          <wp:inline distT="0" distB="0" distL="0" distR="0" wp14:anchorId="58AAC4A8" wp14:editId="1A2AB08E">
            <wp:extent cx="5400675" cy="2771775"/>
            <wp:effectExtent l="0" t="0" r="0" b="0"/>
            <wp:docPr id="14795606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60652"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675" cy="2771775"/>
                    </a:xfrm>
                    <a:prstGeom prst="rect">
                      <a:avLst/>
                    </a:prstGeom>
                  </pic:spPr>
                </pic:pic>
              </a:graphicData>
            </a:graphic>
          </wp:inline>
        </w:drawing>
      </w:r>
    </w:p>
    <w:p w:rsidRPr="00B95078" w:rsidR="00AD6A79" w:rsidP="4FB98DB2" w:rsidRDefault="00AD6A79" w14:paraId="6B73CC88" w14:textId="44A3BD0A">
      <w:pPr>
        <w:pStyle w:val="Prrafodelista"/>
        <w:spacing w:before="0" w:after="160" w:line="259" w:lineRule="auto"/>
        <w:jc w:val="left"/>
        <w:rPr>
          <w:rFonts w:cs="Arial"/>
          <w:color w:val="000000"/>
        </w:rPr>
      </w:pPr>
    </w:p>
    <w:p w:rsidRPr="00B95078" w:rsidR="00273CD7" w:rsidP="2DC20282" w:rsidRDefault="722F336D" w14:paraId="20BBCB8A" w14:textId="24CEDBE3">
      <w:pPr>
        <w:pStyle w:val="Prrafodelista"/>
        <w:numPr>
          <w:ilvl w:val="0"/>
          <w:numId w:val="30"/>
        </w:numPr>
        <w:spacing w:before="0" w:after="160" w:line="259" w:lineRule="auto"/>
        <w:jc w:val="left"/>
        <w:rPr>
          <w:rFonts w:cs="Arial"/>
          <w:color w:val="000000" w:themeColor="text1"/>
        </w:rPr>
      </w:pPr>
      <w:r w:rsidRPr="30D1C3F5">
        <w:rPr>
          <w:rFonts w:cs="Arial"/>
          <w:color w:val="000000" w:themeColor="text1"/>
        </w:rPr>
        <w:t xml:space="preserve">Un </w:t>
      </w:r>
      <w:r w:rsidRPr="30D1C3F5">
        <w:rPr>
          <w:rFonts w:cs="Arial"/>
          <w:b/>
          <w:bCs/>
          <w:color w:val="000000" w:themeColor="text1"/>
        </w:rPr>
        <w:t>tercer bloque</w:t>
      </w:r>
      <w:r w:rsidRPr="30D1C3F5">
        <w:rPr>
          <w:rFonts w:cs="Arial"/>
          <w:color w:val="000000" w:themeColor="text1"/>
        </w:rPr>
        <w:t xml:space="preserve"> para incorporar “Otros Documentos” </w:t>
      </w:r>
      <w:r w:rsidRPr="30D1C3F5" w:rsidR="0A980577">
        <w:rPr>
          <w:rFonts w:cs="Arial"/>
          <w:color w:val="000000" w:themeColor="text1"/>
        </w:rPr>
        <w:t xml:space="preserve">de manera genérica. </w:t>
      </w:r>
      <w:r w:rsidRPr="30D1C3F5" w:rsidR="53CB76BC">
        <w:rPr>
          <w:rFonts w:cs="Arial"/>
          <w:color w:val="000000" w:themeColor="text1"/>
        </w:rPr>
        <w:t>La aparición, o no, de este bloque, dependerá de</w:t>
      </w:r>
      <w:r w:rsidRPr="30D1C3F5">
        <w:rPr>
          <w:rFonts w:cs="Arial"/>
          <w:color w:val="000000" w:themeColor="text1"/>
        </w:rPr>
        <w:t xml:space="preserve"> la configuración obtenida del </w:t>
      </w:r>
      <w:commentRangeStart w:id="146"/>
      <w:commentRangeStart w:id="147"/>
      <w:r w:rsidRPr="30D1C3F5">
        <w:rPr>
          <w:rFonts w:cs="Arial"/>
          <w:color w:val="000000" w:themeColor="text1"/>
        </w:rPr>
        <w:t>CCP</w:t>
      </w:r>
      <w:commentRangeEnd w:id="146"/>
      <w:r w:rsidR="00002C2E">
        <w:commentReference w:id="146"/>
      </w:r>
      <w:commentRangeEnd w:id="147"/>
      <w:r w:rsidR="00002C2E">
        <w:commentReference w:id="147"/>
      </w:r>
      <w:r w:rsidRPr="30D1C3F5" w:rsidR="53149F9B">
        <w:rPr>
          <w:rFonts w:cs="Arial"/>
          <w:color w:val="000000" w:themeColor="text1"/>
        </w:rPr>
        <w:t>.</w:t>
      </w:r>
    </w:p>
    <w:p w:rsidRPr="00B95078" w:rsidR="00235969" w:rsidP="0E1961B0" w:rsidRDefault="00235969" w14:paraId="43CE04D8" w14:textId="4B42B7FD">
      <w:pPr>
        <w:pStyle w:val="Prrafodelista"/>
        <w:spacing w:before="0" w:after="160" w:line="259" w:lineRule="auto"/>
        <w:jc w:val="left"/>
        <w:rPr>
          <w:rFonts w:cs="Arial"/>
          <w:color w:val="000000" w:themeColor="text1"/>
        </w:rPr>
      </w:pPr>
    </w:p>
    <w:p w:rsidRPr="00B95078" w:rsidR="00273CD7" w:rsidP="4FB98DB2" w:rsidRDefault="00273CD7" w14:paraId="0FAA4B31" w14:textId="41DE769C">
      <w:pPr>
        <w:spacing w:before="0" w:after="160" w:line="259" w:lineRule="auto"/>
        <w:jc w:val="left"/>
        <w:rPr>
          <w:rFonts w:cs="Arial"/>
        </w:rPr>
      </w:pPr>
      <w:r w:rsidRPr="00B95078">
        <w:rPr>
          <w:rFonts w:cs="Arial"/>
          <w:noProof/>
        </w:rPr>
        <w:drawing>
          <wp:inline distT="0" distB="0" distL="0" distR="0" wp14:anchorId="1D228C39" wp14:editId="5282CA1D">
            <wp:extent cx="5400040" cy="700405"/>
            <wp:effectExtent l="0" t="0" r="0" b="4445"/>
            <wp:docPr id="1235374084" name="Imagen 1" descr="Interfaz de usuario gráfica, Aplicación,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74084" name="Imagen 1" descr="Interfaz de usuario gráfica, Aplicación, Patrón de fondo&#10;&#10;El contenido generado por IA puede ser incorrecto."/>
                    <pic:cNvPicPr/>
                  </pic:nvPicPr>
                  <pic:blipFill>
                    <a:blip r:embed="rId98"/>
                    <a:stretch>
                      <a:fillRect/>
                    </a:stretch>
                  </pic:blipFill>
                  <pic:spPr>
                    <a:xfrm>
                      <a:off x="0" y="0"/>
                      <a:ext cx="5400040" cy="700405"/>
                    </a:xfrm>
                    <a:prstGeom prst="rect">
                      <a:avLst/>
                    </a:prstGeom>
                  </pic:spPr>
                </pic:pic>
              </a:graphicData>
            </a:graphic>
          </wp:inline>
        </w:drawing>
      </w:r>
    </w:p>
    <w:p w:rsidRPr="00B95078" w:rsidR="00235969" w:rsidP="00A34EF0" w:rsidRDefault="439F8DED" w14:paraId="0115E801" w14:textId="00502254">
      <w:pPr>
        <w:spacing w:before="0" w:after="160" w:line="276" w:lineRule="auto"/>
        <w:rPr>
          <w:rFonts w:cs="Arial"/>
        </w:rPr>
      </w:pPr>
      <w:r w:rsidRPr="30D1C3F5">
        <w:rPr>
          <w:rFonts w:cs="Arial"/>
          <w:color w:val="000000" w:themeColor="text1"/>
        </w:rPr>
        <w:t>A partir de la lista</w:t>
      </w:r>
      <w:r w:rsidRPr="30D1C3F5" w:rsidR="57C8D114">
        <w:rPr>
          <w:rFonts w:cs="Arial"/>
          <w:color w:val="000000" w:themeColor="text1"/>
        </w:rPr>
        <w:t xml:space="preserve"> </w:t>
      </w:r>
      <w:r w:rsidRPr="30D1C3F5">
        <w:rPr>
          <w:rFonts w:cs="Arial"/>
          <w:color w:val="000000" w:themeColor="text1"/>
        </w:rPr>
        <w:t xml:space="preserve">de documentos asociados al procedimiento recuperados </w:t>
      </w:r>
      <w:r w:rsidRPr="30D1C3F5" w:rsidR="59E1816F">
        <w:rPr>
          <w:rFonts w:cs="Arial"/>
        </w:rPr>
        <w:t>mediante el servicio de CCP (</w:t>
      </w:r>
      <w:r w:rsidRPr="00A34EF0" w:rsidR="59E1816F">
        <w:rPr>
          <w:rFonts w:cs="Arial"/>
          <w:i/>
          <w:iCs/>
        </w:rPr>
        <w:t>getTelActionDocumentList</w:t>
      </w:r>
      <w:r w:rsidRPr="30D1C3F5" w:rsidR="59E1816F">
        <w:rPr>
          <w:rFonts w:cs="Arial"/>
        </w:rPr>
        <w:t>)</w:t>
      </w:r>
      <w:r w:rsidRPr="30D1C3F5" w:rsidR="0A980577">
        <w:rPr>
          <w:rFonts w:cs="Arial"/>
        </w:rPr>
        <w:t xml:space="preserve"> y las condiciones que se vayan dando en el transcurso de la solicitud (datos introducidos en el paso 2, autorizaciones consentidas o no, …) </w:t>
      </w:r>
      <w:r w:rsidRPr="30D1C3F5" w:rsidR="57C8D114">
        <w:rPr>
          <w:rFonts w:cs="Arial"/>
        </w:rPr>
        <w:t xml:space="preserve">se mostrarán </w:t>
      </w:r>
      <w:r w:rsidRPr="30D1C3F5" w:rsidR="0A980577">
        <w:rPr>
          <w:rFonts w:cs="Arial"/>
        </w:rPr>
        <w:t xml:space="preserve">los </w:t>
      </w:r>
      <w:r w:rsidRPr="30D1C3F5" w:rsidR="57C8D114">
        <w:rPr>
          <w:rFonts w:cs="Arial"/>
        </w:rPr>
        <w:t>bloques de documentos</w:t>
      </w:r>
      <w:r w:rsidRPr="30D1C3F5" w:rsidR="0A980577">
        <w:rPr>
          <w:rFonts w:cs="Arial"/>
        </w:rPr>
        <w:t xml:space="preserve"> necesarios y los tipos de documento a aportar en cada uno de ellos.</w:t>
      </w:r>
    </w:p>
    <w:p w:rsidRPr="00B95078" w:rsidR="00C62D3A" w:rsidP="00A34EF0" w:rsidRDefault="5E497170" w14:paraId="29694C8F" w14:textId="77777777">
      <w:pPr>
        <w:spacing w:before="0" w:after="160" w:line="276" w:lineRule="auto"/>
        <w:rPr>
          <w:rFonts w:cs="Arial"/>
        </w:rPr>
      </w:pPr>
      <w:r w:rsidRPr="30D1C3F5">
        <w:rPr>
          <w:rFonts w:cs="Arial"/>
        </w:rPr>
        <w:t>El hecho de no aportar todos los documentos marcados como “obligatorios” en la configuración de la acción telemática en curso en el CCP no limita la posibilidad de continuar con la solicitud y firmarla, ya que será requeridos en la fase de estudio de la documentación del expediente por el tramitador, si lo considerara necesario.</w:t>
      </w:r>
    </w:p>
    <w:p w:rsidRPr="00B95078" w:rsidR="009532EC" w:rsidP="00A34EF0" w:rsidRDefault="60CA7275" w14:paraId="0B2E8018" w14:textId="657045FA">
      <w:pPr>
        <w:spacing w:before="0" w:after="160" w:line="276" w:lineRule="auto"/>
        <w:rPr>
          <w:rFonts w:cs="Arial"/>
        </w:rPr>
      </w:pPr>
      <w:r w:rsidRPr="30D1C3F5">
        <w:rPr>
          <w:rFonts w:cs="Arial"/>
        </w:rPr>
        <w:t>En el caso de que no haya documentos a aportar por parte del ciudadano</w:t>
      </w:r>
      <w:r w:rsidRPr="30D1C3F5" w:rsidR="0EBD4B65">
        <w:rPr>
          <w:rFonts w:cs="Arial"/>
        </w:rPr>
        <w:t>, el paso 4 mostrará un mensaje indicando de la no necesidad de aportar documentación</w:t>
      </w:r>
      <w:r w:rsidRPr="30D1C3F5" w:rsidR="57597339">
        <w:rPr>
          <w:rFonts w:cs="Arial"/>
        </w:rPr>
        <w:t xml:space="preserve"> para poder continuar con la solicitud. Esta situación se dará únicamente cuando</w:t>
      </w:r>
      <w:r w:rsidRPr="30D1C3F5" w:rsidR="6BBA9EDF">
        <w:rPr>
          <w:rFonts w:cs="Arial"/>
        </w:rPr>
        <w:t>:</w:t>
      </w:r>
    </w:p>
    <w:p w:rsidRPr="00B95078" w:rsidR="00876275" w:rsidP="00A34EF0" w:rsidRDefault="339ACA46" w14:paraId="0A097B95" w14:textId="5158163A">
      <w:pPr>
        <w:pStyle w:val="Prrafodelista"/>
        <w:numPr>
          <w:ilvl w:val="0"/>
          <w:numId w:val="30"/>
        </w:numPr>
        <w:spacing w:before="0" w:after="160" w:line="276" w:lineRule="auto"/>
        <w:rPr>
          <w:rFonts w:cs="Arial"/>
        </w:rPr>
      </w:pPr>
      <w:r w:rsidRPr="30D1C3F5">
        <w:rPr>
          <w:rFonts w:cs="Arial"/>
        </w:rPr>
        <w:t xml:space="preserve">Existen autorizaciones configuradas para el procedimiento y acción telemática pero el ciudadano ha autorizado </w:t>
      </w:r>
      <w:r w:rsidRPr="30D1C3F5" w:rsidR="6BBA9EDF">
        <w:rPr>
          <w:rFonts w:cs="Arial"/>
        </w:rPr>
        <w:t>su obtención por parte de la Administración en el paso 3-Autorizaciones.</w:t>
      </w:r>
    </w:p>
    <w:p w:rsidRPr="00B95078" w:rsidR="00EE25EC" w:rsidP="00A34EF0" w:rsidRDefault="6BBA9EDF" w14:paraId="13424C30" w14:textId="65211A9B">
      <w:pPr>
        <w:pStyle w:val="Prrafodelista"/>
        <w:numPr>
          <w:ilvl w:val="0"/>
          <w:numId w:val="30"/>
        </w:numPr>
        <w:spacing w:before="0" w:after="160" w:line="276" w:lineRule="auto"/>
        <w:rPr>
          <w:rFonts w:cs="Arial"/>
        </w:rPr>
      </w:pPr>
      <w:r w:rsidRPr="30D1C3F5">
        <w:rPr>
          <w:rFonts w:cs="Arial"/>
        </w:rPr>
        <w:t>Existen tipos de documentos configurados en el CCP pero estos están condicionados y no se dan las condiciones necesarias para su aportación</w:t>
      </w:r>
      <w:r w:rsidRPr="30D1C3F5" w:rsidR="6BFF096D">
        <w:rPr>
          <w:rFonts w:cs="Arial"/>
        </w:rPr>
        <w:t>.</w:t>
      </w:r>
    </w:p>
    <w:p w:rsidRPr="00B95078" w:rsidR="00EE25EC" w:rsidP="00A34EF0" w:rsidRDefault="6BBA9EDF" w14:paraId="17A67B65" w14:textId="5BDA2A31">
      <w:pPr>
        <w:pStyle w:val="Prrafodelista"/>
        <w:numPr>
          <w:ilvl w:val="0"/>
          <w:numId w:val="30"/>
        </w:numPr>
        <w:spacing w:before="0" w:after="160" w:line="276" w:lineRule="auto"/>
        <w:rPr>
          <w:rFonts w:cs="Arial"/>
        </w:rPr>
      </w:pPr>
      <w:r w:rsidRPr="30D1C3F5">
        <w:rPr>
          <w:rFonts w:cs="Arial"/>
        </w:rPr>
        <w:t>El procedimiento está configurado de manera que no se permite incluir “Otros Documentos”.</w:t>
      </w:r>
    </w:p>
    <w:p w:rsidRPr="00B95078" w:rsidR="00EE25EC" w:rsidP="00A34EF0" w:rsidRDefault="2743E5C6" w14:paraId="3F738E88" w14:textId="2D67BC6F">
      <w:pPr>
        <w:spacing w:before="0" w:after="160" w:line="276" w:lineRule="auto"/>
        <w:rPr>
          <w:rFonts w:cs="Arial"/>
        </w:rPr>
      </w:pPr>
      <w:r w:rsidRPr="30D1C3F5">
        <w:rPr>
          <w:rFonts w:cs="Arial"/>
        </w:rPr>
        <w:t>El paso 4 mostrará el siguiente mensaje:</w:t>
      </w:r>
    </w:p>
    <w:p w:rsidRPr="003E1BCF" w:rsidR="00615223" w:rsidP="00A34EF0" w:rsidRDefault="2743E5C6" w14:paraId="0F410C5E" w14:textId="64034D2A">
      <w:pPr>
        <w:spacing w:before="0" w:after="160" w:line="276" w:lineRule="auto"/>
      </w:pPr>
      <w:r>
        <w:t>“En base a  los datos introducidos no es necesari</w:t>
      </w:r>
      <w:r w:rsidR="65A6D353">
        <w:t>a</w:t>
      </w:r>
      <w:r>
        <w:t xml:space="preserve"> la aportación de </w:t>
      </w:r>
      <w:r w:rsidR="4A5D39F1">
        <w:t>ninguna documentación. Pulse “guardar y continuar” para proseguir con el siguiente paso”</w:t>
      </w:r>
      <w:r w:rsidR="1D7EE4CB">
        <w:t>.</w:t>
      </w:r>
    </w:p>
    <w:p w:rsidRPr="00B95078" w:rsidR="00C449AB" w:rsidP="4FB98DB2" w:rsidRDefault="00C449AB" w14:paraId="728DAAEC" w14:textId="77777777">
      <w:pPr>
        <w:spacing w:before="0" w:after="160" w:line="259" w:lineRule="auto"/>
        <w:jc w:val="left"/>
        <w:rPr>
          <w:rFonts w:cs="Arial"/>
        </w:rPr>
      </w:pPr>
    </w:p>
    <w:p w:rsidRPr="00B95078" w:rsidR="00592A81" w:rsidP="4FB98DB2" w:rsidRDefault="4D253B23" w14:paraId="24C7D4A7" w14:textId="44B890C9">
      <w:pPr>
        <w:pStyle w:val="Ttulo3"/>
        <w:jc w:val="left"/>
      </w:pPr>
      <w:bookmarkStart w:name="_Toc916371216" w:id="148"/>
      <w:bookmarkStart w:name="_Toc212993693" w:id="149"/>
      <w:bookmarkStart w:name="_Toc213765530" w:id="150"/>
      <w:r w:rsidRPr="00B95078">
        <w:t>Mostrar/Ocultar</w:t>
      </w:r>
      <w:r w:rsidRPr="00B95078" w:rsidR="2093996D">
        <w:t xml:space="preserve"> el paso de Documentos</w:t>
      </w:r>
      <w:bookmarkEnd w:id="148"/>
      <w:bookmarkEnd w:id="149"/>
      <w:bookmarkEnd w:id="150"/>
    </w:p>
    <w:p w:rsidRPr="00B95078" w:rsidR="003B406F" w:rsidP="00A34EF0" w:rsidRDefault="2C65BB99" w14:paraId="1903B6E7" w14:textId="33C2AF9C">
      <w:pPr>
        <w:spacing w:before="0" w:after="160" w:line="276" w:lineRule="auto"/>
        <w:rPr>
          <w:rFonts w:cs="Arial"/>
        </w:rPr>
      </w:pPr>
      <w:r w:rsidRPr="30D1C3F5">
        <w:rPr>
          <w:rFonts w:cs="Arial"/>
        </w:rPr>
        <w:t>Generalmente,</w:t>
      </w:r>
      <w:r w:rsidRPr="30D1C3F5" w:rsidR="509741C6">
        <w:rPr>
          <w:rFonts w:cs="Arial"/>
        </w:rPr>
        <w:t xml:space="preserve"> el paso 4 – Documentos </w:t>
      </w:r>
      <w:r w:rsidRPr="30D1C3F5">
        <w:rPr>
          <w:rFonts w:cs="Arial"/>
        </w:rPr>
        <w:t xml:space="preserve">siempre estará visible dado que en cualquier acción telemática es </w:t>
      </w:r>
      <w:r w:rsidRPr="30D1C3F5" w:rsidR="4E37B070">
        <w:rPr>
          <w:rFonts w:cs="Arial"/>
        </w:rPr>
        <w:t xml:space="preserve">normal que haga falta aportar documentos. No obstante, hay situaciones especiales en las que este paso no se mostrará. Esta situación vendrá dada por </w:t>
      </w:r>
      <w:r w:rsidRPr="30D1C3F5" w:rsidR="3B721213">
        <w:rPr>
          <w:rFonts w:cs="Arial"/>
        </w:rPr>
        <w:t xml:space="preserve">una configuración específica en el </w:t>
      </w:r>
      <w:r w:rsidRPr="30D1C3F5" w:rsidR="4E37B070">
        <w:rPr>
          <w:rFonts w:cs="Arial"/>
        </w:rPr>
        <w:t>CC</w:t>
      </w:r>
      <w:r w:rsidRPr="30D1C3F5" w:rsidR="3B721213">
        <w:rPr>
          <w:rFonts w:cs="Arial"/>
        </w:rPr>
        <w:t>P:</w:t>
      </w:r>
    </w:p>
    <w:p w:rsidRPr="00B95078" w:rsidR="00567BA8" w:rsidP="00A34EF0" w:rsidRDefault="3B721213" w14:paraId="7EE4726D" w14:textId="7FDE3969">
      <w:pPr>
        <w:pStyle w:val="Prrafodelista"/>
        <w:numPr>
          <w:ilvl w:val="0"/>
          <w:numId w:val="30"/>
        </w:numPr>
        <w:spacing w:before="0" w:after="160" w:line="276" w:lineRule="auto"/>
        <w:rPr>
          <w:rFonts w:cs="Arial"/>
        </w:rPr>
      </w:pPr>
      <w:r w:rsidRPr="30D1C3F5">
        <w:rPr>
          <w:rFonts w:cs="Arial"/>
        </w:rPr>
        <w:t>La acción telemática NO tiene configurados documentos ni autorizaciones.</w:t>
      </w:r>
    </w:p>
    <w:p w:rsidRPr="00B95078" w:rsidR="00567BA8" w:rsidP="00A34EF0" w:rsidRDefault="36821136" w14:paraId="53E0343E" w14:textId="1E6A9B79">
      <w:pPr>
        <w:pStyle w:val="Prrafodelista"/>
        <w:numPr>
          <w:ilvl w:val="0"/>
          <w:numId w:val="30"/>
        </w:numPr>
        <w:spacing w:before="0" w:after="160" w:line="276" w:lineRule="auto"/>
        <w:rPr>
          <w:rFonts w:cs="Arial"/>
        </w:rPr>
      </w:pPr>
      <w:r w:rsidRPr="30D1C3F5">
        <w:rPr>
          <w:rFonts w:cs="Arial"/>
        </w:rPr>
        <w:t>Está especificado que NO pueden adjuntarse “Otros Documentos”</w:t>
      </w:r>
    </w:p>
    <w:p w:rsidR="00E13A42" w:rsidP="00A34EF0" w:rsidRDefault="36821136" w14:paraId="21796C8F" w14:textId="23D1857F">
      <w:pPr>
        <w:spacing w:before="0" w:after="160" w:line="276" w:lineRule="auto"/>
        <w:rPr>
          <w:rFonts w:cs="Arial"/>
        </w:rPr>
      </w:pPr>
      <w:r w:rsidRPr="30D1C3F5">
        <w:rPr>
          <w:rFonts w:cs="Arial"/>
        </w:rPr>
        <w:t>Si se dan estas dos configuraciones, el paso 4 no aparecerá</w:t>
      </w:r>
      <w:r w:rsidRPr="30D1C3F5" w:rsidR="4A7A481E">
        <w:rPr>
          <w:rFonts w:cs="Arial"/>
        </w:rPr>
        <w:t xml:space="preserve">. Esto conllevará </w:t>
      </w:r>
      <w:r w:rsidRPr="30D1C3F5" w:rsidR="05F2A512">
        <w:rPr>
          <w:rFonts w:cs="Arial"/>
        </w:rPr>
        <w:t>la renumeración de los pasos en el stepper.</w:t>
      </w:r>
    </w:p>
    <w:p w:rsidRPr="00B95078" w:rsidR="00E3051A" w:rsidP="00A34EF0" w:rsidRDefault="00E3051A" w14:paraId="1E045E1E" w14:textId="77777777">
      <w:pPr>
        <w:spacing w:before="0" w:after="160" w:line="276" w:lineRule="auto"/>
        <w:rPr>
          <w:rFonts w:cs="Arial"/>
        </w:rPr>
      </w:pPr>
    </w:p>
    <w:p w:rsidR="00E3051A" w:rsidP="00E3051A" w:rsidRDefault="00E3051A" w14:paraId="3E869EFB" w14:textId="77777777">
      <w:pPr>
        <w:pStyle w:val="Ttulo3"/>
        <w:jc w:val="left"/>
      </w:pPr>
      <w:bookmarkStart w:name="_Toc213765531" w:id="151"/>
      <w:bookmarkStart w:name="_Toc213706657" w:id="152"/>
      <w:bookmarkStart w:name="_Toc213765532" w:id="153"/>
      <w:bookmarkEnd w:id="151"/>
      <w:r>
        <w:t>Bloque “Otra documentación”</w:t>
      </w:r>
      <w:bookmarkEnd w:id="152"/>
      <w:bookmarkEnd w:id="153"/>
    </w:p>
    <w:p w:rsidRPr="00CB1A08" w:rsidR="00E3051A" w:rsidP="00A34EF0" w:rsidRDefault="58A7C4EB" w14:paraId="4D8DD980" w14:textId="77777777">
      <w:pPr>
        <w:spacing w:line="276" w:lineRule="auto"/>
        <w:jc w:val="left"/>
      </w:pPr>
      <w:r>
        <w:t>El bloque “Otra documentación” permite incluir documentos que no se han adjuntado desde el “slot” específico de tipo de documento. La aparición o no de este bloque vendrá dada por la configuración existente en el CCP que determinará si se pueden o no incluir otros documentos.</w:t>
      </w:r>
    </w:p>
    <w:p w:rsidRPr="00CB1A08" w:rsidR="00E3051A" w:rsidP="00A34EF0" w:rsidRDefault="58A7C4EB" w14:paraId="55DDE6EE" w14:textId="77777777">
      <w:pPr>
        <w:spacing w:line="276" w:lineRule="auto"/>
        <w:jc w:val="left"/>
      </w:pPr>
      <w:r>
        <w:t>Cuando se adjunta un documento en este bloque, el solicitante deberá:</w:t>
      </w:r>
    </w:p>
    <w:p w:rsidRPr="00CB1A08" w:rsidR="00E3051A" w:rsidP="00A34EF0" w:rsidRDefault="58A7C4EB" w14:paraId="3CF113B9" w14:textId="77777777">
      <w:pPr>
        <w:pStyle w:val="Prrafodelista"/>
        <w:numPr>
          <w:ilvl w:val="0"/>
          <w:numId w:val="30"/>
        </w:numPr>
        <w:spacing w:line="276" w:lineRule="auto"/>
        <w:jc w:val="left"/>
      </w:pPr>
      <w:r>
        <w:t xml:space="preserve">Especificar un </w:t>
      </w:r>
      <w:r w:rsidRPr="00A34EF0">
        <w:rPr>
          <w:b/>
          <w:bCs/>
        </w:rPr>
        <w:t xml:space="preserve">texto </w:t>
      </w:r>
      <w:r>
        <w:t>descriptivo breve o título/nombre de dicho documento</w:t>
      </w:r>
    </w:p>
    <w:p w:rsidRPr="00CB1A08" w:rsidR="00E3051A" w:rsidP="00A34EF0" w:rsidRDefault="58A7C4EB" w14:paraId="078E8331" w14:textId="461727A5">
      <w:pPr>
        <w:pStyle w:val="Prrafodelista"/>
        <w:numPr>
          <w:ilvl w:val="0"/>
          <w:numId w:val="30"/>
        </w:numPr>
        <w:spacing w:line="276" w:lineRule="auto"/>
        <w:jc w:val="left"/>
      </w:pPr>
      <w:r w:rsidRPr="00A34EF0">
        <w:rPr>
          <w:b/>
          <w:bCs/>
        </w:rPr>
        <w:t>Seleccionar una tip</w:t>
      </w:r>
      <w:r w:rsidRPr="00A34EF0" w:rsidR="69E64915">
        <w:rPr>
          <w:b/>
          <w:bCs/>
        </w:rPr>
        <w:t>o</w:t>
      </w:r>
      <w:r w:rsidRPr="00A34EF0">
        <w:rPr>
          <w:b/>
          <w:bCs/>
        </w:rPr>
        <w:t>logía</w:t>
      </w:r>
      <w:r>
        <w:t xml:space="preserve"> de documento. Para ello se mostrará un select desplegable con toda la lista de tipos de documentos configurados para el procedimiento además del tipo genérico de archivo (ejgv_d_</w:t>
      </w:r>
      <w:r w:rsidR="4D69E1BB">
        <w:t>archivo</w:t>
      </w:r>
      <w:r>
        <w:t>) que aparecerá como “Otro tipo”</w:t>
      </w:r>
    </w:p>
    <w:p w:rsidRPr="00CB1A08" w:rsidR="00E3051A" w:rsidP="00A34EF0" w:rsidRDefault="58A7C4EB" w14:paraId="014BA042" w14:textId="77777777">
      <w:pPr>
        <w:spacing w:line="276" w:lineRule="auto"/>
        <w:jc w:val="left"/>
      </w:pPr>
      <w:r>
        <w:t>Esta información se deberá almacenar en el documento de la siguiente manera:</w:t>
      </w:r>
    </w:p>
    <w:p w:rsidRPr="00CB1A08" w:rsidR="00E3051A" w:rsidP="00A34EF0" w:rsidRDefault="58A7C4EB" w14:paraId="4D4FB2F5" w14:textId="77777777">
      <w:pPr>
        <w:pStyle w:val="Prrafodelista"/>
        <w:numPr>
          <w:ilvl w:val="0"/>
          <w:numId w:val="30"/>
        </w:numPr>
        <w:spacing w:line="276" w:lineRule="auto"/>
        <w:jc w:val="left"/>
      </w:pPr>
      <w:r>
        <w:t>Tipo seleccionado</w:t>
      </w:r>
      <w:r w:rsidR="00E3051A">
        <w:tab/>
      </w:r>
      <w:r>
        <w:t>=&gt;</w:t>
      </w:r>
      <w:r w:rsidR="00E3051A">
        <w:tab/>
      </w:r>
      <w:r>
        <w:t>documentoRoleID</w:t>
      </w:r>
    </w:p>
    <w:p w:rsidRPr="00CB1A08" w:rsidR="00E3051A" w:rsidP="00A34EF0" w:rsidRDefault="58A7C4EB" w14:paraId="05913694" w14:textId="77777777">
      <w:pPr>
        <w:pStyle w:val="Prrafodelista"/>
        <w:numPr>
          <w:ilvl w:val="0"/>
          <w:numId w:val="30"/>
        </w:numPr>
        <w:spacing w:line="276" w:lineRule="auto"/>
        <w:jc w:val="left"/>
      </w:pPr>
      <w:r>
        <w:t>Texto introducido</w:t>
      </w:r>
      <w:r w:rsidR="00E3051A">
        <w:tab/>
      </w:r>
      <w:r>
        <w:t>=&gt;</w:t>
      </w:r>
      <w:r w:rsidR="00E3051A">
        <w:tab/>
      </w:r>
      <w:r>
        <w:t>documentoRoleName (en ambos idiomas)</w:t>
      </w:r>
    </w:p>
    <w:p w:rsidRPr="00CB1A08" w:rsidR="00E3051A" w:rsidP="00A34EF0" w:rsidRDefault="58A7C4EB" w14:paraId="2EE774FA" w14:textId="77777777">
      <w:pPr>
        <w:spacing w:line="276" w:lineRule="auto"/>
        <w:jc w:val="left"/>
      </w:pPr>
      <w:r>
        <w:t>Esta información será la que se envíe, para cada documentos adjuntado en este bloque, en el proceso de presentación de solicitudes.</w:t>
      </w:r>
    </w:p>
    <w:p w:rsidRPr="00B95078" w:rsidR="00F353D6" w:rsidP="4FB98DB2" w:rsidRDefault="00F353D6" w14:paraId="476846F5" w14:textId="77777777">
      <w:pPr>
        <w:spacing w:before="0" w:after="160" w:line="259" w:lineRule="auto"/>
        <w:jc w:val="left"/>
        <w:rPr>
          <w:rFonts w:cs="Arial"/>
        </w:rPr>
      </w:pPr>
    </w:p>
    <w:p w:rsidRPr="00B95078" w:rsidR="0019317A" w:rsidP="4FB98DB2" w:rsidRDefault="7048961E" w14:paraId="42D6D1D6" w14:textId="14383684">
      <w:pPr>
        <w:pStyle w:val="Ttulo3"/>
        <w:jc w:val="left"/>
      </w:pPr>
      <w:bookmarkStart w:name="_Toc498558681" w:id="154"/>
      <w:bookmarkStart w:name="_Toc212993695" w:id="155"/>
      <w:bookmarkStart w:name="_Toc213765533" w:id="156"/>
      <w:r w:rsidRPr="00B95078">
        <w:t>Documentos condicionados</w:t>
      </w:r>
      <w:bookmarkEnd w:id="154"/>
      <w:bookmarkEnd w:id="155"/>
      <w:bookmarkEnd w:id="156"/>
    </w:p>
    <w:p w:rsidRPr="00B95078" w:rsidR="007D0F41" w:rsidP="00A34EF0" w:rsidRDefault="118D0405" w14:paraId="4F89704A" w14:textId="780AE63C">
      <w:pPr>
        <w:spacing w:line="276" w:lineRule="auto"/>
        <w:rPr>
          <w:rFonts w:cs="Arial"/>
        </w:rPr>
      </w:pPr>
      <w:r w:rsidRPr="30D1C3F5">
        <w:rPr>
          <w:rFonts w:cs="Arial"/>
        </w:rPr>
        <w:t>L</w:t>
      </w:r>
      <w:r w:rsidRPr="30D1C3F5" w:rsidR="22E032A3">
        <w:rPr>
          <w:rFonts w:cs="Arial"/>
        </w:rPr>
        <w:t>o</w:t>
      </w:r>
      <w:r w:rsidRPr="30D1C3F5">
        <w:rPr>
          <w:rFonts w:cs="Arial"/>
        </w:rPr>
        <w:t xml:space="preserve">s </w:t>
      </w:r>
      <w:r w:rsidRPr="30D1C3F5" w:rsidR="20CE6835">
        <w:rPr>
          <w:rFonts w:cs="Arial"/>
        </w:rPr>
        <w:t xml:space="preserve">tipos de documentos configurados </w:t>
      </w:r>
      <w:r w:rsidRPr="30D1C3F5" w:rsidR="22E032A3">
        <w:rPr>
          <w:rFonts w:cs="Arial"/>
        </w:rPr>
        <w:t>para cada acción telemática</w:t>
      </w:r>
      <w:r w:rsidRPr="30D1C3F5" w:rsidR="20CE6835">
        <w:rPr>
          <w:rFonts w:cs="Arial"/>
        </w:rPr>
        <w:t xml:space="preserve"> pueden estar condicionados </w:t>
      </w:r>
      <w:r w:rsidRPr="30D1C3F5">
        <w:rPr>
          <w:rFonts w:cs="Arial"/>
        </w:rPr>
        <w:t xml:space="preserve">en base a datos introducidos por el </w:t>
      </w:r>
      <w:r w:rsidRPr="30D1C3F5" w:rsidR="58A7C4EB">
        <w:rPr>
          <w:rFonts w:cs="Arial"/>
        </w:rPr>
        <w:t xml:space="preserve">solicitante </w:t>
      </w:r>
      <w:r w:rsidRPr="30D1C3F5">
        <w:rPr>
          <w:rFonts w:cs="Arial"/>
        </w:rPr>
        <w:t xml:space="preserve">en el paso 2-Datos específicos. Es decir, </w:t>
      </w:r>
      <w:r w:rsidRPr="30D1C3F5" w:rsidR="20CE6835">
        <w:rPr>
          <w:rFonts w:cs="Arial"/>
        </w:rPr>
        <w:t>estos tipos de documentos</w:t>
      </w:r>
      <w:r w:rsidRPr="30D1C3F5">
        <w:rPr>
          <w:rFonts w:cs="Arial"/>
        </w:rPr>
        <w:t xml:space="preserve"> sólo se mostrarán si las condiciones configuradas en el CCP para dich</w:t>
      </w:r>
      <w:r w:rsidRPr="30D1C3F5" w:rsidR="20CE6835">
        <w:rPr>
          <w:rFonts w:cs="Arial"/>
        </w:rPr>
        <w:t xml:space="preserve">o documento </w:t>
      </w:r>
      <w:r w:rsidRPr="30D1C3F5">
        <w:rPr>
          <w:rFonts w:cs="Arial"/>
        </w:rPr>
        <w:t xml:space="preserve">se cumplen. </w:t>
      </w:r>
    </w:p>
    <w:p w:rsidRPr="00B95078" w:rsidR="007D0F41" w:rsidP="00A34EF0" w:rsidRDefault="118D0405" w14:paraId="66A5A5AA" w14:textId="1F289A57">
      <w:pPr>
        <w:spacing w:before="0" w:after="160" w:line="276" w:lineRule="auto"/>
        <w:rPr>
          <w:rFonts w:cs="Arial"/>
        </w:rPr>
      </w:pPr>
      <w:r w:rsidRPr="30D1C3F5">
        <w:rPr>
          <w:rFonts w:cs="Arial"/>
        </w:rPr>
        <w:t xml:space="preserve">Las condiciones que se pueden incluir en el CCP para cada </w:t>
      </w:r>
      <w:r w:rsidRPr="30D1C3F5" w:rsidR="20CE6835">
        <w:rPr>
          <w:rFonts w:cs="Arial"/>
        </w:rPr>
        <w:t>documento</w:t>
      </w:r>
      <w:r w:rsidRPr="30D1C3F5">
        <w:rPr>
          <w:rFonts w:cs="Arial"/>
        </w:rPr>
        <w:t xml:space="preserve"> estarán basadas en los siguientes operadores:</w:t>
      </w:r>
    </w:p>
    <w:p w:rsidRPr="00B95078" w:rsidR="007D0F41" w:rsidP="00A34EF0" w:rsidRDefault="118D0405" w14:paraId="7BD16257" w14:textId="77777777">
      <w:pPr>
        <w:numPr>
          <w:ilvl w:val="0"/>
          <w:numId w:val="67"/>
        </w:numPr>
        <w:spacing w:before="0" w:after="160" w:line="276" w:lineRule="auto"/>
        <w:rPr>
          <w:rFonts w:cs="Arial"/>
        </w:rPr>
      </w:pPr>
      <w:r w:rsidRPr="30D1C3F5">
        <w:rPr>
          <w:rFonts w:cs="Arial"/>
        </w:rPr>
        <w:t xml:space="preserve">Operadores lógicos: </w:t>
      </w:r>
      <w:r w:rsidRPr="30D1C3F5">
        <w:rPr>
          <w:rFonts w:cs="Arial"/>
          <w:i/>
          <w:iCs/>
        </w:rPr>
        <w:t>and</w:t>
      </w:r>
      <w:r w:rsidRPr="30D1C3F5">
        <w:rPr>
          <w:rFonts w:cs="Arial"/>
        </w:rPr>
        <w:t xml:space="preserve"> - </w:t>
      </w:r>
      <w:r w:rsidRPr="30D1C3F5">
        <w:rPr>
          <w:rFonts w:cs="Arial"/>
          <w:i/>
          <w:iCs/>
        </w:rPr>
        <w:t>or</w:t>
      </w:r>
    </w:p>
    <w:p w:rsidRPr="00B95078" w:rsidR="007D0F41" w:rsidP="00A34EF0" w:rsidRDefault="118D0405" w14:paraId="2AB69FEA" w14:textId="1307C0F3">
      <w:pPr>
        <w:numPr>
          <w:ilvl w:val="0"/>
          <w:numId w:val="67"/>
        </w:numPr>
        <w:spacing w:before="0" w:after="160" w:line="276" w:lineRule="auto"/>
        <w:rPr>
          <w:rFonts w:cs="Arial"/>
        </w:rPr>
      </w:pPr>
      <w:r w:rsidRPr="30D1C3F5">
        <w:rPr>
          <w:rFonts w:cs="Arial"/>
        </w:rPr>
        <w:t>Operadores: igual, no igual, mayor que, menor que, mayor o igual que, menor o igual que</w:t>
      </w:r>
    </w:p>
    <w:p w:rsidRPr="00B95078" w:rsidR="007D0F41" w:rsidP="00A34EF0" w:rsidRDefault="118D0405" w14:paraId="3B2194AC" w14:textId="4F65D763">
      <w:pPr>
        <w:spacing w:before="0" w:after="160" w:line="276" w:lineRule="auto"/>
        <w:rPr>
          <w:rFonts w:cs="Arial"/>
        </w:rPr>
      </w:pPr>
      <w:r w:rsidRPr="30D1C3F5">
        <w:rPr>
          <w:rFonts w:cs="Arial"/>
        </w:rPr>
        <w:t xml:space="preserve">De momento no existen anidaciones de condiciones. Sólo son condiciones simples. Un ejemplo de configuración para </w:t>
      </w:r>
      <w:r w:rsidRPr="30D1C3F5" w:rsidR="20CE6835">
        <w:rPr>
          <w:rFonts w:cs="Arial"/>
        </w:rPr>
        <w:t>un tipo de documento</w:t>
      </w:r>
      <w:r w:rsidRPr="30D1C3F5">
        <w:rPr>
          <w:rFonts w:cs="Arial"/>
        </w:rPr>
        <w:t xml:space="preserve"> en el CCP sería el siguiente:</w:t>
      </w:r>
    </w:p>
    <w:p w:rsidRPr="00B95078" w:rsidR="007D0F41" w:rsidP="006A4DC2" w:rsidRDefault="007D0F41" w14:paraId="12515AF6" w14:textId="77777777">
      <w:pPr>
        <w:spacing w:before="0" w:after="160" w:line="259" w:lineRule="auto"/>
        <w:rPr>
          <w:rFonts w:cs="Arial"/>
        </w:rPr>
      </w:pPr>
      <w:r w:rsidRPr="00B95078">
        <w:rPr>
          <w:rFonts w:cs="Arial"/>
          <w:noProof/>
        </w:rPr>
        <w:drawing>
          <wp:inline distT="0" distB="0" distL="0" distR="0" wp14:anchorId="6F58E4B5" wp14:editId="404ADFE0">
            <wp:extent cx="5400040" cy="1919605"/>
            <wp:effectExtent l="0" t="0" r="0" b="4445"/>
            <wp:docPr id="15067703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3812" name="Imagen 1" descr="Interfaz de usuario gráfica, Texto, Aplicación, Correo electrónico&#10;&#10;El contenido generado por IA puede ser incorrecto."/>
                    <pic:cNvPicPr/>
                  </pic:nvPicPr>
                  <pic:blipFill>
                    <a:blip r:embed="rId94"/>
                    <a:stretch>
                      <a:fillRect/>
                    </a:stretch>
                  </pic:blipFill>
                  <pic:spPr>
                    <a:xfrm>
                      <a:off x="0" y="0"/>
                      <a:ext cx="5400040" cy="1919605"/>
                    </a:xfrm>
                    <a:prstGeom prst="rect">
                      <a:avLst/>
                    </a:prstGeom>
                  </pic:spPr>
                </pic:pic>
              </a:graphicData>
            </a:graphic>
          </wp:inline>
        </w:drawing>
      </w:r>
    </w:p>
    <w:p w:rsidRPr="00B95078" w:rsidR="007D0F41" w:rsidP="4FB98DB2" w:rsidRDefault="007D0F41" w14:paraId="561B45FD" w14:textId="77777777">
      <w:pPr>
        <w:jc w:val="left"/>
        <w:rPr>
          <w:rFonts w:cs="Arial"/>
        </w:rPr>
      </w:pPr>
    </w:p>
    <w:p w:rsidRPr="00B95078" w:rsidR="0019317A" w:rsidP="4FB98DB2" w:rsidRDefault="0019317A" w14:paraId="29D838FA" w14:textId="77777777">
      <w:pPr>
        <w:spacing w:before="0" w:after="160" w:line="259" w:lineRule="auto"/>
        <w:jc w:val="left"/>
        <w:rPr>
          <w:rFonts w:cs="Arial"/>
        </w:rPr>
      </w:pPr>
    </w:p>
    <w:p w:rsidRPr="00B95078" w:rsidR="00626C74" w:rsidP="4FB98DB2" w:rsidRDefault="744D41D4" w14:paraId="0B237314" w14:textId="207BA3DE">
      <w:pPr>
        <w:pStyle w:val="Ttulo3"/>
        <w:jc w:val="left"/>
      </w:pPr>
      <w:bookmarkStart w:name="_Toc271223043" w:id="157"/>
      <w:bookmarkStart w:name="_Toc212993696" w:id="158"/>
      <w:bookmarkStart w:name="_Toc213765534" w:id="159"/>
      <w:r w:rsidRPr="00B95078">
        <w:t xml:space="preserve">Documentación adicional </w:t>
      </w:r>
      <w:r w:rsidRPr="00B95078" w:rsidR="057F3C95">
        <w:t>procedente del tipo de tramitación</w:t>
      </w:r>
      <w:bookmarkEnd w:id="157"/>
      <w:bookmarkEnd w:id="158"/>
      <w:bookmarkEnd w:id="159"/>
    </w:p>
    <w:p w:rsidRPr="00B95078" w:rsidR="00B730BC" w:rsidP="00A34EF0" w:rsidRDefault="282BCB70" w14:paraId="6567C2B7" w14:textId="328BFFCF">
      <w:pPr>
        <w:spacing w:line="276" w:lineRule="auto"/>
        <w:rPr>
          <w:rFonts w:cs="Arial"/>
        </w:rPr>
      </w:pPr>
      <w:r w:rsidRPr="30D1C3F5">
        <w:rPr>
          <w:rFonts w:cs="Arial"/>
        </w:rPr>
        <w:t xml:space="preserve">En este apartado se especifican los tipos de documento que, aún no </w:t>
      </w:r>
      <w:r w:rsidRPr="30D1C3F5" w:rsidR="12105715">
        <w:rPr>
          <w:rFonts w:cs="Arial"/>
        </w:rPr>
        <w:t>estando configurados en el CCP</w:t>
      </w:r>
      <w:r w:rsidRPr="30D1C3F5" w:rsidR="1D196AF5">
        <w:rPr>
          <w:rFonts w:cs="Arial"/>
        </w:rPr>
        <w:t>,</w:t>
      </w:r>
      <w:r w:rsidRPr="30D1C3F5" w:rsidR="12105715">
        <w:rPr>
          <w:rFonts w:cs="Arial"/>
        </w:rPr>
        <w:t xml:space="preserve"> como tipos de documento a aportar por parte del ciudadano </w:t>
      </w:r>
      <w:r w:rsidRPr="30D1C3F5" w:rsidR="3CD1F32B">
        <w:rPr>
          <w:rFonts w:cs="Arial"/>
        </w:rPr>
        <w:t>en una acción telemá</w:t>
      </w:r>
      <w:r w:rsidRPr="30D1C3F5" w:rsidR="679FCB4F">
        <w:rPr>
          <w:rFonts w:cs="Arial"/>
        </w:rPr>
        <w:t>tica</w:t>
      </w:r>
      <w:r w:rsidRPr="30D1C3F5" w:rsidR="12105715">
        <w:rPr>
          <w:rFonts w:cs="Arial"/>
        </w:rPr>
        <w:t>, son necesarios en base al tipo de tramitación que se está realizando.</w:t>
      </w:r>
    </w:p>
    <w:p w:rsidRPr="00B95078" w:rsidR="00937014" w:rsidP="00A34EF0" w:rsidRDefault="679FCB4F" w14:paraId="3D8DE307" w14:textId="3E991044">
      <w:pPr>
        <w:spacing w:line="276" w:lineRule="auto"/>
        <w:rPr>
          <w:rFonts w:cs="Arial"/>
        </w:rPr>
      </w:pPr>
      <w:r w:rsidRPr="30D1C3F5">
        <w:rPr>
          <w:rFonts w:cs="Arial"/>
        </w:rPr>
        <w:t xml:space="preserve">En el caso que de que sea necesaria su aportación, </w:t>
      </w:r>
      <w:r w:rsidRPr="30D1C3F5" w:rsidR="7F8D449B">
        <w:rPr>
          <w:rFonts w:cs="Arial"/>
        </w:rPr>
        <w:t>aparecerán en el paso 4, concretamente en el</w:t>
      </w:r>
      <w:r w:rsidRPr="30D1C3F5" w:rsidR="41D54AAF">
        <w:rPr>
          <w:rFonts w:cs="Arial"/>
        </w:rPr>
        <w:t xml:space="preserve"> segundo bloque, siempre al final del resto de</w:t>
      </w:r>
      <w:r w:rsidRPr="30D1C3F5" w:rsidR="5B1D80F9">
        <w:rPr>
          <w:rFonts w:cs="Arial"/>
        </w:rPr>
        <w:t xml:space="preserve"> los</w:t>
      </w:r>
      <w:r w:rsidRPr="30D1C3F5" w:rsidR="41D54AAF">
        <w:rPr>
          <w:rFonts w:cs="Arial"/>
        </w:rPr>
        <w:t xml:space="preserve"> tipos de documentos que sí están configurados.</w:t>
      </w:r>
    </w:p>
    <w:p w:rsidRPr="00B95078" w:rsidR="006D1525" w:rsidP="006A4DC2" w:rsidRDefault="006D1525" w14:paraId="437ED73D" w14:textId="77777777">
      <w:pPr>
        <w:rPr>
          <w:rFonts w:cs="Arial"/>
        </w:rPr>
      </w:pPr>
    </w:p>
    <w:p w:rsidRPr="00B95078" w:rsidR="000E731D" w:rsidP="00AA13F2" w:rsidRDefault="4B366991" w14:paraId="100B7995" w14:textId="3205B577">
      <w:pPr>
        <w:pStyle w:val="Titulo4"/>
      </w:pPr>
      <w:bookmarkStart w:name="_Toc1487452800" w:id="160"/>
      <w:r w:rsidRPr="00B95078">
        <w:t>D</w:t>
      </w:r>
      <w:r w:rsidRPr="00B95078" w:rsidR="296D5962">
        <w:t xml:space="preserve">ocumento </w:t>
      </w:r>
      <w:r w:rsidRPr="00AA13F2" w:rsidR="296D5962">
        <w:t>Acreditativo</w:t>
      </w:r>
      <w:r w:rsidRPr="00B95078" w:rsidR="296D5962">
        <w:t xml:space="preserve"> de Representación</w:t>
      </w:r>
      <w:bookmarkEnd w:id="160"/>
    </w:p>
    <w:p w:rsidRPr="00B95078" w:rsidR="000E731D" w:rsidP="4FB98DB2" w:rsidRDefault="000E731D" w14:paraId="28B2EF6B" w14:textId="5E611A24">
      <w:pPr>
        <w:tabs>
          <w:tab w:val="num" w:pos="720"/>
        </w:tabs>
        <w:spacing w:before="0" w:after="160" w:line="259" w:lineRule="auto"/>
        <w:jc w:val="left"/>
        <w:rPr>
          <w:rFonts w:cs="Arial"/>
          <w:b/>
        </w:rPr>
      </w:pPr>
      <w:r w:rsidRPr="00B95078">
        <w:rPr>
          <w:rFonts w:cs="Arial"/>
          <w:b/>
        </w:rPr>
        <w:t>Aplica a los caso</w:t>
      </w:r>
      <w:r w:rsidRPr="00B95078" w:rsidR="00296A8E">
        <w:rPr>
          <w:rFonts w:cs="Arial"/>
          <w:b/>
        </w:rPr>
        <w:t>s</w:t>
      </w:r>
      <w:r w:rsidRPr="00B95078">
        <w:rPr>
          <w:rFonts w:cs="Arial"/>
          <w:b/>
        </w:rPr>
        <w:t xml:space="preserve"> de uso: </w:t>
      </w:r>
      <w:r w:rsidRPr="00B95078" w:rsidR="590F5B57">
        <w:rPr>
          <w:rFonts w:cs="Arial"/>
          <w:b/>
          <w:bCs/>
        </w:rPr>
        <w:t>r</w:t>
      </w:r>
      <w:r w:rsidRPr="00B95078">
        <w:rPr>
          <w:rFonts w:cs="Arial"/>
          <w:b/>
          <w:bCs/>
        </w:rPr>
        <w:t xml:space="preserve">epresentación </w:t>
      </w:r>
      <w:r w:rsidRPr="00B95078">
        <w:rPr>
          <w:rFonts w:cs="Arial"/>
          <w:b/>
        </w:rPr>
        <w:t xml:space="preserve">para otro sin RdA, Actúo como autorizado en representación de una persona sin RdA, </w:t>
      </w:r>
      <w:r w:rsidRPr="00B95078">
        <w:rPr>
          <w:rFonts w:cs="Arial"/>
          <w:b/>
          <w:bCs/>
        </w:rPr>
        <w:t>Multi</w:t>
      </w:r>
      <w:r w:rsidRPr="00B95078" w:rsidR="21583EC6">
        <w:rPr>
          <w:rFonts w:cs="Arial"/>
          <w:b/>
          <w:bCs/>
        </w:rPr>
        <w:t xml:space="preserve"> </w:t>
      </w:r>
      <w:r w:rsidRPr="00B95078">
        <w:rPr>
          <w:rFonts w:cs="Arial"/>
          <w:b/>
          <w:bCs/>
        </w:rPr>
        <w:t>interesado</w:t>
      </w:r>
    </w:p>
    <w:p w:rsidRPr="00B95078" w:rsidR="00C904AE" w:rsidP="00A34EF0" w:rsidRDefault="376FF678" w14:paraId="219A76AF" w14:textId="104E6A62">
      <w:pPr>
        <w:spacing w:before="0" w:after="160" w:line="276" w:lineRule="auto"/>
        <w:rPr>
          <w:rFonts w:cs="Arial"/>
          <w:color w:val="000000" w:themeColor="text1"/>
        </w:rPr>
      </w:pPr>
      <w:r w:rsidRPr="30D1C3F5">
        <w:rPr>
          <w:rFonts w:cs="Arial"/>
          <w:color w:val="000000" w:themeColor="text1"/>
        </w:rPr>
        <w:t>Es necesario aportar el</w:t>
      </w:r>
      <w:r w:rsidRPr="00A34EF0">
        <w:rPr>
          <w:rFonts w:cs="Arial"/>
          <w:i/>
          <w:iCs/>
          <w:color w:val="000000" w:themeColor="text1"/>
        </w:rPr>
        <w:t xml:space="preserve"> Documento Acreditativo de Representación</w:t>
      </w:r>
      <w:r w:rsidRPr="30D1C3F5">
        <w:rPr>
          <w:rFonts w:cs="Arial"/>
          <w:color w:val="000000" w:themeColor="text1"/>
        </w:rPr>
        <w:t xml:space="preserve"> siempre que, en el contexto de una solicitud, </w:t>
      </w:r>
      <w:r w:rsidRPr="30D1C3F5" w:rsidR="4FDE0CC0">
        <w:rPr>
          <w:rFonts w:cs="Arial"/>
          <w:color w:val="000000" w:themeColor="text1"/>
        </w:rPr>
        <w:t>se actúe como representante del interesado a efectos de la Ley y dicha representación no esté ya dada de alta en el Registro de Representantes. Esto es:</w:t>
      </w:r>
    </w:p>
    <w:p w:rsidRPr="00B95078" w:rsidR="00AA13F2" w:rsidP="00A34EF0" w:rsidRDefault="42B1ED47" w14:paraId="58938022" w14:textId="77777777">
      <w:pPr>
        <w:pStyle w:val="Prrafodelista"/>
        <w:numPr>
          <w:ilvl w:val="0"/>
          <w:numId w:val="30"/>
        </w:numPr>
        <w:spacing w:before="0" w:after="160" w:line="276" w:lineRule="auto"/>
        <w:rPr>
          <w:rFonts w:cs="Arial"/>
          <w:color w:val="000000" w:themeColor="text1"/>
        </w:rPr>
      </w:pPr>
      <w:r w:rsidRPr="30D1C3F5">
        <w:rPr>
          <w:rFonts w:cs="Arial"/>
          <w:color w:val="000000" w:themeColor="text1"/>
        </w:rPr>
        <w:t>Cuando la persona solicitante conectada sea el representante de otra persona.</w:t>
      </w:r>
    </w:p>
    <w:p w:rsidRPr="00B95078" w:rsidR="00AA13F2" w:rsidP="00A34EF0" w:rsidRDefault="42B1ED47" w14:paraId="2DA7757D" w14:textId="77777777">
      <w:pPr>
        <w:pStyle w:val="Prrafodelista"/>
        <w:numPr>
          <w:ilvl w:val="0"/>
          <w:numId w:val="30"/>
        </w:numPr>
        <w:spacing w:before="0" w:after="160" w:line="276" w:lineRule="auto"/>
        <w:rPr>
          <w:rFonts w:cs="Arial"/>
          <w:color w:val="000000" w:themeColor="text1"/>
        </w:rPr>
      </w:pPr>
      <w:r w:rsidRPr="30D1C3F5">
        <w:rPr>
          <w:rFonts w:cs="Arial"/>
          <w:color w:val="000000" w:themeColor="text1"/>
        </w:rPr>
        <w:t>Cuando la persona solicitante conectada sea autorizado de una empresa que, a su vez, actúa en representación de otra.</w:t>
      </w:r>
    </w:p>
    <w:p w:rsidRPr="00B95078" w:rsidR="00AA13F2" w:rsidP="00A34EF0" w:rsidRDefault="42B1ED47" w14:paraId="0C530DC9" w14:textId="77777777">
      <w:pPr>
        <w:pStyle w:val="Prrafodelista"/>
        <w:numPr>
          <w:ilvl w:val="0"/>
          <w:numId w:val="30"/>
        </w:numPr>
        <w:spacing w:before="0" w:after="160" w:line="276" w:lineRule="auto"/>
        <w:rPr>
          <w:rFonts w:cs="Arial"/>
          <w:color w:val="000000" w:themeColor="text1"/>
        </w:rPr>
      </w:pPr>
      <w:r w:rsidRPr="30D1C3F5">
        <w:rPr>
          <w:rFonts w:cs="Arial"/>
          <w:color w:val="000000" w:themeColor="text1"/>
        </w:rPr>
        <w:t>En el caso de que la solicitud se haga para un procedimiento “multi interesado” y existe un representante para todos los interesados identificados en la misma.</w:t>
      </w:r>
    </w:p>
    <w:p w:rsidRPr="00B95078" w:rsidR="00757882" w:rsidP="00A34EF0" w:rsidRDefault="58B296A9" w14:paraId="4C9F39D3" w14:textId="3511E65F">
      <w:pPr>
        <w:spacing w:before="0" w:after="160" w:line="276" w:lineRule="auto"/>
        <w:rPr>
          <w:rFonts w:cs="Arial"/>
        </w:rPr>
      </w:pPr>
      <w:r w:rsidRPr="30D1C3F5">
        <w:rPr>
          <w:rFonts w:cs="Arial"/>
          <w:color w:val="000000" w:themeColor="text1"/>
        </w:rPr>
        <w:t>Además de los documentos solicitados marcados por el procedimiento, si se trata de una nueva representación</w:t>
      </w:r>
      <w:r w:rsidRPr="30D1C3F5" w:rsidR="62E83942">
        <w:rPr>
          <w:rFonts w:cs="Arial"/>
          <w:color w:val="000000" w:themeColor="text1"/>
        </w:rPr>
        <w:t xml:space="preserve"> (representación sin RdA</w:t>
      </w:r>
      <w:r w:rsidRPr="30D1C3F5" w:rsidR="2FDC9351">
        <w:rPr>
          <w:rFonts w:cs="Arial"/>
          <w:color w:val="000000" w:themeColor="text1"/>
        </w:rPr>
        <w:t>)</w:t>
      </w:r>
      <w:r w:rsidRPr="30D1C3F5" w:rsidR="62E83942">
        <w:rPr>
          <w:rFonts w:cs="Arial"/>
          <w:color w:val="000000" w:themeColor="text1"/>
        </w:rPr>
        <w:t xml:space="preserve"> o </w:t>
      </w:r>
      <w:r w:rsidRPr="30D1C3F5" w:rsidR="67F39A04">
        <w:rPr>
          <w:rFonts w:cs="Arial"/>
        </w:rPr>
        <w:t xml:space="preserve">si se trata de una solicitud </w:t>
      </w:r>
      <w:r w:rsidRPr="30D1C3F5" w:rsidR="2FDC9351">
        <w:rPr>
          <w:rFonts w:cs="Arial"/>
        </w:rPr>
        <w:t>de tipo “</w:t>
      </w:r>
      <w:r w:rsidRPr="30D1C3F5" w:rsidR="2EBAA2A9">
        <w:rPr>
          <w:rFonts w:cs="Arial"/>
        </w:rPr>
        <w:t>multi</w:t>
      </w:r>
      <w:r w:rsidRPr="30D1C3F5" w:rsidR="320D532C">
        <w:rPr>
          <w:rFonts w:cs="Arial"/>
        </w:rPr>
        <w:t xml:space="preserve"> </w:t>
      </w:r>
      <w:r w:rsidRPr="30D1C3F5" w:rsidR="54846261">
        <w:rPr>
          <w:rFonts w:cs="Arial"/>
        </w:rPr>
        <w:t>i</w:t>
      </w:r>
      <w:r w:rsidRPr="30D1C3F5" w:rsidR="2EBAA2A9">
        <w:rPr>
          <w:rFonts w:cs="Arial"/>
        </w:rPr>
        <w:t>nteresado</w:t>
      </w:r>
      <w:r w:rsidRPr="30D1C3F5" w:rsidR="2FDC9351">
        <w:rPr>
          <w:rFonts w:cs="Arial"/>
        </w:rPr>
        <w:t>”</w:t>
      </w:r>
      <w:r w:rsidRPr="30D1C3F5" w:rsidR="2EBAA2A9">
        <w:rPr>
          <w:rFonts w:cs="Arial"/>
        </w:rPr>
        <w:t xml:space="preserve">, se </w:t>
      </w:r>
      <w:r w:rsidRPr="30D1C3F5" w:rsidR="524AEC22">
        <w:rPr>
          <w:rFonts w:cs="Arial"/>
        </w:rPr>
        <w:t>habilitará un</w:t>
      </w:r>
      <w:r w:rsidRPr="30D1C3F5" w:rsidR="2FDC9351">
        <w:rPr>
          <w:rFonts w:cs="Arial"/>
        </w:rPr>
        <w:t>a</w:t>
      </w:r>
      <w:r w:rsidRPr="30D1C3F5" w:rsidR="524AEC22">
        <w:rPr>
          <w:rFonts w:cs="Arial"/>
        </w:rPr>
        <w:t xml:space="preserve"> nuev</w:t>
      </w:r>
      <w:r w:rsidRPr="30D1C3F5" w:rsidR="2FDC9351">
        <w:rPr>
          <w:rFonts w:cs="Arial"/>
        </w:rPr>
        <w:t xml:space="preserve">a tipología de documento a incluir en el </w:t>
      </w:r>
      <w:r w:rsidRPr="30D1C3F5" w:rsidR="38A23877">
        <w:rPr>
          <w:rFonts w:cs="Arial"/>
        </w:rPr>
        <w:t xml:space="preserve">segundo bloque: </w:t>
      </w:r>
      <w:r w:rsidRPr="30D1C3F5" w:rsidR="4FED5545">
        <w:rPr>
          <w:rFonts w:cs="Arial"/>
        </w:rPr>
        <w:t>”</w:t>
      </w:r>
      <w:r w:rsidRPr="30D1C3F5" w:rsidR="524AEC22">
        <w:rPr>
          <w:rFonts w:cs="Arial"/>
          <w:b/>
          <w:bCs/>
        </w:rPr>
        <w:t>DOCUMENTO ACREDITATIVO DE REPRESENTACION</w:t>
      </w:r>
      <w:r w:rsidRPr="30D1C3F5" w:rsidR="524AEC22">
        <w:rPr>
          <w:rFonts w:cs="Arial"/>
        </w:rPr>
        <w:t>”</w:t>
      </w:r>
    </w:p>
    <w:p w:rsidRPr="00B95078" w:rsidR="00044D8A" w:rsidP="00A34EF0" w:rsidRDefault="38A23877" w14:paraId="36F90461" w14:textId="4F3C2525">
      <w:pPr>
        <w:spacing w:before="0" w:after="160" w:line="276" w:lineRule="auto"/>
        <w:rPr>
          <w:rFonts w:cs="Arial"/>
        </w:rPr>
      </w:pPr>
      <w:r w:rsidRPr="30D1C3F5">
        <w:rPr>
          <w:rFonts w:cs="Arial"/>
        </w:rPr>
        <w:t xml:space="preserve">Este tipo de documento, que aparecerá </w:t>
      </w:r>
      <w:r w:rsidRPr="30D1C3F5" w:rsidR="2190B505">
        <w:rPr>
          <w:rFonts w:cs="Arial"/>
        </w:rPr>
        <w:t xml:space="preserve">al final del </w:t>
      </w:r>
      <w:r w:rsidRPr="30D1C3F5" w:rsidR="59FF1C0A">
        <w:rPr>
          <w:rFonts w:cs="Arial"/>
        </w:rPr>
        <w:t>segundo bloque de documentos</w:t>
      </w:r>
      <w:r w:rsidRPr="30D1C3F5" w:rsidR="2190B505">
        <w:rPr>
          <w:rFonts w:cs="Arial"/>
        </w:rPr>
        <w:t>, solicitará el documento acreditativo de consentimiento por parte del representado o interesados</w:t>
      </w:r>
      <w:r w:rsidRPr="30D1C3F5" w:rsidR="59FF1C0A">
        <w:rPr>
          <w:rFonts w:cs="Arial"/>
        </w:rPr>
        <w:t xml:space="preserve"> y</w:t>
      </w:r>
      <w:r w:rsidRPr="30D1C3F5" w:rsidR="52A0455C">
        <w:rPr>
          <w:rFonts w:cs="Arial"/>
        </w:rPr>
        <w:t xml:space="preserve"> se clasificará con la </w:t>
      </w:r>
      <w:r w:rsidRPr="30D1C3F5" w:rsidR="59FF1C0A">
        <w:rPr>
          <w:rFonts w:cs="Arial"/>
        </w:rPr>
        <w:t>t</w:t>
      </w:r>
      <w:r w:rsidRPr="30D1C3F5" w:rsidR="524AEC22">
        <w:rPr>
          <w:rFonts w:cs="Arial"/>
        </w:rPr>
        <w:t xml:space="preserve">ipología </w:t>
      </w:r>
      <w:r w:rsidRPr="30D1C3F5" w:rsidR="524AEC22">
        <w:rPr>
          <w:rFonts w:cs="Arial"/>
          <w:i/>
          <w:iCs/>
        </w:rPr>
        <w:t>ejgv_d_</w:t>
      </w:r>
      <w:commentRangeStart w:id="161"/>
      <w:r w:rsidRPr="30D1C3F5" w:rsidR="524AEC22">
        <w:rPr>
          <w:rFonts w:cs="Arial"/>
          <w:i/>
          <w:iCs/>
        </w:rPr>
        <w:t>escritura</w:t>
      </w:r>
      <w:commentRangeEnd w:id="161"/>
      <w:r w:rsidR="00757882">
        <w:commentReference w:id="161"/>
      </w:r>
      <w:r w:rsidRPr="30D1C3F5" w:rsidR="524AEC22">
        <w:rPr>
          <w:rFonts w:cs="Arial"/>
          <w:i/>
          <w:iCs/>
        </w:rPr>
        <w:t>_apod.0.0</w:t>
      </w:r>
      <w:r w:rsidRPr="30D1C3F5" w:rsidR="50E269A1">
        <w:rPr>
          <w:rFonts w:cs="Arial"/>
        </w:rPr>
        <w:t>.</w:t>
      </w:r>
      <w:r w:rsidRPr="30D1C3F5" w:rsidR="009793B3">
        <w:rPr>
          <w:rFonts w:cs="Arial"/>
        </w:rPr>
        <w:t xml:space="preserve"> Además, estará marcado como “obligatorio”</w:t>
      </w:r>
    </w:p>
    <w:p w:rsidRPr="00B95078" w:rsidR="008743C3" w:rsidP="4FB98DB2" w:rsidRDefault="008743C3" w14:paraId="4C14B408" w14:textId="338C20D5">
      <w:pPr>
        <w:spacing w:before="0" w:after="160" w:line="259" w:lineRule="auto"/>
        <w:jc w:val="left"/>
      </w:pPr>
    </w:p>
    <w:p w:rsidR="720056C2" w:rsidP="30944950" w:rsidRDefault="720056C2" w14:paraId="6D7EDBFF" w14:textId="5E5C9005">
      <w:pPr>
        <w:spacing w:before="0" w:after="160" w:line="259" w:lineRule="auto"/>
        <w:jc w:val="left"/>
      </w:pPr>
      <w:r>
        <w:rPr>
          <w:noProof/>
        </w:rPr>
        <w:drawing>
          <wp:inline distT="0" distB="0" distL="0" distR="0" wp14:anchorId="4E338BBC" wp14:editId="44D9C7DA">
            <wp:extent cx="5400675" cy="2486025"/>
            <wp:effectExtent l="0" t="0" r="0" b="0"/>
            <wp:docPr id="726386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860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675" cy="2486025"/>
                    </a:xfrm>
                    <a:prstGeom prst="rect">
                      <a:avLst/>
                    </a:prstGeom>
                  </pic:spPr>
                </pic:pic>
              </a:graphicData>
            </a:graphic>
          </wp:inline>
        </w:drawing>
      </w:r>
    </w:p>
    <w:p w:rsidRPr="00B95078" w:rsidR="008743C3" w:rsidP="4FB98DB2" w:rsidRDefault="008743C3" w14:paraId="7EF4464C" w14:textId="77777777">
      <w:pPr>
        <w:spacing w:before="0" w:after="160" w:line="259" w:lineRule="auto"/>
        <w:jc w:val="left"/>
        <w:rPr>
          <w:rFonts w:cs="Arial"/>
        </w:rPr>
      </w:pPr>
    </w:p>
    <w:p w:rsidRPr="00B95078" w:rsidR="0066012B" w:rsidP="00AA13F2" w:rsidRDefault="4B366991" w14:paraId="43CE309C" w14:textId="04F3EB19">
      <w:pPr>
        <w:pStyle w:val="Titulo4"/>
        <w:rPr>
          <w:shd w:val="clear" w:color="auto" w:fill="FFFFFF"/>
        </w:rPr>
      </w:pPr>
      <w:bookmarkStart w:name="_Toc1760643040" w:id="162"/>
      <w:r w:rsidRPr="00B95078">
        <w:t>D</w:t>
      </w:r>
      <w:r w:rsidRPr="00B95078" w:rsidR="1D4D7384">
        <w:t xml:space="preserve">ocumento de </w:t>
      </w:r>
      <w:r w:rsidRPr="00AA13F2" w:rsidR="1D4D7384">
        <w:t>Autorización</w:t>
      </w:r>
      <w:bookmarkEnd w:id="162"/>
    </w:p>
    <w:p w:rsidRPr="00B95078" w:rsidR="000E731D" w:rsidP="00A34EF0" w:rsidRDefault="1DB49326" w14:paraId="1D73D4FD" w14:textId="3FB72E97">
      <w:pPr>
        <w:spacing w:line="276" w:lineRule="auto"/>
        <w:rPr>
          <w:rFonts w:cs="Arial"/>
          <w:color w:val="000000"/>
          <w:shd w:val="clear" w:color="auto" w:fill="FFFFFF"/>
        </w:rPr>
      </w:pPr>
      <w:r w:rsidRPr="00B95078">
        <w:rPr>
          <w:rFonts w:cs="Arial"/>
          <w:b/>
          <w:bCs/>
          <w:color w:val="000000"/>
          <w:shd w:val="clear" w:color="auto" w:fill="FFFFFF"/>
        </w:rPr>
        <w:t>Aplica al caso de uso de Funcionario Habilitado</w:t>
      </w:r>
    </w:p>
    <w:p w:rsidRPr="00B95078" w:rsidR="00E57DDE" w:rsidP="00A34EF0" w:rsidRDefault="5B1D80F9" w14:paraId="3EA657FD" w14:textId="0158BC89">
      <w:pPr>
        <w:spacing w:line="276" w:lineRule="auto"/>
        <w:rPr>
          <w:rFonts w:cs="Arial"/>
          <w:color w:val="000000"/>
          <w:shd w:val="clear" w:color="auto" w:fill="FFFFFF"/>
        </w:rPr>
      </w:pPr>
      <w:r w:rsidRPr="00B95078">
        <w:rPr>
          <w:rFonts w:cs="Arial"/>
          <w:color w:val="000000"/>
          <w:shd w:val="clear" w:color="auto" w:fill="FFFFFF"/>
        </w:rPr>
        <w:t xml:space="preserve">En el caso de que se trate de una solicitud tramitada por un funcionario habilitado, dicha solicitud necesita la aportación del </w:t>
      </w:r>
      <w:r w:rsidRPr="00B95078">
        <w:rPr>
          <w:rFonts w:cs="Arial"/>
          <w:b/>
          <w:bCs/>
          <w:color w:val="000000"/>
          <w:shd w:val="clear" w:color="auto" w:fill="FFFFFF"/>
        </w:rPr>
        <w:t>DOCUMENTO DE AUTORIZACI</w:t>
      </w:r>
      <w:r w:rsidRPr="00B95078" w:rsidR="463CCB03">
        <w:rPr>
          <w:rFonts w:cs="Arial"/>
          <w:b/>
          <w:bCs/>
          <w:color w:val="000000"/>
          <w:shd w:val="clear" w:color="auto" w:fill="FFFFFF"/>
        </w:rPr>
        <w:t>Ó</w:t>
      </w:r>
      <w:r w:rsidRPr="00B95078">
        <w:rPr>
          <w:rFonts w:cs="Arial"/>
          <w:b/>
          <w:bCs/>
          <w:color w:val="000000"/>
          <w:shd w:val="clear" w:color="auto" w:fill="FFFFFF"/>
        </w:rPr>
        <w:t>N</w:t>
      </w:r>
      <w:r w:rsidRPr="00B95078">
        <w:rPr>
          <w:rFonts w:cs="Arial"/>
          <w:color w:val="000000"/>
          <w:shd w:val="clear" w:color="auto" w:fill="FFFFFF"/>
        </w:rPr>
        <w:t>. Este documento</w:t>
      </w:r>
      <w:r w:rsidRPr="00B95078" w:rsidR="013915CE">
        <w:rPr>
          <w:rFonts w:cs="Arial"/>
          <w:color w:val="000000"/>
          <w:shd w:val="clear" w:color="auto" w:fill="FFFFFF"/>
        </w:rPr>
        <w:t xml:space="preserve"> ha sido completado en el prime</w:t>
      </w:r>
      <w:r w:rsidRPr="00B95078" w:rsidR="7EB815E1">
        <w:rPr>
          <w:rFonts w:cs="Arial"/>
          <w:color w:val="000000"/>
          <w:shd w:val="clear" w:color="auto" w:fill="FFFFFF"/>
        </w:rPr>
        <w:t>r</w:t>
      </w:r>
      <w:r w:rsidRPr="00B95078" w:rsidR="013915CE">
        <w:rPr>
          <w:rFonts w:cs="Arial"/>
          <w:color w:val="000000"/>
          <w:shd w:val="clear" w:color="auto" w:fill="FFFFFF"/>
        </w:rPr>
        <w:t xml:space="preserve"> paso de la solicitud y </w:t>
      </w:r>
      <w:r w:rsidRPr="00B95078" w:rsidR="7EB815E1">
        <w:rPr>
          <w:rFonts w:cs="Arial"/>
          <w:color w:val="000000"/>
          <w:shd w:val="clear" w:color="auto" w:fill="FFFFFF"/>
        </w:rPr>
        <w:t xml:space="preserve">ha sido firmado </w:t>
      </w:r>
      <w:r w:rsidRPr="00B95078" w:rsidR="59FF1C0A">
        <w:rPr>
          <w:rFonts w:cs="Arial"/>
          <w:color w:val="000000"/>
          <w:shd w:val="clear" w:color="auto" w:fill="FFFFFF"/>
        </w:rPr>
        <w:t xml:space="preserve">de manera manuscrita por el ciudadano. </w:t>
      </w:r>
    </w:p>
    <w:p w:rsidRPr="00B95078" w:rsidR="00D70A13" w:rsidP="00A34EF0" w:rsidRDefault="59FF1C0A" w14:paraId="7DC6AB03" w14:textId="0FFD61C2">
      <w:pPr>
        <w:spacing w:before="0" w:after="160" w:line="276" w:lineRule="auto"/>
        <w:rPr>
          <w:rFonts w:cs="Arial"/>
        </w:rPr>
      </w:pPr>
      <w:r w:rsidRPr="00B95078">
        <w:rPr>
          <w:rFonts w:cs="Arial"/>
          <w:color w:val="000000"/>
          <w:shd w:val="clear" w:color="auto" w:fill="FFFFFF"/>
        </w:rPr>
        <w:t xml:space="preserve">Este tipo de documento aparecerá al final del segundo bloque de tipos de documentos del paso 4, </w:t>
      </w:r>
      <w:r w:rsidRPr="00B95078">
        <w:rPr>
          <w:rFonts w:cs="Arial"/>
        </w:rPr>
        <w:t xml:space="preserve">se clasificará con la tipología </w:t>
      </w:r>
      <w:r w:rsidRPr="30D1C3F5">
        <w:rPr>
          <w:rFonts w:cs="Arial"/>
          <w:i/>
          <w:iCs/>
        </w:rPr>
        <w:t xml:space="preserve">ejgv_d_consentimiento.0.0 </w:t>
      </w:r>
      <w:r w:rsidRPr="00B95078">
        <w:rPr>
          <w:rFonts w:cs="Arial"/>
        </w:rPr>
        <w:t>y, además, estará marcado como “obligatorio”.</w:t>
      </w:r>
    </w:p>
    <w:p w:rsidRPr="00B95078" w:rsidR="19F7C659" w:rsidP="19F7C659" w:rsidRDefault="2AB0C266" w14:paraId="4F16DF9A" w14:textId="233E2E56">
      <w:pPr>
        <w:spacing w:before="0" w:after="160" w:line="259" w:lineRule="auto"/>
        <w:jc w:val="left"/>
        <w:rPr>
          <w:rFonts w:cs="Arial"/>
        </w:rPr>
      </w:pPr>
      <w:r w:rsidRPr="00B95078">
        <w:rPr>
          <w:rFonts w:cs="Arial"/>
          <w:noProof/>
        </w:rPr>
        <w:drawing>
          <wp:inline distT="0" distB="0" distL="0" distR="0" wp14:anchorId="5DCBE5E3" wp14:editId="2ED3C061">
            <wp:extent cx="4654789" cy="1873346"/>
            <wp:effectExtent l="0" t="0" r="0" b="0"/>
            <wp:docPr id="6412588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58804" name=""/>
                    <pic:cNvPicPr/>
                  </pic:nvPicPr>
                  <pic:blipFill>
                    <a:blip r:embed="rId100">
                      <a:extLst>
                        <a:ext uri="{28A0092B-C50C-407E-A947-70E740481C1C}">
                          <a14:useLocalDpi xmlns:a14="http://schemas.microsoft.com/office/drawing/2010/main" val="0"/>
                        </a:ext>
                      </a:extLst>
                    </a:blip>
                    <a:stretch>
                      <a:fillRect/>
                    </a:stretch>
                  </pic:blipFill>
                  <pic:spPr>
                    <a:xfrm>
                      <a:off x="0" y="0"/>
                      <a:ext cx="4654789" cy="1873346"/>
                    </a:xfrm>
                    <a:prstGeom prst="rect">
                      <a:avLst/>
                    </a:prstGeom>
                  </pic:spPr>
                </pic:pic>
              </a:graphicData>
            </a:graphic>
          </wp:inline>
        </w:drawing>
      </w:r>
    </w:p>
    <w:p w:rsidRPr="00B95078" w:rsidR="001A2F9C" w:rsidP="4FB98DB2" w:rsidRDefault="001A2F9C" w14:paraId="43C2050B" w14:textId="77777777">
      <w:pPr>
        <w:spacing w:before="0" w:after="160" w:line="259" w:lineRule="auto"/>
        <w:jc w:val="left"/>
        <w:rPr>
          <w:rFonts w:cs="Arial"/>
        </w:rPr>
      </w:pPr>
    </w:p>
    <w:p w:rsidRPr="00B95078" w:rsidR="00115A9B" w:rsidP="4FB98DB2" w:rsidRDefault="00115A9B" w14:paraId="41BAB8CB" w14:textId="77777777">
      <w:pPr>
        <w:jc w:val="left"/>
        <w:rPr>
          <w:rFonts w:cs="Arial"/>
          <w:color w:val="000000"/>
          <w:shd w:val="clear" w:color="auto" w:fill="FFFFFF"/>
        </w:rPr>
      </w:pPr>
    </w:p>
    <w:p w:rsidRPr="00B95078" w:rsidR="00CE39F0" w:rsidP="00A34EF0" w:rsidRDefault="18249A33" w14:paraId="1C0BCE4C" w14:textId="5AC256D9">
      <w:pPr>
        <w:pStyle w:val="Ttulo3"/>
        <w:spacing w:line="276" w:lineRule="auto"/>
        <w:jc w:val="left"/>
      </w:pPr>
      <w:bookmarkStart w:name="_Toc1358356222" w:id="163"/>
      <w:bookmarkStart w:name="_Toc212993697" w:id="164"/>
      <w:bookmarkStart w:name="_Toc213765535" w:id="165"/>
      <w:r>
        <w:t xml:space="preserve">Formas de adjuntar </w:t>
      </w:r>
      <w:r w:rsidR="20602F60">
        <w:t>documentos</w:t>
      </w:r>
      <w:bookmarkEnd w:id="163"/>
      <w:bookmarkEnd w:id="164"/>
      <w:bookmarkEnd w:id="165"/>
    </w:p>
    <w:p w:rsidRPr="00B95078" w:rsidR="005B2821" w:rsidP="00A34EF0" w:rsidRDefault="42B1ED47" w14:paraId="5138F397" w14:textId="2434E6CE">
      <w:pPr>
        <w:spacing w:line="276" w:lineRule="auto"/>
        <w:jc w:val="left"/>
        <w:rPr>
          <w:rFonts w:cs="Arial"/>
        </w:rPr>
      </w:pPr>
      <w:r w:rsidRPr="30D1C3F5">
        <w:rPr>
          <w:rFonts w:cs="Arial"/>
        </w:rPr>
        <w:t>La persona solicitante</w:t>
      </w:r>
      <w:r w:rsidRPr="30D1C3F5" w:rsidR="6D5F8BA1">
        <w:rPr>
          <w:rFonts w:cs="Arial"/>
        </w:rPr>
        <w:t xml:space="preserve"> podrá incorporar los documentos a</w:t>
      </w:r>
      <w:r w:rsidRPr="30D1C3F5" w:rsidR="7779D6CC">
        <w:rPr>
          <w:rFonts w:cs="Arial"/>
        </w:rPr>
        <w:t xml:space="preserve"> la solicitud mediante 3 formas:</w:t>
      </w:r>
    </w:p>
    <w:p w:rsidRPr="00B95078" w:rsidR="002777A8" w:rsidP="00A34EF0" w:rsidRDefault="7779D6CC" w14:paraId="7F33D393" w14:textId="6C0EF26D">
      <w:pPr>
        <w:pStyle w:val="Prrafodelista"/>
        <w:numPr>
          <w:ilvl w:val="0"/>
          <w:numId w:val="79"/>
        </w:numPr>
        <w:spacing w:line="276" w:lineRule="auto"/>
        <w:jc w:val="left"/>
        <w:rPr>
          <w:rFonts w:cs="Arial"/>
        </w:rPr>
      </w:pPr>
      <w:r w:rsidRPr="30D1C3F5">
        <w:rPr>
          <w:rFonts w:cs="Arial"/>
        </w:rPr>
        <w:t>Carga de documentos</w:t>
      </w:r>
      <w:r w:rsidRPr="30D1C3F5" w:rsidR="23AD83A9">
        <w:rPr>
          <w:rFonts w:cs="Arial"/>
        </w:rPr>
        <w:t xml:space="preserve"> desde su dispositivo</w:t>
      </w:r>
      <w:r w:rsidRPr="30D1C3F5" w:rsidR="2D8F8D1F">
        <w:rPr>
          <w:rFonts w:cs="Arial"/>
        </w:rPr>
        <w:t xml:space="preserve"> (‘Subir archivos’).</w:t>
      </w:r>
    </w:p>
    <w:p w:rsidRPr="00B95078" w:rsidR="00967F5C" w:rsidP="00A34EF0" w:rsidRDefault="6D45D962" w14:paraId="72EB658B" w14:textId="46E31588">
      <w:pPr>
        <w:pStyle w:val="Prrafodelista"/>
        <w:numPr>
          <w:ilvl w:val="0"/>
          <w:numId w:val="79"/>
        </w:numPr>
        <w:spacing w:line="276" w:lineRule="auto"/>
        <w:jc w:val="left"/>
        <w:rPr>
          <w:rFonts w:cs="Arial"/>
        </w:rPr>
      </w:pPr>
      <w:r w:rsidRPr="30D1C3F5">
        <w:rPr>
          <w:rFonts w:cs="Arial"/>
        </w:rPr>
        <w:t>S</w:t>
      </w:r>
      <w:r w:rsidRPr="30D1C3F5" w:rsidR="7D52A749">
        <w:rPr>
          <w:rFonts w:cs="Arial"/>
        </w:rPr>
        <w:t>elección</w:t>
      </w:r>
      <w:r w:rsidRPr="30D1C3F5" w:rsidR="2EE10FF5">
        <w:rPr>
          <w:rFonts w:cs="Arial"/>
        </w:rPr>
        <w:t xml:space="preserve"> de</w:t>
      </w:r>
      <w:r w:rsidRPr="30D1C3F5" w:rsidR="7F7A097E">
        <w:rPr>
          <w:rFonts w:cs="Arial"/>
        </w:rPr>
        <w:t xml:space="preserve"> un documento que ya se ha aportado previamente en expedientes anteriores</w:t>
      </w:r>
      <w:r w:rsidRPr="30D1C3F5" w:rsidR="27D274C6">
        <w:rPr>
          <w:rFonts w:cs="Arial"/>
        </w:rPr>
        <w:t xml:space="preserve"> (</w:t>
      </w:r>
      <w:r w:rsidRPr="30D1C3F5" w:rsidR="3CCFB1D1">
        <w:rPr>
          <w:rFonts w:cs="Arial"/>
        </w:rPr>
        <w:t>‘</w:t>
      </w:r>
      <w:r w:rsidRPr="30D1C3F5" w:rsidR="00E26D89">
        <w:rPr>
          <w:rFonts w:cs="Arial"/>
        </w:rPr>
        <w:t>Mis Documentos</w:t>
      </w:r>
      <w:r w:rsidRPr="30D1C3F5" w:rsidR="434B7B00">
        <w:rPr>
          <w:rFonts w:cs="Arial"/>
        </w:rPr>
        <w:t>’</w:t>
      </w:r>
      <w:r w:rsidRPr="30D1C3F5" w:rsidR="27D274C6">
        <w:rPr>
          <w:rFonts w:cs="Arial"/>
        </w:rPr>
        <w:t>)</w:t>
      </w:r>
      <w:r w:rsidRPr="30D1C3F5" w:rsidR="40171609">
        <w:rPr>
          <w:rFonts w:cs="Arial"/>
        </w:rPr>
        <w:t>.</w:t>
      </w:r>
    </w:p>
    <w:p w:rsidRPr="00B95078" w:rsidR="00CA3FE5" w:rsidP="00A34EF0" w:rsidRDefault="2482D954" w14:paraId="3A31E99D" w14:textId="52AA7375">
      <w:pPr>
        <w:pStyle w:val="Prrafodelista"/>
        <w:numPr>
          <w:ilvl w:val="0"/>
          <w:numId w:val="79"/>
        </w:numPr>
        <w:spacing w:line="276" w:lineRule="auto"/>
        <w:jc w:val="left"/>
        <w:rPr>
          <w:rFonts w:cs="Arial"/>
        </w:rPr>
      </w:pPr>
      <w:r w:rsidRPr="30D1C3F5">
        <w:rPr>
          <w:rFonts w:cs="Arial"/>
        </w:rPr>
        <w:t>I</w:t>
      </w:r>
      <w:r w:rsidRPr="30D1C3F5" w:rsidR="2EE10FF5">
        <w:rPr>
          <w:rFonts w:cs="Arial"/>
        </w:rPr>
        <w:t>de</w:t>
      </w:r>
      <w:r w:rsidRPr="30D1C3F5" w:rsidR="7D52A749">
        <w:rPr>
          <w:rFonts w:cs="Arial"/>
        </w:rPr>
        <w:t>ntificación</w:t>
      </w:r>
      <w:r w:rsidRPr="30D1C3F5" w:rsidR="27D274C6">
        <w:rPr>
          <w:rFonts w:cs="Arial"/>
        </w:rPr>
        <w:t xml:space="preserve">, en base a tres datos, </w:t>
      </w:r>
      <w:r w:rsidRPr="30D1C3F5" w:rsidR="7D52A749">
        <w:rPr>
          <w:rFonts w:cs="Arial"/>
        </w:rPr>
        <w:t xml:space="preserve">de un documento entregado anteriormente a la </w:t>
      </w:r>
      <w:r w:rsidRPr="30D1C3F5" w:rsidR="27D274C6">
        <w:rPr>
          <w:rFonts w:cs="Arial"/>
        </w:rPr>
        <w:t>A</w:t>
      </w:r>
      <w:r w:rsidRPr="30D1C3F5" w:rsidR="7D52A749">
        <w:rPr>
          <w:rFonts w:cs="Arial"/>
        </w:rPr>
        <w:t>dministración</w:t>
      </w:r>
      <w:r w:rsidRPr="30D1C3F5" w:rsidR="29BEDCA7">
        <w:rPr>
          <w:rFonts w:cs="Arial"/>
        </w:rPr>
        <w:t xml:space="preserve"> (‘Entregado anteriormente’)</w:t>
      </w:r>
    </w:p>
    <w:p w:rsidRPr="00B95078" w:rsidR="00D96663" w:rsidP="4FB98DB2" w:rsidRDefault="00D96663" w14:paraId="5D4BCFC2" w14:textId="65995BDD">
      <w:pPr>
        <w:pStyle w:val="Prrafodelista"/>
        <w:ind w:left="360"/>
        <w:jc w:val="left"/>
        <w:rPr>
          <w:rFonts w:cs="Arial"/>
        </w:rPr>
      </w:pPr>
    </w:p>
    <w:p w:rsidRPr="00B95078" w:rsidR="6CE17221" w:rsidP="4FB98DB2" w:rsidRDefault="6CE17221" w14:paraId="70FEAD21" w14:textId="256CC221">
      <w:pPr>
        <w:pStyle w:val="Prrafodelista"/>
        <w:ind w:left="0"/>
        <w:jc w:val="left"/>
        <w:rPr>
          <w:rFonts w:cs="Arial"/>
        </w:rPr>
      </w:pPr>
      <w:r w:rsidRPr="00B95078">
        <w:rPr>
          <w:rFonts w:cs="Arial"/>
          <w:noProof/>
        </w:rPr>
        <w:drawing>
          <wp:inline distT="0" distB="0" distL="0" distR="0" wp14:anchorId="54020943" wp14:editId="5BD980FF">
            <wp:extent cx="3378374" cy="266714"/>
            <wp:effectExtent l="0" t="0" r="0" b="0"/>
            <wp:docPr id="1156753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3038" name=""/>
                    <pic:cNvPicPr/>
                  </pic:nvPicPr>
                  <pic:blipFill>
                    <a:blip r:embed="rId101">
                      <a:extLst>
                        <a:ext uri="{28A0092B-C50C-407E-A947-70E740481C1C}">
                          <a14:useLocalDpi xmlns:a14="http://schemas.microsoft.com/office/drawing/2010/main" val="0"/>
                        </a:ext>
                      </a:extLst>
                    </a:blip>
                    <a:stretch>
                      <a:fillRect/>
                    </a:stretch>
                  </pic:blipFill>
                  <pic:spPr>
                    <a:xfrm>
                      <a:off x="0" y="0"/>
                      <a:ext cx="3378374" cy="266714"/>
                    </a:xfrm>
                    <a:prstGeom prst="rect">
                      <a:avLst/>
                    </a:prstGeom>
                  </pic:spPr>
                </pic:pic>
              </a:graphicData>
            </a:graphic>
          </wp:inline>
        </w:drawing>
      </w:r>
    </w:p>
    <w:p w:rsidRPr="00B95078" w:rsidR="00967F5C" w:rsidP="4FB98DB2" w:rsidRDefault="00967F5C" w14:paraId="0098678C" w14:textId="77777777">
      <w:pPr>
        <w:jc w:val="left"/>
        <w:rPr>
          <w:rFonts w:cs="Arial"/>
        </w:rPr>
      </w:pPr>
    </w:p>
    <w:p w:rsidRPr="00B95078" w:rsidR="00FA1C04" w:rsidP="00AA13F2" w:rsidRDefault="296D5962" w14:paraId="5DDC3943" w14:textId="7DC90086">
      <w:pPr>
        <w:pStyle w:val="Titulo4"/>
      </w:pPr>
      <w:bookmarkStart w:name="_Toc1572780376" w:id="166"/>
      <w:r w:rsidRPr="00B95078">
        <w:t xml:space="preserve">Carga de </w:t>
      </w:r>
      <w:r w:rsidRPr="00B95078" w:rsidR="1D93B931">
        <w:t>Documentos</w:t>
      </w:r>
      <w:r w:rsidRPr="00B95078" w:rsidR="629F8CA1">
        <w:t xml:space="preserve"> </w:t>
      </w:r>
      <w:r w:rsidRPr="00AA13F2" w:rsidR="629F8CA1">
        <w:t>desde</w:t>
      </w:r>
      <w:r w:rsidRPr="00B95078" w:rsidR="629F8CA1">
        <w:t xml:space="preserve"> su dispositivo</w:t>
      </w:r>
      <w:bookmarkEnd w:id="166"/>
    </w:p>
    <w:p w:rsidRPr="00B95078" w:rsidR="00E12EA8" w:rsidP="00A34EF0" w:rsidRDefault="6485BCE3" w14:paraId="035C1E04" w14:textId="77777777">
      <w:pPr>
        <w:spacing w:line="276" w:lineRule="auto"/>
        <w:rPr>
          <w:rFonts w:cs="Arial"/>
        </w:rPr>
      </w:pPr>
      <w:r w:rsidRPr="30D1C3F5">
        <w:rPr>
          <w:rFonts w:cs="Arial"/>
        </w:rPr>
        <w:t>La carga de documentos desde el dispositivo se podrá realizar a través de dos opciones:</w:t>
      </w:r>
    </w:p>
    <w:p w:rsidRPr="00B95078" w:rsidR="00890D84" w:rsidP="00A34EF0" w:rsidRDefault="6485BCE3" w14:paraId="2E4D4574" w14:textId="44459435">
      <w:pPr>
        <w:pStyle w:val="Prrafodelista"/>
        <w:numPr>
          <w:ilvl w:val="0"/>
          <w:numId w:val="30"/>
        </w:numPr>
        <w:spacing w:line="276" w:lineRule="auto"/>
        <w:rPr>
          <w:rFonts w:cs="Arial"/>
          <w:lang w:eastAsia="en-US"/>
        </w:rPr>
      </w:pPr>
      <w:r w:rsidRPr="30D1C3F5">
        <w:rPr>
          <w:rFonts w:cs="Arial"/>
        </w:rPr>
        <w:t>Seleccionando los archivos a través del explorador de archivos del sistema. Esta opción se activa a través del botón “Subir archivos” o p</w:t>
      </w:r>
      <w:r w:rsidRPr="30D1C3F5" w:rsidR="5C7D4D5C">
        <w:rPr>
          <w:rFonts w:cs="Arial"/>
        </w:rPr>
        <w:t>inchando en cualquier zona del “slot” de documentos</w:t>
      </w:r>
      <w:r w:rsidRPr="30D1C3F5" w:rsidR="0BC8A1E5">
        <w:rPr>
          <w:rFonts w:cs="Arial"/>
        </w:rPr>
        <w:t>.</w:t>
      </w:r>
    </w:p>
    <w:p w:rsidRPr="00B95078" w:rsidR="00890D84" w:rsidP="00A34EF0" w:rsidRDefault="5C7D4D5C" w14:paraId="69D4EC4A" w14:textId="3E10EF96">
      <w:pPr>
        <w:pStyle w:val="Prrafodelista"/>
        <w:numPr>
          <w:ilvl w:val="0"/>
          <w:numId w:val="30"/>
        </w:numPr>
        <w:spacing w:line="276" w:lineRule="auto"/>
        <w:rPr>
          <w:rFonts w:cs="Arial"/>
          <w:lang w:eastAsia="en-US"/>
        </w:rPr>
      </w:pPr>
      <w:r w:rsidRPr="30D1C3F5">
        <w:rPr>
          <w:rFonts w:cs="Arial"/>
        </w:rPr>
        <w:t>M</w:t>
      </w:r>
      <w:r w:rsidRPr="30D1C3F5" w:rsidR="17007A49">
        <w:rPr>
          <w:rFonts w:cs="Arial"/>
        </w:rPr>
        <w:t xml:space="preserve">ediante </w:t>
      </w:r>
      <w:r w:rsidRPr="30D1C3F5" w:rsidR="17007A49">
        <w:rPr>
          <w:rFonts w:cs="Arial"/>
          <w:i/>
          <w:iCs/>
        </w:rPr>
        <w:t>drag&amp;drop</w:t>
      </w:r>
      <w:r w:rsidRPr="30D1C3F5" w:rsidR="17007A49">
        <w:rPr>
          <w:rFonts w:cs="Arial"/>
        </w:rPr>
        <w:t xml:space="preserve"> </w:t>
      </w:r>
      <w:r w:rsidRPr="30D1C3F5">
        <w:rPr>
          <w:rFonts w:cs="Arial"/>
        </w:rPr>
        <w:t>desde la carpeta del dispositivo desde el que se está realizando la solicitud</w:t>
      </w:r>
      <w:r w:rsidRPr="30D1C3F5" w:rsidR="33E76607">
        <w:rPr>
          <w:rFonts w:cs="Arial"/>
        </w:rPr>
        <w:t xml:space="preserve">. </w:t>
      </w:r>
    </w:p>
    <w:p w:rsidRPr="00B95078" w:rsidR="00FA1C04" w:rsidP="00A34EF0" w:rsidRDefault="5C7D4D5C" w14:paraId="63039E1D" w14:textId="2094676F">
      <w:pPr>
        <w:spacing w:line="276" w:lineRule="auto"/>
        <w:rPr>
          <w:rFonts w:cs="Arial"/>
          <w:lang w:eastAsia="en-US"/>
        </w:rPr>
      </w:pPr>
      <w:r w:rsidRPr="30D1C3F5">
        <w:rPr>
          <w:rFonts w:cs="Arial"/>
        </w:rPr>
        <w:t xml:space="preserve">Esta utilidad </w:t>
      </w:r>
      <w:r w:rsidRPr="30D1C3F5" w:rsidR="0BC8A1E5">
        <w:rPr>
          <w:rFonts w:cs="Arial"/>
        </w:rPr>
        <w:t>deberá funcionar tanto</w:t>
      </w:r>
      <w:r w:rsidRPr="30D1C3F5">
        <w:rPr>
          <w:rFonts w:cs="Arial"/>
        </w:rPr>
        <w:t xml:space="preserve"> desde </w:t>
      </w:r>
      <w:r w:rsidRPr="30D1C3F5" w:rsidR="33E76607">
        <w:rPr>
          <w:rFonts w:cs="Arial"/>
        </w:rPr>
        <w:t xml:space="preserve">PC (cualquier sistema operativo) </w:t>
      </w:r>
      <w:r w:rsidRPr="30D1C3F5" w:rsidR="722582B7">
        <w:rPr>
          <w:rFonts w:cs="Arial"/>
        </w:rPr>
        <w:t xml:space="preserve">como </w:t>
      </w:r>
      <w:r w:rsidRPr="30D1C3F5" w:rsidR="33E76607">
        <w:rPr>
          <w:rFonts w:cs="Arial"/>
        </w:rPr>
        <w:t xml:space="preserve">desde </w:t>
      </w:r>
      <w:r w:rsidRPr="30D1C3F5" w:rsidR="17007A49">
        <w:rPr>
          <w:rFonts w:cs="Arial"/>
          <w:lang w:eastAsia="en-US"/>
        </w:rPr>
        <w:t>dispositivos móviles (Android e i</w:t>
      </w:r>
      <w:r w:rsidRPr="30D1C3F5" w:rsidR="5FAA2F55">
        <w:rPr>
          <w:rFonts w:cs="Arial"/>
          <w:lang w:eastAsia="en-US"/>
        </w:rPr>
        <w:t>OS</w:t>
      </w:r>
      <w:r w:rsidRPr="30D1C3F5" w:rsidR="17007A49">
        <w:rPr>
          <w:rFonts w:cs="Arial"/>
          <w:lang w:eastAsia="en-US"/>
        </w:rPr>
        <w:t>)</w:t>
      </w:r>
      <w:r w:rsidRPr="30D1C3F5" w:rsidR="7E5ADBE4">
        <w:rPr>
          <w:rFonts w:cs="Arial"/>
          <w:lang w:eastAsia="en-US"/>
        </w:rPr>
        <w:t>.</w:t>
      </w:r>
    </w:p>
    <w:p w:rsidRPr="00B95078" w:rsidR="00077B1C" w:rsidP="00A34EF0" w:rsidRDefault="2311CCF7" w14:paraId="0C7A24A4" w14:textId="6DDBDAE3">
      <w:pPr>
        <w:spacing w:before="0" w:after="160" w:line="276" w:lineRule="auto"/>
        <w:rPr>
          <w:rFonts w:cs="Arial"/>
          <w:color w:val="000000"/>
        </w:rPr>
      </w:pPr>
      <w:r w:rsidRPr="1D50CD2C">
        <w:rPr>
          <w:rFonts w:cs="Arial"/>
          <w:color w:val="000000" w:themeColor="text1"/>
        </w:rPr>
        <w:t xml:space="preserve">Para todos los </w:t>
      </w:r>
      <w:r w:rsidRPr="1D50CD2C" w:rsidR="44FC730F">
        <w:rPr>
          <w:rFonts w:cs="Arial"/>
          <w:color w:val="000000" w:themeColor="text1"/>
        </w:rPr>
        <w:t>documento</w:t>
      </w:r>
      <w:r w:rsidRPr="1D50CD2C" w:rsidR="2934926D">
        <w:rPr>
          <w:rFonts w:cs="Arial"/>
          <w:color w:val="000000" w:themeColor="text1"/>
        </w:rPr>
        <w:t xml:space="preserve">s </w:t>
      </w:r>
      <w:r w:rsidRPr="1D50CD2C" w:rsidR="34594F63">
        <w:rPr>
          <w:rFonts w:cs="Arial"/>
          <w:color w:val="000000" w:themeColor="text1"/>
        </w:rPr>
        <w:t xml:space="preserve">se </w:t>
      </w:r>
      <w:r w:rsidRPr="1D50CD2C" w:rsidR="2934926D">
        <w:rPr>
          <w:rFonts w:cs="Arial"/>
          <w:color w:val="000000" w:themeColor="text1"/>
        </w:rPr>
        <w:t xml:space="preserve">mostrarán las restricciones de </w:t>
      </w:r>
      <w:r w:rsidRPr="1D50CD2C" w:rsidR="7DA30BB6">
        <w:rPr>
          <w:rFonts w:cs="Arial"/>
          <w:color w:val="000000" w:themeColor="text1"/>
        </w:rPr>
        <w:t>formato</w:t>
      </w:r>
      <w:r w:rsidRPr="1D50CD2C" w:rsidR="722582B7">
        <w:rPr>
          <w:rFonts w:cs="Arial"/>
          <w:color w:val="000000" w:themeColor="text1"/>
        </w:rPr>
        <w:t xml:space="preserve"> (extensiones)</w:t>
      </w:r>
      <w:r w:rsidRPr="1D50CD2C" w:rsidR="7DA30BB6">
        <w:rPr>
          <w:rFonts w:cs="Arial"/>
          <w:color w:val="000000" w:themeColor="text1"/>
        </w:rPr>
        <w:t>, tamaño y número máximo de ficheros que puedan adjuntarse</w:t>
      </w:r>
      <w:r w:rsidRPr="1D50CD2C" w:rsidR="7E5ADBE4">
        <w:rPr>
          <w:rFonts w:cs="Arial"/>
          <w:color w:val="000000" w:themeColor="text1"/>
        </w:rPr>
        <w:t xml:space="preserve">. </w:t>
      </w:r>
      <w:r w:rsidRPr="1D50CD2C" w:rsidR="2CEC271B">
        <w:rPr>
          <w:rFonts w:cs="Arial"/>
          <w:color w:val="000000" w:themeColor="text1"/>
        </w:rPr>
        <w:t>Las restricciones de tamaño de archivo y número máximo de archivos son recomendaciones, en ningún caso el sistema limitará aportar documentos más grandes o más número de archivos de los especificados</w:t>
      </w:r>
      <w:r w:rsidRPr="1D50CD2C" w:rsidR="043B2D0C">
        <w:rPr>
          <w:rFonts w:cs="Arial"/>
          <w:color w:val="000000" w:themeColor="text1"/>
        </w:rPr>
        <w:t>, salvo por la restricción general de no poder incluir documentos cuyo tamaño supere los 2Gb.</w:t>
      </w:r>
      <w:commentRangeStart w:id="167"/>
      <w:commentRangeEnd w:id="167"/>
      <w:r w:rsidR="005F056B">
        <w:commentReference w:id="167"/>
      </w:r>
    </w:p>
    <w:p w:rsidRPr="00B95078" w:rsidR="00887821" w:rsidP="4FB98DB2" w:rsidRDefault="00887821" w14:paraId="10A40981" w14:textId="61EDDFD1">
      <w:pPr>
        <w:spacing w:before="0" w:after="160" w:line="259" w:lineRule="auto"/>
        <w:jc w:val="left"/>
      </w:pPr>
    </w:p>
    <w:p w:rsidR="0AD06162" w:rsidP="30944950" w:rsidRDefault="0AD06162" w14:paraId="0E96220F" w14:textId="633216D3">
      <w:pPr>
        <w:spacing w:before="0" w:after="160" w:line="259" w:lineRule="auto"/>
        <w:jc w:val="left"/>
      </w:pPr>
      <w:r>
        <w:rPr>
          <w:noProof/>
        </w:rPr>
        <w:drawing>
          <wp:inline distT="0" distB="0" distL="0" distR="0" wp14:anchorId="0E15DA4F" wp14:editId="2A8ED6F9">
            <wp:extent cx="5400675" cy="2486025"/>
            <wp:effectExtent l="0" t="0" r="0" b="0"/>
            <wp:docPr id="13129132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1328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675" cy="2486025"/>
                    </a:xfrm>
                    <a:prstGeom prst="rect">
                      <a:avLst/>
                    </a:prstGeom>
                  </pic:spPr>
                </pic:pic>
              </a:graphicData>
            </a:graphic>
          </wp:inline>
        </w:drawing>
      </w:r>
    </w:p>
    <w:p w:rsidRPr="00B95078" w:rsidR="007A4D8A" w:rsidP="00A34EF0" w:rsidRDefault="2CEC271B" w14:paraId="5770AF77" w14:textId="2570F39D">
      <w:pPr>
        <w:spacing w:before="0" w:after="160" w:line="276" w:lineRule="auto"/>
        <w:rPr>
          <w:rFonts w:cs="Arial"/>
          <w:color w:val="000000"/>
        </w:rPr>
      </w:pPr>
      <w:r w:rsidRPr="30D1C3F5">
        <w:rPr>
          <w:rFonts w:cs="Arial"/>
          <w:color w:val="000000" w:themeColor="text1"/>
        </w:rPr>
        <w:t xml:space="preserve">Los tipos de archivo permitidos para cada tipo de documento son configurados en el CCP. En el caso de que un tipo concreto no tenga ninguna configuración específica, dicho tipo asumirá </w:t>
      </w:r>
      <w:r w:rsidRPr="30D1C3F5" w:rsidR="72EF159F">
        <w:rPr>
          <w:rFonts w:cs="Arial"/>
          <w:color w:val="000000" w:themeColor="text1"/>
        </w:rPr>
        <w:t>la configuración genérica que se muestra al inicio del paso 4- documentos.</w:t>
      </w:r>
    </w:p>
    <w:p w:rsidRPr="00B95078" w:rsidR="009F1DD8" w:rsidP="00A34EF0" w:rsidRDefault="2F4B9D9B" w14:paraId="0DCAF0A7" w14:textId="77777777">
      <w:pPr>
        <w:spacing w:before="0" w:after="160" w:line="276" w:lineRule="auto"/>
        <w:rPr>
          <w:rFonts w:cs="Arial"/>
          <w:color w:val="000000"/>
        </w:rPr>
      </w:pPr>
      <w:r w:rsidRPr="30D1C3F5">
        <w:rPr>
          <w:rFonts w:cs="Arial"/>
          <w:color w:val="000000" w:themeColor="text1"/>
        </w:rPr>
        <w:t xml:space="preserve">Durante la carga de documentos, se </w:t>
      </w:r>
      <w:r w:rsidRPr="30D1C3F5" w:rsidR="655CFD87">
        <w:rPr>
          <w:rFonts w:cs="Arial"/>
          <w:color w:val="000000" w:themeColor="text1"/>
        </w:rPr>
        <w:t xml:space="preserve">notificará el estado de la carga (completado o con error), </w:t>
      </w:r>
      <w:r w:rsidRPr="30D1C3F5" w:rsidR="53737733">
        <w:rPr>
          <w:rFonts w:cs="Arial"/>
          <w:color w:val="000000" w:themeColor="text1"/>
        </w:rPr>
        <w:t>y si ha sido firmado.</w:t>
      </w:r>
    </w:p>
    <w:p w:rsidRPr="00B95078" w:rsidR="00346047" w:rsidP="00A34EF0" w:rsidRDefault="53737733" w14:paraId="4FC8DDEF" w14:textId="2150B003">
      <w:pPr>
        <w:spacing w:before="0" w:after="160" w:line="276" w:lineRule="auto"/>
        <w:rPr>
          <w:rFonts w:cs="Arial"/>
          <w:color w:val="000000"/>
        </w:rPr>
      </w:pPr>
      <w:r w:rsidRPr="30D1C3F5">
        <w:rPr>
          <w:rFonts w:cs="Arial"/>
          <w:color w:val="000000" w:themeColor="text1"/>
        </w:rPr>
        <w:t>A</w:t>
      </w:r>
      <w:r w:rsidRPr="30D1C3F5" w:rsidR="655CFD87">
        <w:rPr>
          <w:rFonts w:cs="Arial"/>
          <w:color w:val="000000" w:themeColor="text1"/>
        </w:rPr>
        <w:t>l fin</w:t>
      </w:r>
      <w:r w:rsidRPr="30D1C3F5" w:rsidR="4FDC71D3">
        <w:rPr>
          <w:rFonts w:cs="Arial"/>
          <w:color w:val="000000" w:themeColor="text1"/>
        </w:rPr>
        <w:t xml:space="preserve">alizar la carga se actualizará el contador de documentos aportados en el tipo de documento, </w:t>
      </w:r>
      <w:r w:rsidRPr="30D1C3F5" w:rsidR="66D6E53B">
        <w:rPr>
          <w:rFonts w:cs="Arial"/>
          <w:color w:val="000000" w:themeColor="text1"/>
        </w:rPr>
        <w:t>y se mostrarán los datos adicionales aportados por cada documento.</w:t>
      </w:r>
      <w:r w:rsidRPr="30D1C3F5" w:rsidR="655CFD87">
        <w:rPr>
          <w:rFonts w:cs="Arial"/>
          <w:color w:val="000000" w:themeColor="text1"/>
        </w:rPr>
        <w:t xml:space="preserve"> </w:t>
      </w:r>
    </w:p>
    <w:p w:rsidR="4A2CC795" w:rsidP="30944950" w:rsidRDefault="4A2CC795" w14:paraId="1368A68F" w14:textId="761D7843">
      <w:pPr>
        <w:spacing w:before="0" w:after="160" w:line="259" w:lineRule="auto"/>
        <w:jc w:val="left"/>
      </w:pPr>
      <w:r>
        <w:rPr>
          <w:noProof/>
        </w:rPr>
        <w:drawing>
          <wp:inline distT="0" distB="0" distL="0" distR="0" wp14:anchorId="4DA62380" wp14:editId="43611965">
            <wp:extent cx="5400675" cy="3981450"/>
            <wp:effectExtent l="0" t="0" r="0" b="0"/>
            <wp:docPr id="1909083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83226" name=""/>
                    <pic:cNvPicPr/>
                  </pic:nvPicPr>
                  <pic:blipFill>
                    <a:blip r:embed="rId102">
                      <a:extLst>
                        <a:ext uri="{28A0092B-C50C-407E-A947-70E740481C1C}">
                          <a14:useLocalDpi xmlns:a14="http://schemas.microsoft.com/office/drawing/2010/main" val="0"/>
                        </a:ext>
                      </a:extLst>
                    </a:blip>
                    <a:stretch>
                      <a:fillRect/>
                    </a:stretch>
                  </pic:blipFill>
                  <pic:spPr>
                    <a:xfrm>
                      <a:off x="0" y="0"/>
                      <a:ext cx="5400675" cy="3981450"/>
                    </a:xfrm>
                    <a:prstGeom prst="rect">
                      <a:avLst/>
                    </a:prstGeom>
                  </pic:spPr>
                </pic:pic>
              </a:graphicData>
            </a:graphic>
          </wp:inline>
        </w:drawing>
      </w:r>
    </w:p>
    <w:p w:rsidRPr="00B95078" w:rsidR="00BA6E11" w:rsidRDefault="00BA6E11" w14:paraId="3C79352C" w14:textId="77777777">
      <w:pPr>
        <w:spacing w:before="0" w:after="160" w:line="259" w:lineRule="auto"/>
        <w:jc w:val="left"/>
        <w:rPr>
          <w:rFonts w:cs="Arial"/>
        </w:rPr>
      </w:pPr>
    </w:p>
    <w:p w:rsidRPr="00B95078" w:rsidR="00BA6E11" w:rsidP="00AA13F2" w:rsidRDefault="77D1A317" w14:paraId="50ECF56A" w14:textId="093C65ED">
      <w:pPr>
        <w:pStyle w:val="Titulo4"/>
        <w:rPr>
          <w:lang w:eastAsia="en-US"/>
        </w:rPr>
      </w:pPr>
      <w:bookmarkStart w:name="_Toc1032613808" w:id="168"/>
      <w:r w:rsidRPr="00B95078">
        <w:rPr>
          <w:lang w:eastAsia="en-US"/>
        </w:rPr>
        <w:t xml:space="preserve">Carga de </w:t>
      </w:r>
      <w:r w:rsidRPr="003E1BCF">
        <w:t>múltiples</w:t>
      </w:r>
      <w:r w:rsidRPr="00B95078">
        <w:rPr>
          <w:lang w:eastAsia="en-US"/>
        </w:rPr>
        <w:t xml:space="preserve"> ficheros</w:t>
      </w:r>
      <w:bookmarkEnd w:id="168"/>
    </w:p>
    <w:p w:rsidRPr="00B95078" w:rsidR="00BA6E11" w:rsidP="00A34EF0" w:rsidRDefault="59CF5F85" w14:paraId="2D8FC06C" w14:textId="19A009D1">
      <w:pPr>
        <w:spacing w:before="0" w:after="160" w:line="276" w:lineRule="auto"/>
        <w:rPr>
          <w:rFonts w:cs="Arial"/>
          <w:color w:val="000000"/>
        </w:rPr>
      </w:pPr>
      <w:r w:rsidRPr="30D1C3F5">
        <w:rPr>
          <w:rFonts w:cs="Arial"/>
          <w:color w:val="000000" w:themeColor="text1"/>
        </w:rPr>
        <w:t>Si la configuración en el CCP especifica que se puede incluir más de un documento para ca</w:t>
      </w:r>
      <w:r w:rsidRPr="30D1C3F5" w:rsidR="5A873DF9">
        <w:rPr>
          <w:rFonts w:cs="Arial"/>
          <w:color w:val="000000" w:themeColor="text1"/>
        </w:rPr>
        <w:t>d</w:t>
      </w:r>
      <w:r w:rsidRPr="30D1C3F5">
        <w:rPr>
          <w:rFonts w:cs="Arial"/>
          <w:color w:val="000000" w:themeColor="text1"/>
        </w:rPr>
        <w:t>a tipo definido</w:t>
      </w:r>
      <w:r w:rsidRPr="30D1C3F5" w:rsidR="5A873DF9">
        <w:rPr>
          <w:rFonts w:cs="Arial"/>
          <w:color w:val="000000" w:themeColor="text1"/>
        </w:rPr>
        <w:t xml:space="preserve">, </w:t>
      </w:r>
      <w:r w:rsidRPr="30D1C3F5">
        <w:rPr>
          <w:rFonts w:cs="Arial"/>
          <w:color w:val="000000" w:themeColor="text1"/>
        </w:rPr>
        <w:t xml:space="preserve">el </w:t>
      </w:r>
      <w:r w:rsidRPr="30D1C3F5" w:rsidR="45489439">
        <w:rPr>
          <w:rFonts w:cs="Arial"/>
          <w:color w:val="000000" w:themeColor="text1"/>
        </w:rPr>
        <w:t>sistema permitirá la carga de múltiples ficheros simultáneos</w:t>
      </w:r>
      <w:r w:rsidRPr="30D1C3F5" w:rsidR="7269DC3A">
        <w:rPr>
          <w:rFonts w:cs="Arial"/>
          <w:color w:val="000000" w:themeColor="text1"/>
        </w:rPr>
        <w:t xml:space="preserve"> </w:t>
      </w:r>
      <w:r w:rsidRPr="30D1C3F5" w:rsidR="5A873DF9">
        <w:rPr>
          <w:rFonts w:cs="Arial"/>
          <w:color w:val="000000" w:themeColor="text1"/>
        </w:rPr>
        <w:t xml:space="preserve">desde </w:t>
      </w:r>
      <w:r w:rsidRPr="30D1C3F5" w:rsidR="3F0394B2">
        <w:rPr>
          <w:rFonts w:cs="Arial"/>
          <w:color w:val="000000" w:themeColor="text1"/>
        </w:rPr>
        <w:t>cualquiera de las opciones de carga disponibles: carga desde PC, Mis Documentos o Documentos Entregados Anteriormente.</w:t>
      </w:r>
    </w:p>
    <w:p w:rsidRPr="00B95078" w:rsidR="006344EE" w:rsidP="00A34EF0" w:rsidRDefault="006344EE" w14:paraId="601441DF" w14:textId="77777777">
      <w:pPr>
        <w:spacing w:before="0" w:after="160" w:line="276" w:lineRule="auto"/>
        <w:rPr>
          <w:rFonts w:cs="Arial"/>
          <w:color w:val="000000"/>
        </w:rPr>
      </w:pPr>
    </w:p>
    <w:p w:rsidRPr="00B95078" w:rsidR="00295EAF" w:rsidP="00AA13F2" w:rsidRDefault="362B92A3" w14:paraId="6EE2097F" w14:textId="467E0047">
      <w:pPr>
        <w:pStyle w:val="Titulo4"/>
      </w:pPr>
      <w:bookmarkStart w:name="_Toc701948440" w:id="169"/>
      <w:r w:rsidRPr="00B95078">
        <w:t xml:space="preserve">Firma de </w:t>
      </w:r>
      <w:r w:rsidRPr="00AA13F2">
        <w:t>Documentos</w:t>
      </w:r>
      <w:r w:rsidRPr="00B95078" w:rsidR="3EB29084">
        <w:t xml:space="preserve"> y </w:t>
      </w:r>
      <w:r w:rsidRPr="00B95078" w:rsidR="45F179F4">
        <w:t>Especificación</w:t>
      </w:r>
      <w:r w:rsidRPr="00B95078" w:rsidR="7B321B48">
        <w:t xml:space="preserve"> de </w:t>
      </w:r>
      <w:r w:rsidRPr="00B95078" w:rsidR="4DF98ECE">
        <w:t>datos Adicionales del documento (</w:t>
      </w:r>
      <w:r w:rsidRPr="00B95078" w:rsidR="3EB29084">
        <w:t>Metadatos</w:t>
      </w:r>
      <w:r w:rsidRPr="00B95078" w:rsidR="4DF98ECE">
        <w:t>)</w:t>
      </w:r>
      <w:bookmarkEnd w:id="169"/>
    </w:p>
    <w:p w:rsidRPr="00B95078" w:rsidR="00A156E3" w:rsidP="00A34EF0" w:rsidRDefault="6EC344D0" w14:paraId="6AF24EE5" w14:textId="3FA3FDB5">
      <w:pPr>
        <w:spacing w:before="0" w:after="160" w:line="276" w:lineRule="auto"/>
        <w:rPr>
          <w:rFonts w:cs="Arial"/>
          <w:color w:val="000000"/>
        </w:rPr>
      </w:pPr>
      <w:r w:rsidRPr="30D1C3F5">
        <w:rPr>
          <w:rFonts w:cs="Arial"/>
          <w:color w:val="000000" w:themeColor="text1"/>
        </w:rPr>
        <w:t xml:space="preserve">Cada tipo de documento configurado en el CCP para una acción telemática puede conllevar, además, la especificación de datos adicionales (metadatos) necesarios para su almacenamiento en el Gestor Documental (DOKUSI) </w:t>
      </w:r>
      <w:r w:rsidRPr="30D1C3F5" w:rsidR="68C410DA">
        <w:rPr>
          <w:rFonts w:cs="Arial"/>
          <w:color w:val="000000" w:themeColor="text1"/>
        </w:rPr>
        <w:t>y/</w:t>
      </w:r>
      <w:r w:rsidRPr="30D1C3F5">
        <w:rPr>
          <w:rFonts w:cs="Arial"/>
          <w:color w:val="000000" w:themeColor="text1"/>
        </w:rPr>
        <w:t xml:space="preserve">o la firma por parte </w:t>
      </w:r>
      <w:r w:rsidRPr="30D1C3F5" w:rsidR="46552FE8">
        <w:rPr>
          <w:rFonts w:cs="Arial"/>
          <w:color w:val="000000" w:themeColor="text1"/>
        </w:rPr>
        <w:t>de la persona usuaria</w:t>
      </w:r>
      <w:r w:rsidRPr="30D1C3F5">
        <w:rPr>
          <w:rFonts w:cs="Arial"/>
          <w:color w:val="000000" w:themeColor="text1"/>
        </w:rPr>
        <w:t>.</w:t>
      </w:r>
    </w:p>
    <w:p w:rsidRPr="00B95078" w:rsidR="00A156E3" w:rsidP="00A34EF0" w:rsidRDefault="68C410DA" w14:paraId="148BF49E" w14:textId="294E3DA0">
      <w:pPr>
        <w:spacing w:before="0" w:after="160" w:line="276" w:lineRule="auto"/>
        <w:rPr>
          <w:rFonts w:cs="Arial"/>
          <w:color w:val="000000"/>
        </w:rPr>
      </w:pPr>
      <w:r w:rsidRPr="30D1C3F5">
        <w:rPr>
          <w:rFonts w:cs="Arial"/>
          <w:color w:val="000000" w:themeColor="text1"/>
        </w:rPr>
        <w:t>Ante esta situación, una vez aportado el/los documento/s se mostrará una pantalla modal en la que se guiará a</w:t>
      </w:r>
      <w:r w:rsidRPr="30D1C3F5" w:rsidR="336F308F">
        <w:rPr>
          <w:rFonts w:cs="Arial"/>
          <w:color w:val="000000" w:themeColor="text1"/>
        </w:rPr>
        <w:t xml:space="preserve"> la persona usuaria conectada e</w:t>
      </w:r>
      <w:r w:rsidRPr="30D1C3F5" w:rsidR="3AB27417">
        <w:rPr>
          <w:rFonts w:cs="Arial"/>
          <w:color w:val="000000" w:themeColor="text1"/>
        </w:rPr>
        <w:t>n</w:t>
      </w:r>
      <w:r w:rsidRPr="30D1C3F5" w:rsidR="336F308F">
        <w:rPr>
          <w:rFonts w:cs="Arial"/>
          <w:color w:val="000000" w:themeColor="text1"/>
        </w:rPr>
        <w:t xml:space="preserve"> </w:t>
      </w:r>
      <w:r w:rsidRPr="30D1C3F5">
        <w:rPr>
          <w:rFonts w:cs="Arial"/>
          <w:color w:val="000000" w:themeColor="text1"/>
        </w:rPr>
        <w:t>la cumplimentación de dichos datos o proceso de firma.</w:t>
      </w:r>
    </w:p>
    <w:p w:rsidRPr="00B95078" w:rsidR="00B97BDF" w:rsidP="00A34EF0" w:rsidRDefault="4DB26BEE" w14:paraId="7B1B1062" w14:textId="21E5B973">
      <w:pPr>
        <w:spacing w:before="0" w:after="160" w:line="276" w:lineRule="auto"/>
        <w:rPr>
          <w:rFonts w:cs="Arial"/>
          <w:color w:val="000000"/>
        </w:rPr>
      </w:pPr>
      <w:r w:rsidRPr="30D1C3F5">
        <w:rPr>
          <w:rFonts w:cs="Arial"/>
          <w:color w:val="000000" w:themeColor="text1"/>
        </w:rPr>
        <w:t>Un documento puede necesitar metadatos o necesitar la firma del ciudadano o ambas cosas a la vez. Además, puede darse el caso de que el documento aportado por el ciudadano ya se encuentr</w:t>
      </w:r>
      <w:r w:rsidRPr="30D1C3F5" w:rsidR="005D5A7F">
        <w:rPr>
          <w:rFonts w:cs="Arial"/>
          <w:color w:val="000000" w:themeColor="text1"/>
        </w:rPr>
        <w:t>e</w:t>
      </w:r>
      <w:r w:rsidRPr="30D1C3F5">
        <w:rPr>
          <w:rFonts w:cs="Arial"/>
          <w:color w:val="000000" w:themeColor="text1"/>
        </w:rPr>
        <w:t xml:space="preserve"> firmado previamente (sólo aplica a los documentos PDF) porque se pueden dar diferentes </w:t>
      </w:r>
      <w:r w:rsidRPr="30D1C3F5" w:rsidR="396C87A3">
        <w:rPr>
          <w:rFonts w:cs="Arial"/>
          <w:color w:val="000000" w:themeColor="text1"/>
        </w:rPr>
        <w:t xml:space="preserve">situaciones que serán resueltas por la pantalla modal. Estas </w:t>
      </w:r>
      <w:r w:rsidRPr="30D1C3F5">
        <w:rPr>
          <w:rFonts w:cs="Arial"/>
          <w:color w:val="000000" w:themeColor="text1"/>
        </w:rPr>
        <w:t xml:space="preserve">situaciones </w:t>
      </w:r>
      <w:r w:rsidRPr="30D1C3F5" w:rsidR="396C87A3">
        <w:rPr>
          <w:rFonts w:cs="Arial"/>
          <w:color w:val="000000" w:themeColor="text1"/>
        </w:rPr>
        <w:t xml:space="preserve">se explican en </w:t>
      </w:r>
      <w:r w:rsidRPr="30D1C3F5">
        <w:rPr>
          <w:rFonts w:cs="Arial"/>
          <w:color w:val="000000" w:themeColor="text1"/>
        </w:rPr>
        <w:t>los siguientes casos:</w:t>
      </w:r>
    </w:p>
    <w:p w:rsidRPr="00B95078" w:rsidR="00595244" w:rsidP="4FB98DB2" w:rsidRDefault="00595244" w14:paraId="76E50689" w14:textId="7F83B747">
      <w:pPr>
        <w:pStyle w:val="Prrafodelista"/>
        <w:numPr>
          <w:ilvl w:val="0"/>
          <w:numId w:val="101"/>
        </w:numPr>
        <w:spacing w:before="0" w:after="160" w:line="259" w:lineRule="auto"/>
        <w:jc w:val="left"/>
        <w:rPr>
          <w:rFonts w:cs="Arial"/>
          <w:color w:val="000000"/>
        </w:rPr>
      </w:pPr>
      <w:r w:rsidRPr="00B95078">
        <w:rPr>
          <w:rFonts w:cs="Arial"/>
          <w:b/>
          <w:color w:val="000000" w:themeColor="text1"/>
        </w:rPr>
        <w:t>Caso1.- Documento que sólo requiere metadatos</w:t>
      </w:r>
    </w:p>
    <w:p w:rsidRPr="00B95078" w:rsidR="00595244" w:rsidP="4FB98DB2" w:rsidRDefault="00381873" w14:paraId="3A32692C" w14:textId="6B274945">
      <w:pPr>
        <w:spacing w:before="0" w:after="160" w:line="259" w:lineRule="auto"/>
        <w:jc w:val="left"/>
        <w:rPr>
          <w:rFonts w:cs="Arial"/>
          <w:color w:val="000000"/>
        </w:rPr>
      </w:pPr>
      <w:r w:rsidRPr="00B95078">
        <w:rPr>
          <w:rFonts w:cs="Arial"/>
          <w:color w:val="000000" w:themeColor="text1"/>
        </w:rPr>
        <w:t xml:space="preserve">Cuando </w:t>
      </w:r>
      <w:r w:rsidRPr="00B95078" w:rsidR="006538C8">
        <w:rPr>
          <w:rFonts w:cs="Arial"/>
          <w:color w:val="000000" w:themeColor="text1"/>
        </w:rPr>
        <w:t xml:space="preserve">el documento o los documentos </w:t>
      </w:r>
      <w:r w:rsidRPr="00B95078" w:rsidR="00E3085F">
        <w:rPr>
          <w:rFonts w:cs="Arial"/>
          <w:color w:val="000000" w:themeColor="text1"/>
        </w:rPr>
        <w:t xml:space="preserve">añadidos a la solicitud </w:t>
      </w:r>
      <w:r w:rsidRPr="00B95078" w:rsidR="006538C8">
        <w:rPr>
          <w:rFonts w:cs="Arial"/>
          <w:color w:val="000000" w:themeColor="text1"/>
        </w:rPr>
        <w:t xml:space="preserve">requieren metadatos, aparecerá una modal donde se </w:t>
      </w:r>
      <w:r w:rsidRPr="00B95078" w:rsidR="00E3085F">
        <w:rPr>
          <w:rFonts w:cs="Arial"/>
          <w:color w:val="000000" w:themeColor="text1"/>
        </w:rPr>
        <w:t>solicitará la incorporación de dichos metadatos.</w:t>
      </w:r>
    </w:p>
    <w:p w:rsidRPr="00B95078" w:rsidR="00E3085F" w:rsidP="4FB98DB2" w:rsidRDefault="1B079176" w14:paraId="5E201C9F" w14:textId="363D7AF1">
      <w:pPr>
        <w:spacing w:before="0" w:after="160" w:line="259" w:lineRule="auto"/>
        <w:jc w:val="left"/>
        <w:rPr>
          <w:rFonts w:cs="Arial"/>
          <w:color w:val="000000"/>
        </w:rPr>
      </w:pPr>
      <w:r w:rsidRPr="233BD879" w:rsidR="1B079176">
        <w:rPr>
          <w:rFonts w:cs="Arial"/>
          <w:color w:val="000000" w:themeColor="text1" w:themeTint="FF" w:themeShade="FF"/>
        </w:rPr>
        <w:t xml:space="preserve">Los metadatos podrán ser </w:t>
      </w:r>
      <w:r w:rsidRPr="233BD879" w:rsidR="5A03BD87">
        <w:rPr>
          <w:rFonts w:cs="Arial"/>
          <w:color w:val="000000" w:themeColor="text1" w:themeTint="FF" w:themeShade="FF"/>
        </w:rPr>
        <w:t>de tipo input, date</w:t>
      </w:r>
      <w:r w:rsidRPr="233BD879" w:rsidR="12D4436B">
        <w:rPr>
          <w:rFonts w:cs="Arial"/>
          <w:color w:val="000000" w:themeColor="text1" w:themeTint="FF" w:themeShade="FF"/>
        </w:rPr>
        <w:t xml:space="preserve"> o</w:t>
      </w:r>
      <w:r w:rsidRPr="233BD879" w:rsidR="5A03BD87">
        <w:rPr>
          <w:rFonts w:cs="Arial"/>
          <w:color w:val="000000" w:themeColor="text1" w:themeTint="FF" w:themeShade="FF"/>
        </w:rPr>
        <w:t xml:space="preserve"> select</w:t>
      </w:r>
      <w:r w:rsidRPr="233BD879" w:rsidR="21A654B4">
        <w:rPr>
          <w:rFonts w:cs="Arial"/>
          <w:color w:val="000000" w:themeColor="text1" w:themeTint="FF" w:themeShade="FF"/>
        </w:rPr>
        <w:t xml:space="preserve"> y son obligatorios</w:t>
      </w:r>
      <w:r w:rsidRPr="233BD879" w:rsidR="48D060D9">
        <w:rPr>
          <w:rFonts w:cs="Arial"/>
          <w:color w:val="000000" w:themeColor="text1" w:themeTint="FF" w:themeShade="FF"/>
        </w:rPr>
        <w:t>.</w:t>
      </w:r>
      <w:commentRangeStart w:id="170"/>
      <w:commentRangeStart w:id="171"/>
      <w:commentRangeEnd w:id="170"/>
      <w:r>
        <w:rPr>
          <w:rStyle w:val="CommentReference"/>
        </w:rPr>
        <w:commentReference w:id="170"/>
      </w:r>
      <w:commentRangeEnd w:id="171"/>
      <w:r>
        <w:rPr>
          <w:rStyle w:val="CommentReference"/>
        </w:rPr>
        <w:commentReference w:id="171"/>
      </w:r>
    </w:p>
    <w:p w:rsidR="00811E18" w:rsidP="4FB98DB2" w:rsidRDefault="1F7BD749" w14:paraId="013A09D6" w14:textId="200A7E28">
      <w:pPr>
        <w:spacing w:before="0" w:after="160" w:line="259" w:lineRule="auto"/>
        <w:jc w:val="left"/>
        <w:rPr>
          <w:rFonts w:cs="Arial"/>
          <w:color w:val="000000" w:themeColor="text1"/>
        </w:rPr>
      </w:pPr>
      <w:r w:rsidRPr="00B95078">
        <w:rPr>
          <w:rFonts w:cs="Arial"/>
          <w:color w:val="000000" w:themeColor="text1"/>
        </w:rPr>
        <w:t>Se p</w:t>
      </w:r>
      <w:r w:rsidRPr="00B95078" w:rsidR="006D1653">
        <w:rPr>
          <w:rFonts w:cs="Arial"/>
          <w:color w:val="000000" w:themeColor="text1"/>
        </w:rPr>
        <w:t>odrá introducir metadatos para un fichero o para múltiples ficheros</w:t>
      </w:r>
      <w:r w:rsidRPr="00B95078" w:rsidR="001F56F4">
        <w:rPr>
          <w:rFonts w:cs="Arial"/>
          <w:color w:val="000000" w:themeColor="text1"/>
        </w:rPr>
        <w:t>. Si no se introducen los metadatos obligatorios, el fichero no se guardará.</w:t>
      </w:r>
    </w:p>
    <w:p w:rsidR="00F400AC" w:rsidP="4FB98DB2" w:rsidRDefault="00F400AC" w14:paraId="52EDED86" w14:textId="77777777">
      <w:pPr>
        <w:spacing w:before="0" w:after="160" w:line="259" w:lineRule="auto"/>
        <w:jc w:val="left"/>
        <w:rPr>
          <w:rFonts w:cs="Arial"/>
          <w:color w:val="000000" w:themeColor="text1"/>
        </w:rPr>
      </w:pPr>
    </w:p>
    <w:tbl>
      <w:tblPr>
        <w:tblStyle w:val="Tablaconcuadrcula"/>
        <w:tblW w:w="0" w:type="auto"/>
        <w:tblLayout w:type="fixed"/>
        <w:tblLook w:val="06A0" w:firstRow="1" w:lastRow="0" w:firstColumn="1" w:lastColumn="0" w:noHBand="1" w:noVBand="1"/>
      </w:tblPr>
      <w:tblGrid>
        <w:gridCol w:w="4245"/>
        <w:gridCol w:w="4245"/>
      </w:tblGrid>
      <w:tr w:rsidRPr="00B95078" w:rsidR="00956BC0" w:rsidTr="003E1BCF" w14:paraId="08705F09" w14:textId="77777777">
        <w:trPr>
          <w:trHeight w:val="300"/>
        </w:trPr>
        <w:tc>
          <w:tcPr>
            <w:tcW w:w="4245" w:type="dxa"/>
            <w:shd w:val="clear" w:color="auto" w:fill="3B3838" w:themeFill="background2" w:themeFillShade="40"/>
          </w:tcPr>
          <w:p w:rsidRPr="00B95078" w:rsidR="00956BC0" w:rsidP="00956BC0" w:rsidRDefault="00956BC0" w14:paraId="2847B18A" w14:textId="11244BC2">
            <w:pPr>
              <w:rPr>
                <w:rFonts w:cs="Arial"/>
              </w:rPr>
            </w:pPr>
            <w:r w:rsidRPr="00B95078">
              <w:rPr>
                <w:rFonts w:cs="Arial"/>
                <w:color w:val="FFFFFF" w:themeColor="background1"/>
                <w:szCs w:val="20"/>
              </w:rPr>
              <w:t>Un fichero</w:t>
            </w:r>
          </w:p>
        </w:tc>
        <w:tc>
          <w:tcPr>
            <w:tcW w:w="4245" w:type="dxa"/>
            <w:shd w:val="clear" w:color="auto" w:fill="3B3838" w:themeFill="background2" w:themeFillShade="40"/>
          </w:tcPr>
          <w:p w:rsidRPr="00B95078" w:rsidR="00956BC0" w:rsidP="00956BC0" w:rsidRDefault="00956BC0" w14:paraId="6172B400" w14:textId="387B1B6E">
            <w:pPr>
              <w:rPr>
                <w:rFonts w:cs="Arial"/>
              </w:rPr>
            </w:pPr>
            <w:r w:rsidRPr="00B95078">
              <w:rPr>
                <w:rFonts w:cs="Arial"/>
                <w:color w:val="FFFFFF" w:themeColor="background1"/>
                <w:szCs w:val="20"/>
              </w:rPr>
              <w:t>Múltiples ficheros</w:t>
            </w:r>
          </w:p>
        </w:tc>
      </w:tr>
      <w:tr w:rsidRPr="00B95078" w:rsidR="00956BC0" w:rsidTr="003E1BCF" w14:paraId="00B18ED1" w14:textId="77777777">
        <w:trPr>
          <w:trHeight w:val="300"/>
        </w:trPr>
        <w:tc>
          <w:tcPr>
            <w:tcW w:w="4245" w:type="dxa"/>
          </w:tcPr>
          <w:p w:rsidRPr="00B95078" w:rsidR="00956BC0" w:rsidP="00956BC0" w:rsidRDefault="00956BC0" w14:paraId="1C44825E" w14:textId="04849A3D">
            <w:pPr>
              <w:rPr>
                <w:rFonts w:cs="Arial"/>
              </w:rPr>
            </w:pPr>
            <w:r w:rsidRPr="00B95078">
              <w:rPr>
                <w:rFonts w:cs="Arial"/>
                <w:noProof/>
              </w:rPr>
              <w:drawing>
                <wp:inline distT="0" distB="0" distL="0" distR="0" wp14:anchorId="36C08B4B" wp14:editId="78AAED89">
                  <wp:extent cx="2558415" cy="1053465"/>
                  <wp:effectExtent l="0" t="0" r="0" b="0"/>
                  <wp:docPr id="3136938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93803" name="Imagen 1" descr="Interfaz de usuario gráfica, Texto, Aplicación, Correo electrónico&#10;&#10;El contenido generado por IA puede ser incorrecto."/>
                          <pic:cNvPicPr/>
                        </pic:nvPicPr>
                        <pic:blipFill>
                          <a:blip r:embed="rId103"/>
                          <a:stretch>
                            <a:fillRect/>
                          </a:stretch>
                        </pic:blipFill>
                        <pic:spPr>
                          <a:xfrm>
                            <a:off x="0" y="0"/>
                            <a:ext cx="2558415" cy="1053465"/>
                          </a:xfrm>
                          <a:prstGeom prst="rect">
                            <a:avLst/>
                          </a:prstGeom>
                        </pic:spPr>
                      </pic:pic>
                    </a:graphicData>
                  </a:graphic>
                </wp:inline>
              </w:drawing>
            </w:r>
          </w:p>
          <w:p w:rsidRPr="00B95078" w:rsidR="00956BC0" w:rsidP="00956BC0" w:rsidRDefault="00956BC0" w14:paraId="0B4A02BB" w14:textId="09AF5F76">
            <w:pPr>
              <w:rPr>
                <w:rFonts w:cs="Arial"/>
              </w:rPr>
            </w:pPr>
          </w:p>
        </w:tc>
        <w:tc>
          <w:tcPr>
            <w:tcW w:w="4245" w:type="dxa"/>
          </w:tcPr>
          <w:p w:rsidRPr="00B95078" w:rsidR="00956BC0" w:rsidP="00956BC0" w:rsidRDefault="00956BC0" w14:paraId="3157645A" w14:textId="7A0708C5">
            <w:pPr>
              <w:rPr>
                <w:rFonts w:cs="Arial"/>
              </w:rPr>
            </w:pPr>
            <w:r w:rsidRPr="00B95078">
              <w:rPr>
                <w:rFonts w:cs="Arial"/>
                <w:noProof/>
              </w:rPr>
              <w:drawing>
                <wp:inline distT="0" distB="0" distL="0" distR="0" wp14:anchorId="511139E1" wp14:editId="1CE64A67">
                  <wp:extent cx="2558415" cy="1368425"/>
                  <wp:effectExtent l="0" t="0" r="0" b="3175"/>
                  <wp:docPr id="611285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8591" name="Imagen 1" descr="Interfaz de usuario gráfica&#10;&#10;El contenido generado por IA puede ser incorrecto."/>
                          <pic:cNvPicPr/>
                        </pic:nvPicPr>
                        <pic:blipFill>
                          <a:blip r:embed="rId104"/>
                          <a:stretch>
                            <a:fillRect/>
                          </a:stretch>
                        </pic:blipFill>
                        <pic:spPr>
                          <a:xfrm>
                            <a:off x="0" y="0"/>
                            <a:ext cx="2558415" cy="1368425"/>
                          </a:xfrm>
                          <a:prstGeom prst="rect">
                            <a:avLst/>
                          </a:prstGeom>
                        </pic:spPr>
                      </pic:pic>
                    </a:graphicData>
                  </a:graphic>
                </wp:inline>
              </w:drawing>
            </w:r>
          </w:p>
        </w:tc>
      </w:tr>
    </w:tbl>
    <w:p w:rsidRPr="00B95078" w:rsidR="00381873" w:rsidP="007C33EF" w:rsidRDefault="00381873" w14:paraId="54AC383B" w14:textId="77777777">
      <w:pPr>
        <w:spacing w:before="0" w:after="160" w:line="259" w:lineRule="auto"/>
        <w:jc w:val="left"/>
        <w:rPr>
          <w:rFonts w:cs="Arial"/>
          <w:color w:val="000000"/>
          <w:szCs w:val="20"/>
        </w:rPr>
      </w:pPr>
    </w:p>
    <w:p w:rsidRPr="00B95078" w:rsidR="001F56F4" w:rsidP="00B97BDF" w:rsidRDefault="001F56F4" w14:paraId="33069274" w14:textId="56F5419F">
      <w:pPr>
        <w:pStyle w:val="Prrafodelista"/>
        <w:numPr>
          <w:ilvl w:val="0"/>
          <w:numId w:val="101"/>
        </w:numPr>
        <w:spacing w:before="0" w:after="160" w:line="259" w:lineRule="auto"/>
        <w:jc w:val="left"/>
        <w:rPr>
          <w:rFonts w:cs="Arial"/>
          <w:color w:val="000000"/>
          <w:szCs w:val="20"/>
        </w:rPr>
      </w:pPr>
      <w:r w:rsidRPr="00B95078">
        <w:rPr>
          <w:rFonts w:cs="Arial"/>
          <w:b/>
          <w:bCs/>
          <w:color w:val="000000"/>
          <w:szCs w:val="20"/>
        </w:rPr>
        <w:t>Caso</w:t>
      </w:r>
      <w:r w:rsidRPr="00B95078" w:rsidR="0064035C">
        <w:rPr>
          <w:rFonts w:cs="Arial"/>
          <w:b/>
          <w:bCs/>
          <w:color w:val="000000"/>
          <w:szCs w:val="20"/>
        </w:rPr>
        <w:t>2</w:t>
      </w:r>
      <w:r w:rsidRPr="00B95078">
        <w:rPr>
          <w:rFonts w:cs="Arial"/>
          <w:b/>
          <w:bCs/>
          <w:color w:val="000000"/>
          <w:szCs w:val="20"/>
        </w:rPr>
        <w:t>.- Documento que requiere firma</w:t>
      </w:r>
      <w:r w:rsidRPr="00B95078" w:rsidR="007D1500">
        <w:rPr>
          <w:rFonts w:cs="Arial"/>
          <w:b/>
          <w:bCs/>
          <w:color w:val="000000"/>
          <w:szCs w:val="20"/>
        </w:rPr>
        <w:t xml:space="preserve"> </w:t>
      </w:r>
      <w:r w:rsidRPr="00B95078" w:rsidR="0064035C">
        <w:rPr>
          <w:rFonts w:cs="Arial"/>
          <w:b/>
          <w:bCs/>
          <w:color w:val="000000"/>
          <w:szCs w:val="20"/>
        </w:rPr>
        <w:t>y</w:t>
      </w:r>
      <w:r w:rsidRPr="00B95078" w:rsidR="006B45C2">
        <w:rPr>
          <w:rFonts w:cs="Arial"/>
          <w:b/>
          <w:bCs/>
          <w:color w:val="000000"/>
          <w:szCs w:val="20"/>
        </w:rPr>
        <w:t xml:space="preserve"> no es PDF</w:t>
      </w:r>
    </w:p>
    <w:p w:rsidRPr="00B95078" w:rsidR="00994B50" w:rsidP="00A34EF0" w:rsidRDefault="5A31EA3F" w14:paraId="07152BB8" w14:textId="5853A1E8">
      <w:pPr>
        <w:spacing w:before="0" w:after="160" w:line="276" w:lineRule="auto"/>
        <w:jc w:val="left"/>
        <w:rPr>
          <w:rFonts w:cs="Arial"/>
          <w:color w:val="000000"/>
        </w:rPr>
      </w:pPr>
      <w:r w:rsidRPr="30D1C3F5">
        <w:rPr>
          <w:rFonts w:cs="Arial"/>
          <w:color w:val="000000" w:themeColor="text1"/>
        </w:rPr>
        <w:t xml:space="preserve">Cuando el documento requiere firma y no es un PDF, no puede venir firmado previamente, por lo que aparecerá el siguiente modal que avisará de la </w:t>
      </w:r>
      <w:r w:rsidRPr="30D1C3F5" w:rsidR="0E718502">
        <w:rPr>
          <w:rFonts w:cs="Arial"/>
          <w:color w:val="000000" w:themeColor="text1"/>
        </w:rPr>
        <w:t>situación y pedirá la firma:</w:t>
      </w:r>
    </w:p>
    <w:p w:rsidRPr="00B95078" w:rsidR="369FAF28" w:rsidP="369FAF28" w:rsidRDefault="369FAF28" w14:paraId="056C4837" w14:textId="2CED99EB">
      <w:pPr>
        <w:spacing w:before="0" w:after="160" w:line="259" w:lineRule="auto"/>
        <w:jc w:val="left"/>
        <w:rPr>
          <w:rFonts w:cs="Arial"/>
          <w:color w:val="000000" w:themeColor="text1"/>
        </w:rPr>
      </w:pPr>
    </w:p>
    <w:tbl>
      <w:tblPr>
        <w:tblStyle w:val="Tablaconcuadrcula"/>
        <w:tblW w:w="0" w:type="auto"/>
        <w:tblLook w:val="04A0" w:firstRow="1" w:lastRow="0" w:firstColumn="1" w:lastColumn="0" w:noHBand="0" w:noVBand="1"/>
      </w:tblPr>
      <w:tblGrid>
        <w:gridCol w:w="4247"/>
        <w:gridCol w:w="4247"/>
      </w:tblGrid>
      <w:tr w:rsidRPr="00B95078" w:rsidR="00956BC0" w:rsidTr="003E1BCF" w14:paraId="5C3395CE" w14:textId="77777777">
        <w:tc>
          <w:tcPr>
            <w:tcW w:w="4247" w:type="dxa"/>
            <w:shd w:val="clear" w:color="auto" w:fill="3B3838" w:themeFill="background2" w:themeFillShade="40"/>
          </w:tcPr>
          <w:p w:rsidRPr="00B95078" w:rsidR="00956BC0" w:rsidP="00956BC0" w:rsidRDefault="00956BC0" w14:paraId="1E519C73" w14:textId="20260745">
            <w:pPr>
              <w:spacing w:before="0" w:after="160" w:line="259" w:lineRule="auto"/>
              <w:jc w:val="left"/>
              <w:rPr>
                <w:rFonts w:cs="Arial"/>
                <w:color w:val="000000"/>
                <w:szCs w:val="20"/>
              </w:rPr>
            </w:pPr>
            <w:r w:rsidRPr="00B95078">
              <w:rPr>
                <w:rFonts w:cs="Arial"/>
                <w:color w:val="FFFFFF" w:themeColor="background1"/>
                <w:szCs w:val="20"/>
              </w:rPr>
              <w:t>Un fichero</w:t>
            </w:r>
          </w:p>
        </w:tc>
        <w:tc>
          <w:tcPr>
            <w:tcW w:w="4247" w:type="dxa"/>
            <w:shd w:val="clear" w:color="auto" w:fill="3B3838" w:themeFill="background2" w:themeFillShade="40"/>
          </w:tcPr>
          <w:p w:rsidRPr="00B95078" w:rsidR="00956BC0" w:rsidP="00956BC0" w:rsidRDefault="00956BC0" w14:paraId="3BEBB2B5" w14:textId="7F2B5159">
            <w:pPr>
              <w:spacing w:before="0" w:after="160" w:line="259" w:lineRule="auto"/>
              <w:jc w:val="left"/>
              <w:rPr>
                <w:rFonts w:cs="Arial"/>
                <w:color w:val="000000"/>
                <w:szCs w:val="20"/>
              </w:rPr>
            </w:pPr>
            <w:r w:rsidRPr="00B95078">
              <w:rPr>
                <w:rFonts w:cs="Arial"/>
                <w:color w:val="FFFFFF" w:themeColor="background1"/>
                <w:szCs w:val="20"/>
              </w:rPr>
              <w:t>Múltiples ficheros</w:t>
            </w:r>
          </w:p>
        </w:tc>
      </w:tr>
      <w:tr w:rsidRPr="00B95078" w:rsidR="00956BC0" w:rsidTr="003E1BCF" w14:paraId="5784997A" w14:textId="77777777">
        <w:tc>
          <w:tcPr>
            <w:tcW w:w="4247" w:type="dxa"/>
          </w:tcPr>
          <w:p w:rsidRPr="00B95078" w:rsidR="00956BC0" w:rsidP="00956BC0" w:rsidRDefault="00956BC0" w14:paraId="2A4C4E0C" w14:textId="28CA917E">
            <w:pPr>
              <w:spacing w:before="0" w:after="160" w:line="259" w:lineRule="auto"/>
              <w:jc w:val="left"/>
              <w:rPr>
                <w:rFonts w:cs="Arial"/>
                <w:color w:val="000000"/>
                <w:szCs w:val="20"/>
              </w:rPr>
            </w:pPr>
            <w:r w:rsidRPr="00B95078">
              <w:rPr>
                <w:rFonts w:cs="Arial"/>
                <w:noProof/>
              </w:rPr>
              <w:drawing>
                <wp:inline distT="0" distB="0" distL="0" distR="0" wp14:anchorId="2E1F5A3E" wp14:editId="03D5BE9D">
                  <wp:extent cx="2475210" cy="886582"/>
                  <wp:effectExtent l="0" t="0" r="1905" b="8890"/>
                  <wp:docPr id="128449575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5754" name="Imagen 1" descr="Interfaz de usuario gráfica, Texto, Aplicación, Correo electrónico&#10;&#10;El contenido generado por IA puede ser incorrecto."/>
                          <pic:cNvPicPr/>
                        </pic:nvPicPr>
                        <pic:blipFill>
                          <a:blip r:embed="rId105"/>
                          <a:stretch>
                            <a:fillRect/>
                          </a:stretch>
                        </pic:blipFill>
                        <pic:spPr>
                          <a:xfrm>
                            <a:off x="0" y="0"/>
                            <a:ext cx="2504053" cy="896913"/>
                          </a:xfrm>
                          <a:prstGeom prst="rect">
                            <a:avLst/>
                          </a:prstGeom>
                        </pic:spPr>
                      </pic:pic>
                    </a:graphicData>
                  </a:graphic>
                </wp:inline>
              </w:drawing>
            </w:r>
          </w:p>
        </w:tc>
        <w:tc>
          <w:tcPr>
            <w:tcW w:w="4247" w:type="dxa"/>
          </w:tcPr>
          <w:p w:rsidRPr="00B95078" w:rsidR="00956BC0" w:rsidP="00956BC0" w:rsidRDefault="00956BC0" w14:paraId="4C5AEEB6" w14:textId="10723A49">
            <w:pPr>
              <w:spacing w:before="0" w:after="160" w:line="259" w:lineRule="auto"/>
              <w:jc w:val="left"/>
              <w:rPr>
                <w:rFonts w:cs="Arial"/>
                <w:color w:val="000000"/>
                <w:szCs w:val="20"/>
              </w:rPr>
            </w:pPr>
            <w:r w:rsidRPr="00B95078">
              <w:rPr>
                <w:rFonts w:cs="Arial"/>
                <w:noProof/>
              </w:rPr>
              <w:drawing>
                <wp:inline distT="0" distB="0" distL="0" distR="0" wp14:anchorId="4A7BC6EA" wp14:editId="0BA0169B">
                  <wp:extent cx="2253708" cy="1066165"/>
                  <wp:effectExtent l="0" t="0" r="0" b="635"/>
                  <wp:docPr id="152143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34998" name=""/>
                          <pic:cNvPicPr/>
                        </pic:nvPicPr>
                        <pic:blipFill>
                          <a:blip r:embed="rId106"/>
                          <a:stretch>
                            <a:fillRect/>
                          </a:stretch>
                        </pic:blipFill>
                        <pic:spPr>
                          <a:xfrm>
                            <a:off x="0" y="0"/>
                            <a:ext cx="2262398" cy="1070276"/>
                          </a:xfrm>
                          <a:prstGeom prst="rect">
                            <a:avLst/>
                          </a:prstGeom>
                        </pic:spPr>
                      </pic:pic>
                    </a:graphicData>
                  </a:graphic>
                </wp:inline>
              </w:drawing>
            </w:r>
          </w:p>
        </w:tc>
      </w:tr>
    </w:tbl>
    <w:p w:rsidRPr="00B95078" w:rsidR="0074258C" w:rsidP="007C33EF" w:rsidRDefault="0074258C" w14:paraId="45989C18" w14:textId="77777777">
      <w:pPr>
        <w:spacing w:before="0" w:after="160" w:line="259" w:lineRule="auto"/>
        <w:jc w:val="left"/>
        <w:rPr>
          <w:rFonts w:cs="Arial"/>
          <w:color w:val="000000"/>
          <w:szCs w:val="20"/>
        </w:rPr>
      </w:pPr>
    </w:p>
    <w:p w:rsidRPr="00B95078" w:rsidR="008C6FE2" w:rsidP="00A34EF0" w:rsidRDefault="0E718502" w14:paraId="6FF81528" w14:textId="225D377F">
      <w:pPr>
        <w:pStyle w:val="Prrafodelista"/>
        <w:numPr>
          <w:ilvl w:val="0"/>
          <w:numId w:val="107"/>
        </w:numPr>
        <w:spacing w:before="0" w:after="160" w:line="276" w:lineRule="auto"/>
        <w:jc w:val="left"/>
        <w:rPr>
          <w:rFonts w:cs="Arial"/>
          <w:b/>
          <w:bCs/>
          <w:color w:val="000000"/>
        </w:rPr>
      </w:pPr>
      <w:r w:rsidRPr="30D1C3F5">
        <w:rPr>
          <w:rFonts w:cs="Arial"/>
          <w:b/>
          <w:bCs/>
          <w:color w:val="000000" w:themeColor="text1"/>
        </w:rPr>
        <w:t>Caso 3.- Documento que requiere firma y es PDF</w:t>
      </w:r>
    </w:p>
    <w:p w:rsidRPr="00B95078" w:rsidR="000017F3" w:rsidP="00A34EF0" w:rsidRDefault="6E7E4B60" w14:paraId="027C932D" w14:textId="77777777">
      <w:pPr>
        <w:spacing w:before="0" w:after="160" w:line="276" w:lineRule="auto"/>
        <w:jc w:val="left"/>
        <w:rPr>
          <w:rFonts w:cs="Arial"/>
          <w:color w:val="000000"/>
        </w:rPr>
      </w:pPr>
      <w:r w:rsidRPr="30D1C3F5">
        <w:rPr>
          <w:rFonts w:cs="Arial"/>
          <w:color w:val="000000" w:themeColor="text1"/>
        </w:rPr>
        <w:t xml:space="preserve">Cuando el documento requiere firma y es PDF, </w:t>
      </w:r>
      <w:r w:rsidRPr="30D1C3F5" w:rsidR="383431A7">
        <w:rPr>
          <w:rFonts w:cs="Arial"/>
          <w:color w:val="000000" w:themeColor="text1"/>
        </w:rPr>
        <w:t xml:space="preserve">se </w:t>
      </w:r>
      <w:r w:rsidRPr="30D1C3F5" w:rsidR="7E9ED117">
        <w:rPr>
          <w:rFonts w:cs="Arial"/>
          <w:color w:val="000000" w:themeColor="text1"/>
        </w:rPr>
        <w:t>preguntará si el documento viene firmado para realizar la verificación de firma.</w:t>
      </w:r>
    </w:p>
    <w:tbl>
      <w:tblPr>
        <w:tblStyle w:val="Tablaconcuadrcula"/>
        <w:tblW w:w="0" w:type="auto"/>
        <w:tblLook w:val="04A0" w:firstRow="1" w:lastRow="0" w:firstColumn="1" w:lastColumn="0" w:noHBand="0" w:noVBand="1"/>
      </w:tblPr>
      <w:tblGrid>
        <w:gridCol w:w="4047"/>
        <w:gridCol w:w="4447"/>
      </w:tblGrid>
      <w:tr w:rsidRPr="00B95078" w:rsidR="00956BC0" w:rsidTr="003E1BCF" w14:paraId="63E57B51" w14:textId="77777777">
        <w:tc>
          <w:tcPr>
            <w:tcW w:w="4047" w:type="dxa"/>
            <w:shd w:val="clear" w:color="auto" w:fill="3B3838" w:themeFill="background2" w:themeFillShade="40"/>
          </w:tcPr>
          <w:p w:rsidRPr="00B95078" w:rsidR="00956BC0" w:rsidP="00832CC2" w:rsidRDefault="00956BC0" w14:paraId="5AACD246" w14:textId="023D3DF7">
            <w:pPr>
              <w:spacing w:before="0" w:after="160" w:line="259" w:lineRule="auto"/>
              <w:jc w:val="left"/>
              <w:rPr>
                <w:rFonts w:cs="Arial"/>
                <w:color w:val="FFFFFF" w:themeColor="background1"/>
                <w:sz w:val="18"/>
                <w:szCs w:val="18"/>
              </w:rPr>
            </w:pPr>
            <w:r w:rsidRPr="00B95078">
              <w:rPr>
                <w:rFonts w:cs="Arial"/>
                <w:color w:val="FFFFFF" w:themeColor="background1"/>
                <w:szCs w:val="20"/>
              </w:rPr>
              <w:t>Un fichero</w:t>
            </w:r>
          </w:p>
        </w:tc>
        <w:tc>
          <w:tcPr>
            <w:tcW w:w="4447" w:type="dxa"/>
            <w:shd w:val="clear" w:color="auto" w:fill="3B3838" w:themeFill="background2" w:themeFillShade="40"/>
          </w:tcPr>
          <w:p w:rsidRPr="00B95078" w:rsidR="00956BC0" w:rsidP="00832CC2" w:rsidRDefault="00956BC0" w14:paraId="330BB9D9" w14:textId="064A4A5E">
            <w:pPr>
              <w:spacing w:before="0" w:after="160" w:line="259" w:lineRule="auto"/>
              <w:jc w:val="left"/>
              <w:rPr>
                <w:rFonts w:cs="Arial"/>
                <w:color w:val="FFFFFF" w:themeColor="background1"/>
                <w:szCs w:val="20"/>
              </w:rPr>
            </w:pPr>
            <w:r w:rsidRPr="00B95078">
              <w:rPr>
                <w:rFonts w:cs="Arial"/>
                <w:color w:val="FFFFFF" w:themeColor="background1"/>
                <w:szCs w:val="20"/>
              </w:rPr>
              <w:t>Múltiples ficheros</w:t>
            </w:r>
          </w:p>
        </w:tc>
      </w:tr>
      <w:tr w:rsidRPr="00B95078" w:rsidR="00956BC0" w:rsidTr="003E1BCF" w14:paraId="4177FCA7" w14:textId="77777777">
        <w:tc>
          <w:tcPr>
            <w:tcW w:w="4047" w:type="dxa"/>
          </w:tcPr>
          <w:p w:rsidRPr="00B95078" w:rsidR="002E3D13" w:rsidRDefault="002E3D13" w14:paraId="2D507E5F" w14:textId="77777777">
            <w:pPr>
              <w:spacing w:before="0" w:after="160" w:line="259" w:lineRule="auto"/>
              <w:jc w:val="left"/>
              <w:rPr>
                <w:rFonts w:cs="Arial"/>
                <w:color w:val="000000"/>
                <w:sz w:val="18"/>
                <w:szCs w:val="18"/>
              </w:rPr>
            </w:pPr>
            <w:r w:rsidRPr="00B95078">
              <w:rPr>
                <w:rFonts w:cs="Arial"/>
                <w:noProof/>
              </w:rPr>
              <w:drawing>
                <wp:inline distT="0" distB="0" distL="0" distR="0" wp14:anchorId="2EBBDF25" wp14:editId="53DCDD1F">
                  <wp:extent cx="2536318" cy="956786"/>
                  <wp:effectExtent l="0" t="0" r="0" b="0"/>
                  <wp:docPr id="15169226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22634" name="Imagen 1" descr="Interfaz de usuario gráfica, Texto, Aplicación&#10;&#10;El contenido generado por IA puede ser incorrecto."/>
                          <pic:cNvPicPr/>
                        </pic:nvPicPr>
                        <pic:blipFill>
                          <a:blip r:embed="rId107"/>
                          <a:stretch>
                            <a:fillRect/>
                          </a:stretch>
                        </pic:blipFill>
                        <pic:spPr>
                          <a:xfrm>
                            <a:off x="0" y="0"/>
                            <a:ext cx="2564439" cy="967394"/>
                          </a:xfrm>
                          <a:prstGeom prst="rect">
                            <a:avLst/>
                          </a:prstGeom>
                        </pic:spPr>
                      </pic:pic>
                    </a:graphicData>
                  </a:graphic>
                </wp:inline>
              </w:drawing>
            </w:r>
          </w:p>
          <w:p w:rsidRPr="00B95078" w:rsidR="00D52832" w:rsidP="00D52832" w:rsidRDefault="00D52832" w14:paraId="7C0F5FB9" w14:textId="041BEC22">
            <w:pPr>
              <w:rPr>
                <w:rFonts w:cs="Arial"/>
                <w:color w:val="FF0000"/>
                <w:sz w:val="18"/>
                <w:szCs w:val="18"/>
                <w:lang w:eastAsia="en-US"/>
              </w:rPr>
            </w:pPr>
            <w:r w:rsidRPr="00B95078">
              <w:rPr>
                <w:rFonts w:cs="Arial"/>
                <w:color w:val="000000" w:themeColor="text1"/>
                <w:sz w:val="18"/>
                <w:szCs w:val="18"/>
              </w:rPr>
              <w:t xml:space="preserve">Se verifica la firma </w:t>
            </w:r>
            <w:r w:rsidRPr="00B95078" w:rsidR="00B722BD">
              <w:rPr>
                <w:rFonts w:cs="Arial"/>
                <w:color w:val="000000" w:themeColor="text1"/>
                <w:sz w:val="18"/>
                <w:szCs w:val="18"/>
              </w:rPr>
              <w:t xml:space="preserve">si se ha marcado, </w:t>
            </w:r>
            <w:r w:rsidRPr="00B95078">
              <w:rPr>
                <w:rFonts w:cs="Arial"/>
                <w:color w:val="000000" w:themeColor="text1"/>
                <w:sz w:val="18"/>
                <w:szCs w:val="18"/>
              </w:rPr>
              <w:t xml:space="preserve">mediante el servicio </w:t>
            </w:r>
            <w:r w:rsidRPr="00B95078">
              <w:rPr>
                <w:rFonts w:cs="Arial"/>
                <w:color w:val="FF0000"/>
                <w:sz w:val="18"/>
                <w:szCs w:val="18"/>
                <w:lang w:eastAsia="en-US"/>
              </w:rPr>
              <w:t xml:space="preserve">Verifysignature </w:t>
            </w:r>
            <w:r w:rsidRPr="00B95078">
              <w:rPr>
                <w:rFonts w:cs="Arial"/>
                <w:sz w:val="18"/>
                <w:szCs w:val="18"/>
                <w:lang w:eastAsia="en-US"/>
              </w:rPr>
              <w:t>del NSHF.</w:t>
            </w:r>
          </w:p>
          <w:p w:rsidRPr="00B95078" w:rsidR="00D52832" w:rsidRDefault="00D52832" w14:paraId="1D18C266" w14:textId="77777777">
            <w:pPr>
              <w:spacing w:before="0" w:after="160" w:line="259" w:lineRule="auto"/>
              <w:jc w:val="left"/>
              <w:rPr>
                <w:rFonts w:cs="Arial"/>
                <w:color w:val="000000"/>
                <w:sz w:val="18"/>
                <w:szCs w:val="18"/>
              </w:rPr>
            </w:pPr>
            <w:r w:rsidRPr="00B95078">
              <w:rPr>
                <w:rFonts w:cs="Arial"/>
                <w:noProof/>
              </w:rPr>
              <w:drawing>
                <wp:inline distT="0" distB="0" distL="0" distR="0" wp14:anchorId="60EF1C5D" wp14:editId="1F8CC03D">
                  <wp:extent cx="2428240" cy="927722"/>
                  <wp:effectExtent l="0" t="0" r="0" b="6350"/>
                  <wp:docPr id="15081971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7196" name="Imagen 1" descr="Interfaz de usuario gráfica, Texto, Aplicación&#10;&#10;El contenido generado por IA puede ser incorrecto."/>
                          <pic:cNvPicPr/>
                        </pic:nvPicPr>
                        <pic:blipFill>
                          <a:blip r:embed="rId108"/>
                          <a:stretch>
                            <a:fillRect/>
                          </a:stretch>
                        </pic:blipFill>
                        <pic:spPr>
                          <a:xfrm>
                            <a:off x="0" y="0"/>
                            <a:ext cx="2448421" cy="935432"/>
                          </a:xfrm>
                          <a:prstGeom prst="rect">
                            <a:avLst/>
                          </a:prstGeom>
                        </pic:spPr>
                      </pic:pic>
                    </a:graphicData>
                  </a:graphic>
                </wp:inline>
              </w:drawing>
            </w:r>
          </w:p>
          <w:p w:rsidRPr="00B95078" w:rsidR="00D52832" w:rsidP="00D52832" w:rsidRDefault="00D52832" w14:paraId="010A40E1" w14:textId="77777777">
            <w:pPr>
              <w:spacing w:before="0" w:after="160" w:line="259" w:lineRule="auto"/>
              <w:jc w:val="left"/>
              <w:rPr>
                <w:rFonts w:cs="Arial"/>
                <w:color w:val="000000"/>
                <w:sz w:val="18"/>
                <w:szCs w:val="18"/>
              </w:rPr>
            </w:pPr>
            <w:r w:rsidRPr="00B95078">
              <w:rPr>
                <w:rFonts w:cs="Arial"/>
                <w:color w:val="000000" w:themeColor="text1"/>
                <w:sz w:val="18"/>
                <w:szCs w:val="18"/>
              </w:rPr>
              <w:t>Si se verifica que viene firmado correctamente, podrá continuar con la solicitud</w:t>
            </w:r>
          </w:p>
          <w:p w:rsidRPr="00B95078" w:rsidR="00D52832" w:rsidRDefault="00D52832" w14:paraId="4FE38A19" w14:textId="77777777">
            <w:pPr>
              <w:spacing w:before="0" w:after="160" w:line="259" w:lineRule="auto"/>
              <w:jc w:val="left"/>
              <w:rPr>
                <w:rFonts w:cs="Arial"/>
                <w:color w:val="000000"/>
                <w:szCs w:val="20"/>
              </w:rPr>
            </w:pPr>
            <w:r w:rsidRPr="00B95078">
              <w:rPr>
                <w:rFonts w:cs="Arial"/>
                <w:noProof/>
              </w:rPr>
              <w:drawing>
                <wp:inline distT="0" distB="0" distL="0" distR="0" wp14:anchorId="53802A28" wp14:editId="5CF9265E">
                  <wp:extent cx="2473960" cy="945190"/>
                  <wp:effectExtent l="0" t="0" r="2540" b="7620"/>
                  <wp:docPr id="147968778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7785" name="Imagen 1" descr="Interfaz de usuario gráfica, Texto, Aplicación, Chat o mensaje de texto&#10;&#10;El contenido generado por IA puede ser incorrecto."/>
                          <pic:cNvPicPr/>
                        </pic:nvPicPr>
                        <pic:blipFill>
                          <a:blip r:embed="rId109"/>
                          <a:stretch>
                            <a:fillRect/>
                          </a:stretch>
                        </pic:blipFill>
                        <pic:spPr>
                          <a:xfrm>
                            <a:off x="0" y="0"/>
                            <a:ext cx="2489997" cy="951317"/>
                          </a:xfrm>
                          <a:prstGeom prst="rect">
                            <a:avLst/>
                          </a:prstGeom>
                        </pic:spPr>
                      </pic:pic>
                    </a:graphicData>
                  </a:graphic>
                </wp:inline>
              </w:drawing>
            </w:r>
          </w:p>
          <w:p w:rsidRPr="00B95078" w:rsidR="00D52832" w:rsidP="00D52832" w:rsidRDefault="00D52832" w14:paraId="32953458" w14:textId="77777777">
            <w:pPr>
              <w:spacing w:before="0" w:after="160" w:line="259" w:lineRule="auto"/>
              <w:jc w:val="left"/>
              <w:rPr>
                <w:rFonts w:cs="Arial"/>
                <w:color w:val="000000"/>
                <w:sz w:val="18"/>
                <w:szCs w:val="18"/>
              </w:rPr>
            </w:pPr>
            <w:r w:rsidRPr="00B95078">
              <w:rPr>
                <w:rFonts w:cs="Arial"/>
                <w:color w:val="000000" w:themeColor="text1"/>
                <w:sz w:val="18"/>
                <w:szCs w:val="18"/>
              </w:rPr>
              <w:t>Si no se hubiera podido verificar la firma, se solicitará realizar la firma:</w:t>
            </w:r>
          </w:p>
          <w:p w:rsidRPr="00B95078" w:rsidR="00D52832" w:rsidRDefault="00D52832" w14:paraId="7E21B041" w14:textId="51C81911">
            <w:pPr>
              <w:spacing w:before="0" w:after="160" w:line="259" w:lineRule="auto"/>
              <w:jc w:val="left"/>
              <w:rPr>
                <w:rFonts w:cs="Arial"/>
                <w:color w:val="000000"/>
                <w:szCs w:val="20"/>
              </w:rPr>
            </w:pPr>
            <w:r w:rsidRPr="00B95078">
              <w:rPr>
                <w:rFonts w:cs="Arial"/>
                <w:noProof/>
              </w:rPr>
              <w:drawing>
                <wp:inline distT="0" distB="0" distL="0" distR="0" wp14:anchorId="047690F9" wp14:editId="583C4EAD">
                  <wp:extent cx="2382072" cy="899160"/>
                  <wp:effectExtent l="0" t="0" r="0" b="0"/>
                  <wp:docPr id="162155917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59174" name="Imagen 1" descr="Interfaz de usuario gráfica, Texto, Aplicación, Correo electrónico&#10;&#10;El contenido generado por IA puede ser incorrecto."/>
                          <pic:cNvPicPr/>
                        </pic:nvPicPr>
                        <pic:blipFill>
                          <a:blip r:embed="rId110"/>
                          <a:stretch>
                            <a:fillRect/>
                          </a:stretch>
                        </pic:blipFill>
                        <pic:spPr>
                          <a:xfrm>
                            <a:off x="0" y="0"/>
                            <a:ext cx="2407817" cy="908878"/>
                          </a:xfrm>
                          <a:prstGeom prst="rect">
                            <a:avLst/>
                          </a:prstGeom>
                        </pic:spPr>
                      </pic:pic>
                    </a:graphicData>
                  </a:graphic>
                </wp:inline>
              </w:drawing>
            </w:r>
          </w:p>
        </w:tc>
        <w:tc>
          <w:tcPr>
            <w:tcW w:w="4447" w:type="dxa"/>
          </w:tcPr>
          <w:p w:rsidRPr="00B95078" w:rsidR="002E3D13" w:rsidRDefault="00B722BD" w14:paraId="13E61FFC" w14:textId="275E461F">
            <w:pPr>
              <w:spacing w:before="0" w:after="160" w:line="259" w:lineRule="auto"/>
              <w:jc w:val="left"/>
              <w:rPr>
                <w:rFonts w:cs="Arial"/>
                <w:color w:val="000000"/>
                <w:szCs w:val="20"/>
              </w:rPr>
            </w:pPr>
            <w:r w:rsidRPr="00B95078">
              <w:rPr>
                <w:rFonts w:cs="Arial"/>
                <w:noProof/>
              </w:rPr>
              <w:drawing>
                <wp:inline distT="0" distB="0" distL="0" distR="0" wp14:anchorId="66B4DB7E" wp14:editId="43554E82">
                  <wp:extent cx="2799932" cy="1477010"/>
                  <wp:effectExtent l="0" t="0" r="635" b="8890"/>
                  <wp:docPr id="73581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787" name=""/>
                          <pic:cNvPicPr/>
                        </pic:nvPicPr>
                        <pic:blipFill>
                          <a:blip r:embed="rId111"/>
                          <a:stretch>
                            <a:fillRect/>
                          </a:stretch>
                        </pic:blipFill>
                        <pic:spPr>
                          <a:xfrm>
                            <a:off x="0" y="0"/>
                            <a:ext cx="2812978" cy="1483892"/>
                          </a:xfrm>
                          <a:prstGeom prst="rect">
                            <a:avLst/>
                          </a:prstGeom>
                        </pic:spPr>
                      </pic:pic>
                    </a:graphicData>
                  </a:graphic>
                </wp:inline>
              </w:drawing>
            </w:r>
          </w:p>
          <w:p w:rsidRPr="00B95078" w:rsidR="00D52832" w:rsidP="00D52832" w:rsidRDefault="00D52832" w14:paraId="5020EA88" w14:textId="677580E6">
            <w:pPr>
              <w:rPr>
                <w:rFonts w:cs="Arial"/>
                <w:color w:val="FF0000"/>
                <w:sz w:val="18"/>
                <w:szCs w:val="18"/>
                <w:lang w:eastAsia="en-US"/>
              </w:rPr>
            </w:pPr>
            <w:r w:rsidRPr="00B95078">
              <w:rPr>
                <w:rFonts w:cs="Arial"/>
                <w:color w:val="000000" w:themeColor="text1"/>
                <w:sz w:val="18"/>
                <w:szCs w:val="18"/>
              </w:rPr>
              <w:t xml:space="preserve">Se verifica la firma </w:t>
            </w:r>
            <w:r w:rsidRPr="00B95078" w:rsidR="00AF3F44">
              <w:rPr>
                <w:rFonts w:cs="Arial"/>
                <w:color w:val="000000" w:themeColor="text1"/>
                <w:sz w:val="18"/>
                <w:szCs w:val="18"/>
              </w:rPr>
              <w:t xml:space="preserve">de aquellos </w:t>
            </w:r>
            <w:r w:rsidRPr="00B95078" w:rsidR="00B722BD">
              <w:rPr>
                <w:rFonts w:cs="Arial"/>
                <w:color w:val="000000" w:themeColor="text1"/>
                <w:sz w:val="18"/>
                <w:szCs w:val="18"/>
              </w:rPr>
              <w:t xml:space="preserve">documentos marcados </w:t>
            </w:r>
            <w:r w:rsidRPr="00B95078">
              <w:rPr>
                <w:rFonts w:cs="Arial"/>
                <w:color w:val="000000" w:themeColor="text1"/>
                <w:sz w:val="18"/>
                <w:szCs w:val="18"/>
              </w:rPr>
              <w:t xml:space="preserve">mediante el servicio </w:t>
            </w:r>
            <w:r w:rsidRPr="00B95078">
              <w:rPr>
                <w:rFonts w:cs="Arial"/>
                <w:color w:val="FF0000"/>
                <w:sz w:val="18"/>
                <w:szCs w:val="18"/>
                <w:lang w:eastAsia="en-US"/>
              </w:rPr>
              <w:t xml:space="preserve">Verifysignature </w:t>
            </w:r>
            <w:r w:rsidRPr="00B95078">
              <w:rPr>
                <w:rFonts w:cs="Arial"/>
                <w:sz w:val="18"/>
                <w:szCs w:val="18"/>
                <w:lang w:eastAsia="en-US"/>
              </w:rPr>
              <w:t>del NSHF.</w:t>
            </w:r>
          </w:p>
          <w:p w:rsidRPr="00B95078" w:rsidR="00D52832" w:rsidRDefault="004B069B" w14:paraId="5C9FA2C9" w14:textId="77777777">
            <w:pPr>
              <w:spacing w:before="0" w:after="160" w:line="259" w:lineRule="auto"/>
              <w:jc w:val="left"/>
              <w:rPr>
                <w:rFonts w:cs="Arial"/>
                <w:color w:val="000000"/>
                <w:szCs w:val="20"/>
              </w:rPr>
            </w:pPr>
            <w:r w:rsidRPr="00B95078">
              <w:rPr>
                <w:rFonts w:cs="Arial"/>
                <w:noProof/>
              </w:rPr>
              <w:drawing>
                <wp:inline distT="0" distB="0" distL="0" distR="0" wp14:anchorId="07636AAC" wp14:editId="585243CB">
                  <wp:extent cx="2697480" cy="1426772"/>
                  <wp:effectExtent l="0" t="0" r="7620" b="2540"/>
                  <wp:docPr id="1419542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2958" name=""/>
                          <pic:cNvPicPr/>
                        </pic:nvPicPr>
                        <pic:blipFill>
                          <a:blip r:embed="rId112"/>
                          <a:stretch>
                            <a:fillRect/>
                          </a:stretch>
                        </pic:blipFill>
                        <pic:spPr>
                          <a:xfrm>
                            <a:off x="0" y="0"/>
                            <a:ext cx="2713345" cy="1435163"/>
                          </a:xfrm>
                          <a:prstGeom prst="rect">
                            <a:avLst/>
                          </a:prstGeom>
                        </pic:spPr>
                      </pic:pic>
                    </a:graphicData>
                  </a:graphic>
                </wp:inline>
              </w:drawing>
            </w:r>
          </w:p>
          <w:p w:rsidRPr="00B95078" w:rsidR="004B069B" w:rsidP="004B069B" w:rsidRDefault="004B069B" w14:paraId="52579994" w14:textId="101B2DB1">
            <w:pPr>
              <w:spacing w:before="0" w:after="160" w:line="259" w:lineRule="auto"/>
              <w:jc w:val="left"/>
              <w:rPr>
                <w:rFonts w:cs="Arial"/>
                <w:color w:val="000000"/>
                <w:sz w:val="18"/>
                <w:szCs w:val="18"/>
              </w:rPr>
            </w:pPr>
            <w:r w:rsidRPr="00B95078">
              <w:rPr>
                <w:rFonts w:cs="Arial"/>
                <w:color w:val="000000" w:themeColor="text1"/>
                <w:sz w:val="18"/>
                <w:szCs w:val="18"/>
              </w:rPr>
              <w:t xml:space="preserve">Si se verifica que </w:t>
            </w:r>
            <w:r w:rsidRPr="00B95078" w:rsidR="00C669DE">
              <w:rPr>
                <w:rFonts w:cs="Arial"/>
                <w:color w:val="000000" w:themeColor="text1"/>
                <w:sz w:val="18"/>
                <w:szCs w:val="18"/>
              </w:rPr>
              <w:t xml:space="preserve">todos </w:t>
            </w:r>
            <w:r w:rsidRPr="00B95078">
              <w:rPr>
                <w:rFonts w:cs="Arial"/>
                <w:color w:val="000000" w:themeColor="text1"/>
                <w:sz w:val="18"/>
                <w:szCs w:val="18"/>
              </w:rPr>
              <w:t>viene</w:t>
            </w:r>
            <w:r w:rsidRPr="00B95078" w:rsidR="00C669DE">
              <w:rPr>
                <w:rFonts w:cs="Arial"/>
                <w:color w:val="000000" w:themeColor="text1"/>
                <w:sz w:val="18"/>
                <w:szCs w:val="18"/>
              </w:rPr>
              <w:t>n</w:t>
            </w:r>
            <w:r w:rsidRPr="00B95078">
              <w:rPr>
                <w:rFonts w:cs="Arial"/>
                <w:color w:val="000000" w:themeColor="text1"/>
                <w:sz w:val="18"/>
                <w:szCs w:val="18"/>
              </w:rPr>
              <w:t xml:space="preserve"> firmado</w:t>
            </w:r>
            <w:r w:rsidRPr="00B95078" w:rsidR="00C669DE">
              <w:rPr>
                <w:rFonts w:cs="Arial"/>
                <w:color w:val="000000" w:themeColor="text1"/>
                <w:sz w:val="18"/>
                <w:szCs w:val="18"/>
              </w:rPr>
              <w:t>s</w:t>
            </w:r>
            <w:r w:rsidRPr="00B95078">
              <w:rPr>
                <w:rFonts w:cs="Arial"/>
                <w:color w:val="000000" w:themeColor="text1"/>
                <w:sz w:val="18"/>
                <w:szCs w:val="18"/>
              </w:rPr>
              <w:t xml:space="preserve"> correctamente, podrá continuar con la solicitud</w:t>
            </w:r>
          </w:p>
          <w:p w:rsidRPr="00B95078" w:rsidR="004B069B" w:rsidRDefault="00C669DE" w14:paraId="094B569D" w14:textId="77777777">
            <w:pPr>
              <w:spacing w:before="0" w:after="160" w:line="259" w:lineRule="auto"/>
              <w:jc w:val="left"/>
              <w:rPr>
                <w:rFonts w:cs="Arial"/>
                <w:color w:val="000000"/>
                <w:szCs w:val="20"/>
              </w:rPr>
            </w:pPr>
            <w:r w:rsidRPr="00B95078">
              <w:rPr>
                <w:rFonts w:cs="Arial"/>
                <w:noProof/>
              </w:rPr>
              <w:drawing>
                <wp:inline distT="0" distB="0" distL="0" distR="0" wp14:anchorId="2451377E" wp14:editId="75B61C4B">
                  <wp:extent cx="2454119" cy="1273810"/>
                  <wp:effectExtent l="0" t="0" r="3810" b="2540"/>
                  <wp:docPr id="657238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8909" name=""/>
                          <pic:cNvPicPr/>
                        </pic:nvPicPr>
                        <pic:blipFill>
                          <a:blip r:embed="rId113"/>
                          <a:stretch>
                            <a:fillRect/>
                          </a:stretch>
                        </pic:blipFill>
                        <pic:spPr>
                          <a:xfrm>
                            <a:off x="0" y="0"/>
                            <a:ext cx="2463833" cy="1278852"/>
                          </a:xfrm>
                          <a:prstGeom prst="rect">
                            <a:avLst/>
                          </a:prstGeom>
                        </pic:spPr>
                      </pic:pic>
                    </a:graphicData>
                  </a:graphic>
                </wp:inline>
              </w:drawing>
            </w:r>
          </w:p>
          <w:p w:rsidRPr="00B95078" w:rsidR="00C669DE" w:rsidRDefault="00B67505" w14:paraId="26A17A91" w14:textId="7054067C">
            <w:pPr>
              <w:spacing w:before="0" w:after="160" w:line="259" w:lineRule="auto"/>
              <w:jc w:val="left"/>
              <w:rPr>
                <w:rFonts w:cs="Arial"/>
                <w:color w:val="000000"/>
                <w:szCs w:val="20"/>
              </w:rPr>
            </w:pPr>
            <w:r w:rsidRPr="00B95078">
              <w:rPr>
                <w:rFonts w:cs="Arial"/>
                <w:color w:val="000000" w:themeColor="text1"/>
              </w:rPr>
              <w:t>Si algún documento no viniera firmado o no se hubiera verificado, se solicitará la firma de los documentos que falten por firmar</w:t>
            </w:r>
            <w:r w:rsidRPr="00B95078" w:rsidR="00956BC0">
              <w:rPr>
                <w:rFonts w:cs="Arial"/>
                <w:color w:val="000000" w:themeColor="text1"/>
              </w:rPr>
              <w:t>:</w:t>
            </w:r>
          </w:p>
          <w:p w:rsidRPr="00B95078" w:rsidR="00956BC0" w:rsidRDefault="00956BC0" w14:paraId="260D8A7B" w14:textId="14368C83">
            <w:pPr>
              <w:spacing w:before="0" w:after="160" w:line="259" w:lineRule="auto"/>
              <w:jc w:val="left"/>
              <w:rPr>
                <w:rFonts w:cs="Arial"/>
                <w:color w:val="000000"/>
                <w:szCs w:val="20"/>
              </w:rPr>
            </w:pPr>
            <w:r w:rsidRPr="00B95078">
              <w:rPr>
                <w:rFonts w:cs="Arial"/>
                <w:noProof/>
              </w:rPr>
              <w:drawing>
                <wp:inline distT="0" distB="0" distL="0" distR="0" wp14:anchorId="0BB94394" wp14:editId="719530F3">
                  <wp:extent cx="2555322" cy="1351280"/>
                  <wp:effectExtent l="0" t="0" r="0" b="1270"/>
                  <wp:docPr id="1429678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78656" name=""/>
                          <pic:cNvPicPr/>
                        </pic:nvPicPr>
                        <pic:blipFill>
                          <a:blip r:embed="rId114"/>
                          <a:stretch>
                            <a:fillRect/>
                          </a:stretch>
                        </pic:blipFill>
                        <pic:spPr>
                          <a:xfrm>
                            <a:off x="0" y="0"/>
                            <a:ext cx="2562220" cy="1354928"/>
                          </a:xfrm>
                          <a:prstGeom prst="rect">
                            <a:avLst/>
                          </a:prstGeom>
                        </pic:spPr>
                      </pic:pic>
                    </a:graphicData>
                  </a:graphic>
                </wp:inline>
              </w:drawing>
            </w:r>
          </w:p>
          <w:p w:rsidRPr="00B95078" w:rsidR="00B67505" w:rsidRDefault="00B67505" w14:paraId="0B1F0E65" w14:textId="7726BDED">
            <w:pPr>
              <w:spacing w:before="0" w:after="160" w:line="259" w:lineRule="auto"/>
              <w:jc w:val="left"/>
              <w:rPr>
                <w:rFonts w:cs="Arial"/>
                <w:color w:val="000000"/>
                <w:szCs w:val="20"/>
              </w:rPr>
            </w:pPr>
          </w:p>
        </w:tc>
      </w:tr>
    </w:tbl>
    <w:p w:rsidRPr="00B95078" w:rsidR="002E3D13" w:rsidP="007C33EF" w:rsidRDefault="002E3D13" w14:paraId="1BCBDAA2" w14:textId="77777777">
      <w:pPr>
        <w:spacing w:before="0" w:after="160" w:line="259" w:lineRule="auto"/>
        <w:jc w:val="left"/>
        <w:rPr>
          <w:rFonts w:cs="Arial"/>
          <w:color w:val="000000"/>
          <w:szCs w:val="20"/>
        </w:rPr>
      </w:pPr>
    </w:p>
    <w:p w:rsidRPr="00B95078" w:rsidR="00FA3F9B" w:rsidP="007C33EF" w:rsidRDefault="00FA3F9B" w14:paraId="4103B245" w14:textId="121121F2">
      <w:pPr>
        <w:spacing w:before="0" w:after="160" w:line="259" w:lineRule="auto"/>
        <w:jc w:val="left"/>
        <w:rPr>
          <w:rFonts w:cs="Arial"/>
          <w:color w:val="000000"/>
          <w:szCs w:val="20"/>
        </w:rPr>
      </w:pPr>
    </w:p>
    <w:p w:rsidRPr="00B95078" w:rsidR="001D693B" w:rsidP="00B97BDF" w:rsidRDefault="001D693B" w14:paraId="0A1F3118" w14:textId="568CBB54">
      <w:pPr>
        <w:pStyle w:val="Prrafodelista"/>
        <w:numPr>
          <w:ilvl w:val="0"/>
          <w:numId w:val="101"/>
        </w:numPr>
        <w:spacing w:before="0" w:after="160" w:line="259" w:lineRule="auto"/>
        <w:jc w:val="left"/>
        <w:rPr>
          <w:rFonts w:cs="Arial"/>
          <w:b/>
          <w:bCs/>
          <w:color w:val="000000"/>
          <w:szCs w:val="20"/>
        </w:rPr>
      </w:pPr>
      <w:r w:rsidRPr="00B95078">
        <w:rPr>
          <w:rFonts w:cs="Arial"/>
          <w:b/>
          <w:bCs/>
          <w:color w:val="000000"/>
          <w:szCs w:val="20"/>
        </w:rPr>
        <w:t xml:space="preserve">Caso 4.- Documento que requiere firma y </w:t>
      </w:r>
      <w:r w:rsidRPr="00B95078" w:rsidR="003E1C97">
        <w:rPr>
          <w:rFonts w:cs="Arial"/>
          <w:b/>
          <w:bCs/>
          <w:color w:val="000000"/>
          <w:szCs w:val="20"/>
        </w:rPr>
        <w:t>Metadatos</w:t>
      </w:r>
      <w:r w:rsidRPr="00B95078" w:rsidR="007C3C76">
        <w:rPr>
          <w:rFonts w:cs="Arial"/>
          <w:b/>
          <w:bCs/>
          <w:color w:val="000000"/>
          <w:szCs w:val="20"/>
        </w:rPr>
        <w:t xml:space="preserve"> y </w:t>
      </w:r>
      <w:r w:rsidRPr="00B95078" w:rsidR="00FC0643">
        <w:rPr>
          <w:rFonts w:cs="Arial"/>
          <w:b/>
          <w:bCs/>
          <w:color w:val="000000"/>
          <w:szCs w:val="20"/>
        </w:rPr>
        <w:t xml:space="preserve">no </w:t>
      </w:r>
      <w:r w:rsidRPr="00B95078" w:rsidR="007C3C76">
        <w:rPr>
          <w:rFonts w:cs="Arial"/>
          <w:b/>
          <w:bCs/>
          <w:color w:val="000000"/>
          <w:szCs w:val="20"/>
        </w:rPr>
        <w:t>es PDF</w:t>
      </w:r>
    </w:p>
    <w:p w:rsidRPr="00B95078" w:rsidR="001D693B" w:rsidP="00A34EF0" w:rsidRDefault="4F715E45" w14:paraId="69AB17EB" w14:textId="3FEBB0BE">
      <w:pPr>
        <w:spacing w:before="0" w:after="160" w:line="276" w:lineRule="auto"/>
        <w:jc w:val="left"/>
        <w:rPr>
          <w:rFonts w:cs="Arial"/>
          <w:color w:val="000000"/>
        </w:rPr>
      </w:pPr>
      <w:r w:rsidRPr="30D1C3F5">
        <w:rPr>
          <w:rFonts w:cs="Arial"/>
          <w:color w:val="000000" w:themeColor="text1"/>
        </w:rPr>
        <w:t xml:space="preserve">Cuando el documento requiere firma y </w:t>
      </w:r>
      <w:r w:rsidRPr="30D1C3F5" w:rsidR="138DBAD8">
        <w:rPr>
          <w:rFonts w:cs="Arial"/>
          <w:color w:val="000000" w:themeColor="text1"/>
        </w:rPr>
        <w:t xml:space="preserve">metadatos y </w:t>
      </w:r>
      <w:r w:rsidRPr="30D1C3F5" w:rsidR="27843BBE">
        <w:rPr>
          <w:rFonts w:cs="Arial"/>
          <w:color w:val="000000" w:themeColor="text1"/>
        </w:rPr>
        <w:t xml:space="preserve">no </w:t>
      </w:r>
      <w:r w:rsidRPr="30D1C3F5">
        <w:rPr>
          <w:rFonts w:cs="Arial"/>
          <w:color w:val="000000" w:themeColor="text1"/>
        </w:rPr>
        <w:t xml:space="preserve">es PDF, </w:t>
      </w:r>
      <w:r w:rsidRPr="30D1C3F5" w:rsidR="27843BBE">
        <w:rPr>
          <w:rFonts w:cs="Arial"/>
          <w:color w:val="000000" w:themeColor="text1"/>
        </w:rPr>
        <w:t>aparecer</w:t>
      </w:r>
      <w:r w:rsidRPr="30D1C3F5" w:rsidR="54ADC616">
        <w:rPr>
          <w:rFonts w:cs="Arial"/>
          <w:color w:val="000000" w:themeColor="text1"/>
        </w:rPr>
        <w:t>á un stepper para la introducción de</w:t>
      </w:r>
      <w:r w:rsidRPr="30D1C3F5" w:rsidR="242D4D0D">
        <w:rPr>
          <w:rFonts w:cs="Arial"/>
          <w:color w:val="000000" w:themeColor="text1"/>
        </w:rPr>
        <w:t xml:space="preserve"> </w:t>
      </w:r>
      <w:r w:rsidRPr="30D1C3F5" w:rsidR="54ADC616">
        <w:rPr>
          <w:rFonts w:cs="Arial"/>
          <w:color w:val="000000" w:themeColor="text1"/>
        </w:rPr>
        <w:t>metadatos:</w:t>
      </w:r>
    </w:p>
    <w:tbl>
      <w:tblPr>
        <w:tblStyle w:val="Tablaconcuadrcula"/>
        <w:tblW w:w="0" w:type="auto"/>
        <w:tblLook w:val="04A0" w:firstRow="1" w:lastRow="0" w:firstColumn="1" w:lastColumn="0" w:noHBand="0" w:noVBand="1"/>
      </w:tblPr>
      <w:tblGrid>
        <w:gridCol w:w="4050"/>
        <w:gridCol w:w="4444"/>
      </w:tblGrid>
      <w:tr w:rsidRPr="00B95078" w:rsidR="006E6D4C" w:rsidTr="003E1BCF" w14:paraId="73A3321A" w14:textId="77777777">
        <w:tc>
          <w:tcPr>
            <w:tcW w:w="4050" w:type="dxa"/>
            <w:shd w:val="clear" w:color="auto" w:fill="3B3838" w:themeFill="background2" w:themeFillShade="40"/>
          </w:tcPr>
          <w:p w:rsidRPr="00B95078" w:rsidR="009029EC" w:rsidRDefault="009029EC" w14:paraId="1043FE76" w14:textId="77777777">
            <w:pPr>
              <w:spacing w:before="0" w:after="160" w:line="259" w:lineRule="auto"/>
              <w:jc w:val="left"/>
              <w:rPr>
                <w:rFonts w:cs="Arial"/>
                <w:color w:val="FFFFFF" w:themeColor="background1"/>
                <w:sz w:val="18"/>
                <w:szCs w:val="18"/>
              </w:rPr>
            </w:pPr>
            <w:r w:rsidRPr="00B95078">
              <w:rPr>
                <w:rFonts w:cs="Arial"/>
                <w:color w:val="FFFFFF" w:themeColor="background1"/>
                <w:szCs w:val="20"/>
              </w:rPr>
              <w:t>Un fichero</w:t>
            </w:r>
          </w:p>
        </w:tc>
        <w:tc>
          <w:tcPr>
            <w:tcW w:w="4444" w:type="dxa"/>
            <w:shd w:val="clear" w:color="auto" w:fill="3B3838" w:themeFill="background2" w:themeFillShade="40"/>
          </w:tcPr>
          <w:p w:rsidRPr="00B95078" w:rsidR="009029EC" w:rsidRDefault="009029EC" w14:paraId="1B85B5FC" w14:textId="77777777">
            <w:pPr>
              <w:spacing w:before="0" w:after="160" w:line="259" w:lineRule="auto"/>
              <w:jc w:val="left"/>
              <w:rPr>
                <w:rFonts w:cs="Arial"/>
                <w:color w:val="FFFFFF" w:themeColor="background1"/>
                <w:szCs w:val="20"/>
              </w:rPr>
            </w:pPr>
            <w:r w:rsidRPr="00B95078">
              <w:rPr>
                <w:rFonts w:cs="Arial"/>
                <w:color w:val="FFFFFF" w:themeColor="background1"/>
                <w:szCs w:val="20"/>
              </w:rPr>
              <w:t>Múltiples ficheros</w:t>
            </w:r>
          </w:p>
        </w:tc>
      </w:tr>
      <w:tr w:rsidRPr="00B95078" w:rsidR="006E6D4C" w:rsidTr="003E1BCF" w14:paraId="4FC064C9" w14:textId="77777777">
        <w:tc>
          <w:tcPr>
            <w:tcW w:w="4050" w:type="dxa"/>
          </w:tcPr>
          <w:p w:rsidRPr="00B95078" w:rsidR="005F7691" w:rsidRDefault="005F7691" w14:paraId="2DD2ECFE" w14:textId="1F212411">
            <w:pPr>
              <w:spacing w:before="0" w:after="160" w:line="259" w:lineRule="auto"/>
              <w:jc w:val="left"/>
              <w:rPr>
                <w:rFonts w:cs="Arial"/>
                <w:color w:val="000000"/>
                <w:sz w:val="18"/>
                <w:szCs w:val="18"/>
              </w:rPr>
            </w:pPr>
            <w:r w:rsidRPr="00B95078">
              <w:rPr>
                <w:rFonts w:cs="Arial"/>
                <w:color w:val="000000" w:themeColor="text1"/>
                <w:sz w:val="18"/>
                <w:szCs w:val="18"/>
              </w:rPr>
              <w:t>Se solicitan los metadatos:</w:t>
            </w:r>
          </w:p>
          <w:p w:rsidRPr="00B95078" w:rsidR="009029EC" w:rsidRDefault="009029EC" w14:paraId="4F3671A3" w14:textId="5414677C">
            <w:pPr>
              <w:spacing w:before="0" w:after="160" w:line="259" w:lineRule="auto"/>
              <w:jc w:val="left"/>
              <w:rPr>
                <w:rFonts w:cs="Arial"/>
                <w:color w:val="000000"/>
                <w:sz w:val="18"/>
                <w:szCs w:val="18"/>
              </w:rPr>
            </w:pPr>
            <w:r w:rsidRPr="00B95078">
              <w:rPr>
                <w:rFonts w:cs="Arial"/>
                <w:noProof/>
              </w:rPr>
              <w:drawing>
                <wp:inline distT="0" distB="0" distL="0" distR="0" wp14:anchorId="287C002D" wp14:editId="21BCAA83">
                  <wp:extent cx="2406943" cy="1275080"/>
                  <wp:effectExtent l="0" t="0" r="0" b="1270"/>
                  <wp:docPr id="11159132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3244" name="Imagen 1" descr="Interfaz de usuario gráfica, Texto, Aplicación, Correo electrónico&#10;&#10;El contenido generado por IA puede ser incorrecto."/>
                          <pic:cNvPicPr/>
                        </pic:nvPicPr>
                        <pic:blipFill>
                          <a:blip r:embed="rId115"/>
                          <a:stretch>
                            <a:fillRect/>
                          </a:stretch>
                        </pic:blipFill>
                        <pic:spPr>
                          <a:xfrm>
                            <a:off x="0" y="0"/>
                            <a:ext cx="2426731" cy="1285563"/>
                          </a:xfrm>
                          <a:prstGeom prst="rect">
                            <a:avLst/>
                          </a:prstGeom>
                        </pic:spPr>
                      </pic:pic>
                    </a:graphicData>
                  </a:graphic>
                </wp:inline>
              </w:drawing>
            </w:r>
          </w:p>
          <w:p w:rsidRPr="00B95078" w:rsidR="009029EC" w:rsidP="009029EC" w:rsidRDefault="009029EC" w14:paraId="41BE45D8" w14:textId="77777777">
            <w:pPr>
              <w:spacing w:before="0" w:after="160" w:line="259" w:lineRule="auto"/>
              <w:jc w:val="left"/>
              <w:rPr>
                <w:rFonts w:cs="Arial"/>
                <w:color w:val="000000"/>
                <w:sz w:val="18"/>
                <w:szCs w:val="18"/>
              </w:rPr>
            </w:pPr>
            <w:r w:rsidRPr="00B95078">
              <w:rPr>
                <w:rFonts w:cs="Arial"/>
                <w:color w:val="000000" w:themeColor="text1"/>
                <w:sz w:val="18"/>
                <w:szCs w:val="18"/>
              </w:rPr>
              <w:t>y posterior firma del documento</w:t>
            </w:r>
          </w:p>
          <w:p w:rsidRPr="00B95078" w:rsidR="009029EC" w:rsidRDefault="005F7691" w14:paraId="4C2D85E1" w14:textId="60C76C22">
            <w:pPr>
              <w:spacing w:before="0" w:after="160" w:line="259" w:lineRule="auto"/>
              <w:jc w:val="left"/>
              <w:rPr>
                <w:rFonts w:cs="Arial"/>
                <w:color w:val="000000"/>
                <w:sz w:val="18"/>
                <w:szCs w:val="18"/>
              </w:rPr>
            </w:pPr>
            <w:r w:rsidRPr="00B95078">
              <w:rPr>
                <w:rFonts w:cs="Arial"/>
                <w:noProof/>
              </w:rPr>
              <w:drawing>
                <wp:inline distT="0" distB="0" distL="0" distR="0" wp14:anchorId="5D8C2F63" wp14:editId="43491081">
                  <wp:extent cx="2265776" cy="1198698"/>
                  <wp:effectExtent l="0" t="0" r="1270" b="1905"/>
                  <wp:docPr id="4168939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3942" name="Imagen 1" descr="Interfaz de usuario gráfica, Texto, Aplicación, Correo electrónico&#10;&#10;El contenido generado por IA puede ser incorrecto."/>
                          <pic:cNvPicPr/>
                        </pic:nvPicPr>
                        <pic:blipFill>
                          <a:blip r:embed="rId116"/>
                          <a:stretch>
                            <a:fillRect/>
                          </a:stretch>
                        </pic:blipFill>
                        <pic:spPr>
                          <a:xfrm>
                            <a:off x="0" y="0"/>
                            <a:ext cx="2288465" cy="1210702"/>
                          </a:xfrm>
                          <a:prstGeom prst="rect">
                            <a:avLst/>
                          </a:prstGeom>
                        </pic:spPr>
                      </pic:pic>
                    </a:graphicData>
                  </a:graphic>
                </wp:inline>
              </w:drawing>
            </w:r>
          </w:p>
        </w:tc>
        <w:tc>
          <w:tcPr>
            <w:tcW w:w="4444" w:type="dxa"/>
          </w:tcPr>
          <w:p w:rsidRPr="00B95078" w:rsidR="00CD0BAE" w:rsidRDefault="00CD0BAE" w14:paraId="42A8C4AE" w14:textId="5E970D2B">
            <w:pPr>
              <w:spacing w:before="0" w:after="160" w:line="259" w:lineRule="auto"/>
              <w:jc w:val="left"/>
              <w:rPr>
                <w:rFonts w:cs="Arial"/>
                <w:color w:val="000000"/>
                <w:sz w:val="18"/>
                <w:szCs w:val="18"/>
              </w:rPr>
            </w:pPr>
            <w:r w:rsidRPr="00B95078">
              <w:rPr>
                <w:rFonts w:cs="Arial"/>
                <w:color w:val="000000" w:themeColor="text1"/>
                <w:sz w:val="18"/>
                <w:szCs w:val="18"/>
              </w:rPr>
              <w:t>Se solicitan los metadatos</w:t>
            </w:r>
            <w:r w:rsidRPr="00B95078" w:rsidR="0052678A">
              <w:rPr>
                <w:rFonts w:cs="Arial"/>
                <w:color w:val="000000" w:themeColor="text1"/>
                <w:sz w:val="18"/>
                <w:szCs w:val="18"/>
              </w:rPr>
              <w:t>:</w:t>
            </w:r>
          </w:p>
          <w:p w:rsidRPr="00B95078" w:rsidR="0035518B" w:rsidRDefault="0035518B" w14:paraId="4389E132" w14:textId="77777777">
            <w:pPr>
              <w:spacing w:before="0" w:after="160" w:line="259" w:lineRule="auto"/>
              <w:jc w:val="left"/>
              <w:rPr>
                <w:rFonts w:cs="Arial"/>
                <w:color w:val="000000"/>
                <w:sz w:val="18"/>
                <w:szCs w:val="18"/>
              </w:rPr>
            </w:pPr>
            <w:r w:rsidRPr="00B95078">
              <w:rPr>
                <w:rFonts w:cs="Arial"/>
                <w:noProof/>
              </w:rPr>
              <w:drawing>
                <wp:inline distT="0" distB="0" distL="0" distR="0" wp14:anchorId="2D987E02" wp14:editId="22B6313D">
                  <wp:extent cx="1949514" cy="1305560"/>
                  <wp:effectExtent l="0" t="0" r="0" b="8890"/>
                  <wp:docPr id="1893164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64322" name=""/>
                          <pic:cNvPicPr/>
                        </pic:nvPicPr>
                        <pic:blipFill>
                          <a:blip r:embed="rId117"/>
                          <a:stretch>
                            <a:fillRect/>
                          </a:stretch>
                        </pic:blipFill>
                        <pic:spPr>
                          <a:xfrm>
                            <a:off x="0" y="0"/>
                            <a:ext cx="1959685" cy="1312372"/>
                          </a:xfrm>
                          <a:prstGeom prst="rect">
                            <a:avLst/>
                          </a:prstGeom>
                        </pic:spPr>
                      </pic:pic>
                    </a:graphicData>
                  </a:graphic>
                </wp:inline>
              </w:drawing>
            </w:r>
          </w:p>
          <w:p w:rsidRPr="00B95078" w:rsidR="0052678A" w:rsidRDefault="0052678A" w14:paraId="3D01AC05" w14:textId="7ED56BE8">
            <w:pPr>
              <w:spacing w:before="0" w:after="160" w:line="259" w:lineRule="auto"/>
              <w:jc w:val="left"/>
              <w:rPr>
                <w:rFonts w:cs="Arial"/>
                <w:color w:val="000000"/>
                <w:sz w:val="18"/>
                <w:szCs w:val="18"/>
              </w:rPr>
            </w:pPr>
            <w:r w:rsidRPr="00B95078">
              <w:rPr>
                <w:rFonts w:cs="Arial"/>
                <w:color w:val="000000" w:themeColor="text1"/>
                <w:sz w:val="18"/>
                <w:szCs w:val="18"/>
              </w:rPr>
              <w:t>En el caso de múltiples ficheros puede darse el caso de encontrarse con documentos PD</w:t>
            </w:r>
            <w:r w:rsidRPr="00B95078" w:rsidR="00DB36B8">
              <w:rPr>
                <w:rFonts w:cs="Arial"/>
                <w:color w:val="000000" w:themeColor="text1"/>
                <w:sz w:val="18"/>
                <w:szCs w:val="18"/>
              </w:rPr>
              <w:t>F</w:t>
            </w:r>
            <w:r w:rsidRPr="00B95078">
              <w:rPr>
                <w:rFonts w:cs="Arial"/>
                <w:color w:val="000000" w:themeColor="text1"/>
                <w:sz w:val="18"/>
                <w:szCs w:val="18"/>
              </w:rPr>
              <w:t xml:space="preserve"> y no PDF. En este caso habrá que discriminar entre los no PDF que </w:t>
            </w:r>
            <w:r w:rsidRPr="00B95078" w:rsidR="00044E17">
              <w:rPr>
                <w:rFonts w:cs="Arial"/>
                <w:color w:val="000000" w:themeColor="text1"/>
                <w:sz w:val="18"/>
                <w:szCs w:val="18"/>
              </w:rPr>
              <w:t>se firmarán y los PDF que pueden venir firmados:</w:t>
            </w:r>
          </w:p>
          <w:p w:rsidRPr="00B95078" w:rsidR="00F4753F" w:rsidRDefault="00C64688" w14:paraId="1D49213B" w14:textId="39B0B4D2">
            <w:pPr>
              <w:spacing w:before="0" w:after="160" w:line="259" w:lineRule="auto"/>
              <w:jc w:val="left"/>
              <w:rPr>
                <w:rFonts w:cs="Arial"/>
                <w:color w:val="000000"/>
                <w:sz w:val="18"/>
                <w:szCs w:val="18"/>
              </w:rPr>
            </w:pPr>
            <w:r w:rsidRPr="00B95078">
              <w:rPr>
                <w:rFonts w:cs="Arial"/>
                <w:noProof/>
              </w:rPr>
              <w:drawing>
                <wp:inline distT="0" distB="0" distL="0" distR="0" wp14:anchorId="4B15A80B" wp14:editId="61546A74">
                  <wp:extent cx="1711960" cy="1165599"/>
                  <wp:effectExtent l="0" t="0" r="2540" b="0"/>
                  <wp:docPr id="1487899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9683" name=""/>
                          <pic:cNvPicPr/>
                        </pic:nvPicPr>
                        <pic:blipFill>
                          <a:blip r:embed="rId118"/>
                          <a:stretch>
                            <a:fillRect/>
                          </a:stretch>
                        </pic:blipFill>
                        <pic:spPr>
                          <a:xfrm>
                            <a:off x="0" y="0"/>
                            <a:ext cx="1737899" cy="1183260"/>
                          </a:xfrm>
                          <a:prstGeom prst="rect">
                            <a:avLst/>
                          </a:prstGeom>
                        </pic:spPr>
                      </pic:pic>
                    </a:graphicData>
                  </a:graphic>
                </wp:inline>
              </w:drawing>
            </w:r>
          </w:p>
          <w:p w:rsidRPr="00B95078" w:rsidR="00F4753F" w:rsidP="00F4753F" w:rsidRDefault="00F4753F" w14:paraId="75C0528D" w14:textId="102248D5">
            <w:pPr>
              <w:rPr>
                <w:rFonts w:cs="Arial"/>
                <w:color w:val="FF0000"/>
                <w:sz w:val="18"/>
                <w:szCs w:val="18"/>
                <w:lang w:eastAsia="en-US"/>
              </w:rPr>
            </w:pPr>
            <w:r w:rsidRPr="00B95078">
              <w:rPr>
                <w:rFonts w:cs="Arial"/>
                <w:color w:val="000000" w:themeColor="text1"/>
                <w:sz w:val="18"/>
                <w:szCs w:val="18"/>
              </w:rPr>
              <w:t xml:space="preserve">Se verifica la firma de aquellos documentos marcados mediante el servicio </w:t>
            </w:r>
            <w:r w:rsidRPr="00B95078">
              <w:rPr>
                <w:rFonts w:cs="Arial"/>
                <w:color w:val="FF0000"/>
                <w:sz w:val="18"/>
                <w:szCs w:val="18"/>
                <w:lang w:eastAsia="en-US"/>
              </w:rPr>
              <w:t xml:space="preserve">Verifysignature </w:t>
            </w:r>
            <w:r w:rsidRPr="00B95078">
              <w:rPr>
                <w:rFonts w:cs="Arial"/>
                <w:sz w:val="18"/>
                <w:szCs w:val="18"/>
                <w:lang w:eastAsia="en-US"/>
              </w:rPr>
              <w:t>del NSHF.</w:t>
            </w:r>
          </w:p>
          <w:p w:rsidRPr="00B95078" w:rsidR="00F4753F" w:rsidRDefault="00717DC8" w14:paraId="502ABDEE" w14:textId="152F45E1">
            <w:pPr>
              <w:spacing w:before="0" w:after="160" w:line="259" w:lineRule="auto"/>
              <w:jc w:val="left"/>
              <w:rPr>
                <w:rFonts w:cs="Arial"/>
                <w:color w:val="000000"/>
                <w:sz w:val="18"/>
                <w:szCs w:val="18"/>
              </w:rPr>
            </w:pPr>
            <w:r w:rsidRPr="00B95078">
              <w:rPr>
                <w:rFonts w:cs="Arial"/>
                <w:noProof/>
              </w:rPr>
              <w:drawing>
                <wp:inline distT="0" distB="0" distL="0" distR="0" wp14:anchorId="51988F9F" wp14:editId="50988FC9">
                  <wp:extent cx="2123440" cy="1123146"/>
                  <wp:effectExtent l="0" t="0" r="0" b="1270"/>
                  <wp:docPr id="92298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2958" name=""/>
                          <pic:cNvPicPr/>
                        </pic:nvPicPr>
                        <pic:blipFill>
                          <a:blip r:embed="rId112"/>
                          <a:stretch>
                            <a:fillRect/>
                          </a:stretch>
                        </pic:blipFill>
                        <pic:spPr>
                          <a:xfrm>
                            <a:off x="0" y="0"/>
                            <a:ext cx="2145131" cy="1134619"/>
                          </a:xfrm>
                          <a:prstGeom prst="rect">
                            <a:avLst/>
                          </a:prstGeom>
                        </pic:spPr>
                      </pic:pic>
                    </a:graphicData>
                  </a:graphic>
                </wp:inline>
              </w:drawing>
            </w:r>
          </w:p>
          <w:p w:rsidRPr="00B95078" w:rsidR="006E6D4C" w:rsidRDefault="00F4753F" w14:paraId="7BB3F439" w14:textId="1B2BF982">
            <w:pPr>
              <w:spacing w:before="0" w:after="160" w:line="259" w:lineRule="auto"/>
              <w:jc w:val="left"/>
              <w:rPr>
                <w:rFonts w:cs="Arial"/>
                <w:color w:val="000000"/>
                <w:sz w:val="18"/>
                <w:szCs w:val="18"/>
              </w:rPr>
            </w:pPr>
            <w:r w:rsidRPr="00B95078">
              <w:rPr>
                <w:rFonts w:cs="Arial"/>
                <w:color w:val="000000" w:themeColor="text1"/>
              </w:rPr>
              <w:t>Los documentos que no viene firmados o no verificados correctamente se les solicitará la firma:</w:t>
            </w:r>
          </w:p>
          <w:p w:rsidRPr="00B95078" w:rsidR="00044E17" w:rsidRDefault="006E6D4C" w14:paraId="4279A51F" w14:textId="0CECA135">
            <w:pPr>
              <w:spacing w:before="0" w:after="160" w:line="259" w:lineRule="auto"/>
              <w:jc w:val="left"/>
              <w:rPr>
                <w:rFonts w:cs="Arial"/>
                <w:color w:val="000000"/>
                <w:sz w:val="18"/>
                <w:szCs w:val="18"/>
              </w:rPr>
            </w:pPr>
            <w:r w:rsidRPr="00B95078">
              <w:rPr>
                <w:rFonts w:cs="Arial"/>
                <w:noProof/>
              </w:rPr>
              <w:drawing>
                <wp:inline distT="0" distB="0" distL="0" distR="0" wp14:anchorId="39A62009" wp14:editId="44FB4AE5">
                  <wp:extent cx="2016760" cy="1361978"/>
                  <wp:effectExtent l="0" t="0" r="2540" b="0"/>
                  <wp:docPr id="1519913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3203" name=""/>
                          <pic:cNvPicPr/>
                        </pic:nvPicPr>
                        <pic:blipFill>
                          <a:blip r:embed="rId119"/>
                          <a:stretch>
                            <a:fillRect/>
                          </a:stretch>
                        </pic:blipFill>
                        <pic:spPr>
                          <a:xfrm>
                            <a:off x="0" y="0"/>
                            <a:ext cx="2039642" cy="1377431"/>
                          </a:xfrm>
                          <a:prstGeom prst="rect">
                            <a:avLst/>
                          </a:prstGeom>
                        </pic:spPr>
                      </pic:pic>
                    </a:graphicData>
                  </a:graphic>
                </wp:inline>
              </w:drawing>
            </w:r>
          </w:p>
        </w:tc>
      </w:tr>
    </w:tbl>
    <w:p w:rsidRPr="00B95078" w:rsidR="00832CC2" w:rsidP="001D693B" w:rsidRDefault="00832CC2" w14:paraId="2D7D096E" w14:textId="77777777">
      <w:pPr>
        <w:spacing w:before="0" w:after="160" w:line="259" w:lineRule="auto"/>
        <w:jc w:val="left"/>
        <w:rPr>
          <w:rFonts w:cs="Arial"/>
          <w:color w:val="000000"/>
          <w:szCs w:val="20"/>
        </w:rPr>
      </w:pPr>
    </w:p>
    <w:p w:rsidRPr="00B95078" w:rsidR="00862E40" w:rsidP="00B97BDF" w:rsidRDefault="00862E40" w14:paraId="73A040A8" w14:textId="1D3BB07A">
      <w:pPr>
        <w:pStyle w:val="Prrafodelista"/>
        <w:numPr>
          <w:ilvl w:val="0"/>
          <w:numId w:val="101"/>
        </w:numPr>
        <w:spacing w:before="0" w:after="160" w:line="259" w:lineRule="auto"/>
        <w:jc w:val="left"/>
        <w:rPr>
          <w:rFonts w:cs="Arial"/>
          <w:b/>
          <w:bCs/>
          <w:color w:val="000000"/>
          <w:szCs w:val="20"/>
        </w:rPr>
      </w:pPr>
      <w:r w:rsidRPr="00B95078">
        <w:rPr>
          <w:rFonts w:cs="Arial"/>
          <w:b/>
          <w:bCs/>
          <w:color w:val="000000"/>
          <w:szCs w:val="20"/>
        </w:rPr>
        <w:t>Caso 5.- Documento que requiere firma y Metadatos y es PDF</w:t>
      </w:r>
    </w:p>
    <w:p w:rsidRPr="00B95078" w:rsidR="00702208" w:rsidP="00702208" w:rsidRDefault="00702208" w14:paraId="677B9BA4" w14:textId="30404CB1">
      <w:pPr>
        <w:spacing w:before="0" w:after="160" w:line="259" w:lineRule="auto"/>
        <w:jc w:val="left"/>
        <w:rPr>
          <w:rFonts w:cs="Arial"/>
          <w:color w:val="000000"/>
          <w:szCs w:val="20"/>
        </w:rPr>
      </w:pPr>
      <w:r w:rsidRPr="00B95078">
        <w:rPr>
          <w:rFonts w:cs="Arial"/>
          <w:color w:val="000000"/>
          <w:szCs w:val="20"/>
        </w:rPr>
        <w:t>Cuando el documento requiere firma y metadatos y es un fichero PDF, aparecerá un stepper para la introducción de metadatos:</w:t>
      </w:r>
    </w:p>
    <w:tbl>
      <w:tblPr>
        <w:tblStyle w:val="Tablaconcuadrcula"/>
        <w:tblW w:w="0" w:type="auto"/>
        <w:tblLook w:val="04A0" w:firstRow="1" w:lastRow="0" w:firstColumn="1" w:lastColumn="0" w:noHBand="0" w:noVBand="1"/>
      </w:tblPr>
      <w:tblGrid>
        <w:gridCol w:w="4146"/>
        <w:gridCol w:w="4348"/>
      </w:tblGrid>
      <w:tr w:rsidRPr="00B95078" w:rsidR="00DB36B8" w:rsidTr="003E1BCF" w14:paraId="6F7FAF12" w14:textId="77777777">
        <w:tc>
          <w:tcPr>
            <w:tcW w:w="4050" w:type="dxa"/>
            <w:shd w:val="clear" w:color="auto" w:fill="3B3838" w:themeFill="background2" w:themeFillShade="40"/>
          </w:tcPr>
          <w:p w:rsidRPr="00B95078" w:rsidR="00D00FAF" w:rsidRDefault="00D00FAF" w14:paraId="271894C1" w14:textId="77777777">
            <w:pPr>
              <w:spacing w:before="0" w:after="160" w:line="259" w:lineRule="auto"/>
              <w:jc w:val="left"/>
              <w:rPr>
                <w:rFonts w:cs="Arial"/>
                <w:color w:val="FFFFFF" w:themeColor="background1"/>
                <w:sz w:val="18"/>
                <w:szCs w:val="18"/>
              </w:rPr>
            </w:pPr>
            <w:r w:rsidRPr="00B95078">
              <w:rPr>
                <w:rFonts w:cs="Arial"/>
                <w:color w:val="FFFFFF" w:themeColor="background1"/>
                <w:szCs w:val="20"/>
              </w:rPr>
              <w:t>Un fichero</w:t>
            </w:r>
          </w:p>
        </w:tc>
        <w:tc>
          <w:tcPr>
            <w:tcW w:w="4444" w:type="dxa"/>
            <w:shd w:val="clear" w:color="auto" w:fill="3B3838" w:themeFill="background2" w:themeFillShade="40"/>
          </w:tcPr>
          <w:p w:rsidRPr="00B95078" w:rsidR="00D00FAF" w:rsidRDefault="00D00FAF" w14:paraId="750F8574" w14:textId="77777777">
            <w:pPr>
              <w:spacing w:before="0" w:after="160" w:line="259" w:lineRule="auto"/>
              <w:jc w:val="left"/>
              <w:rPr>
                <w:rFonts w:cs="Arial"/>
                <w:color w:val="FFFFFF" w:themeColor="background1"/>
                <w:szCs w:val="20"/>
              </w:rPr>
            </w:pPr>
            <w:r w:rsidRPr="00B95078">
              <w:rPr>
                <w:rFonts w:cs="Arial"/>
                <w:color w:val="FFFFFF" w:themeColor="background1"/>
                <w:szCs w:val="20"/>
              </w:rPr>
              <w:t>Múltiples ficheros</w:t>
            </w:r>
          </w:p>
        </w:tc>
      </w:tr>
      <w:tr w:rsidRPr="00B95078" w:rsidR="00DB36B8" w:rsidTr="003E1BCF" w14:paraId="40961811" w14:textId="77777777">
        <w:tc>
          <w:tcPr>
            <w:tcW w:w="4050" w:type="dxa"/>
          </w:tcPr>
          <w:p w:rsidRPr="00B95078" w:rsidR="00D00FAF" w:rsidP="00D00FAF" w:rsidRDefault="00D00FAF" w14:paraId="20414AC6" w14:textId="77777777">
            <w:pPr>
              <w:spacing w:before="0" w:after="160" w:line="259" w:lineRule="auto"/>
              <w:jc w:val="left"/>
              <w:rPr>
                <w:rFonts w:cs="Arial"/>
                <w:color w:val="000000"/>
                <w:sz w:val="18"/>
                <w:szCs w:val="18"/>
              </w:rPr>
            </w:pPr>
            <w:r w:rsidRPr="00B95078">
              <w:rPr>
                <w:rFonts w:cs="Arial"/>
                <w:color w:val="000000" w:themeColor="text1"/>
                <w:sz w:val="18"/>
                <w:szCs w:val="18"/>
              </w:rPr>
              <w:t>Se solicitan los metadatos:</w:t>
            </w:r>
          </w:p>
          <w:p w:rsidRPr="00B95078" w:rsidR="00D00FAF" w:rsidRDefault="00D00FAF" w14:paraId="2BD7C9E6" w14:textId="67BCBFF3">
            <w:pPr>
              <w:spacing w:before="0" w:after="160" w:line="259" w:lineRule="auto"/>
              <w:jc w:val="left"/>
              <w:rPr>
                <w:rFonts w:cs="Arial"/>
                <w:color w:val="000000"/>
                <w:sz w:val="18"/>
                <w:szCs w:val="18"/>
              </w:rPr>
            </w:pPr>
            <w:r w:rsidRPr="00B95078">
              <w:rPr>
                <w:rFonts w:cs="Arial"/>
                <w:noProof/>
              </w:rPr>
              <w:drawing>
                <wp:inline distT="0" distB="0" distL="0" distR="0" wp14:anchorId="5A963DD2" wp14:editId="50CE749C">
                  <wp:extent cx="2367079" cy="1180199"/>
                  <wp:effectExtent l="0" t="0" r="0" b="1270"/>
                  <wp:docPr id="16718813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1327" name="Imagen 1" descr="Interfaz de usuario gráfica, Texto, Aplicación, Correo electrónico&#10;&#10;El contenido generado por IA puede ser incorrecto."/>
                          <pic:cNvPicPr/>
                        </pic:nvPicPr>
                        <pic:blipFill>
                          <a:blip r:embed="rId120"/>
                          <a:stretch>
                            <a:fillRect/>
                          </a:stretch>
                        </pic:blipFill>
                        <pic:spPr>
                          <a:xfrm>
                            <a:off x="0" y="0"/>
                            <a:ext cx="2380443" cy="1186862"/>
                          </a:xfrm>
                          <a:prstGeom prst="rect">
                            <a:avLst/>
                          </a:prstGeom>
                        </pic:spPr>
                      </pic:pic>
                    </a:graphicData>
                  </a:graphic>
                </wp:inline>
              </w:drawing>
            </w:r>
          </w:p>
          <w:p w:rsidRPr="00B95078" w:rsidR="0069347F" w:rsidP="0069347F" w:rsidRDefault="0069347F" w14:paraId="263C89A2" w14:textId="3C2E1F1E">
            <w:pPr>
              <w:spacing w:before="0" w:after="160" w:line="259" w:lineRule="auto"/>
              <w:jc w:val="left"/>
              <w:rPr>
                <w:rFonts w:cs="Arial"/>
                <w:color w:val="000000"/>
                <w:sz w:val="18"/>
                <w:szCs w:val="18"/>
              </w:rPr>
            </w:pPr>
            <w:r w:rsidRPr="00B95078">
              <w:rPr>
                <w:rFonts w:cs="Arial"/>
                <w:color w:val="000000" w:themeColor="text1"/>
                <w:sz w:val="18"/>
                <w:szCs w:val="18"/>
              </w:rPr>
              <w:t xml:space="preserve">Y posteriormente se pide informar si el documento viene firmado </w:t>
            </w:r>
          </w:p>
          <w:p w:rsidRPr="00B95078" w:rsidR="0069347F" w:rsidP="0069347F" w:rsidRDefault="0069347F" w14:paraId="513E3E53" w14:textId="77777777">
            <w:pPr>
              <w:spacing w:before="0" w:after="160" w:line="259" w:lineRule="auto"/>
              <w:jc w:val="left"/>
              <w:rPr>
                <w:rFonts w:cs="Arial"/>
                <w:color w:val="000000"/>
                <w:sz w:val="18"/>
                <w:szCs w:val="18"/>
              </w:rPr>
            </w:pPr>
            <w:r w:rsidRPr="00B95078">
              <w:rPr>
                <w:rFonts w:cs="Arial"/>
                <w:noProof/>
              </w:rPr>
              <w:drawing>
                <wp:inline distT="0" distB="0" distL="0" distR="0" wp14:anchorId="0C455874" wp14:editId="2711E421">
                  <wp:extent cx="2265762" cy="1105438"/>
                  <wp:effectExtent l="0" t="0" r="1270" b="0"/>
                  <wp:docPr id="8553623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2332" name="Imagen 1" descr="Interfaz de usuario gráfica, Texto, Aplicación, Correo electrónico&#10;&#10;El contenido generado por IA puede ser incorrecto."/>
                          <pic:cNvPicPr/>
                        </pic:nvPicPr>
                        <pic:blipFill>
                          <a:blip r:embed="rId121"/>
                          <a:stretch>
                            <a:fillRect/>
                          </a:stretch>
                        </pic:blipFill>
                        <pic:spPr>
                          <a:xfrm>
                            <a:off x="0" y="0"/>
                            <a:ext cx="2290528" cy="1117521"/>
                          </a:xfrm>
                          <a:prstGeom prst="rect">
                            <a:avLst/>
                          </a:prstGeom>
                        </pic:spPr>
                      </pic:pic>
                    </a:graphicData>
                  </a:graphic>
                </wp:inline>
              </w:drawing>
            </w:r>
            <w:r w:rsidRPr="00B95078">
              <w:rPr>
                <w:rFonts w:cs="Arial"/>
                <w:color w:val="000000" w:themeColor="text1"/>
                <w:sz w:val="18"/>
                <w:szCs w:val="18"/>
              </w:rPr>
              <w:t xml:space="preserve"> </w:t>
            </w:r>
          </w:p>
          <w:p w:rsidRPr="00B95078" w:rsidR="0069347F" w:rsidP="0069347F" w:rsidRDefault="0069347F" w14:paraId="24107A1B" w14:textId="0CAFD9AB">
            <w:pPr>
              <w:spacing w:before="0" w:after="160" w:line="259" w:lineRule="auto"/>
              <w:jc w:val="left"/>
              <w:rPr>
                <w:rFonts w:cs="Arial"/>
                <w:color w:val="000000"/>
                <w:sz w:val="18"/>
                <w:szCs w:val="18"/>
              </w:rPr>
            </w:pPr>
            <w:r w:rsidRPr="00B95078">
              <w:rPr>
                <w:rFonts w:cs="Arial"/>
                <w:color w:val="000000" w:themeColor="text1"/>
                <w:sz w:val="18"/>
                <w:szCs w:val="18"/>
              </w:rPr>
              <w:t>Si el ciudadano avisa que el documento viene firmado, se verificará la firma:</w:t>
            </w:r>
          </w:p>
          <w:p w:rsidRPr="00B95078" w:rsidR="0069347F" w:rsidP="0069347F" w:rsidRDefault="0069347F" w14:paraId="3E247F12" w14:textId="77777777">
            <w:pPr>
              <w:spacing w:before="0" w:after="160" w:line="259" w:lineRule="auto"/>
              <w:jc w:val="left"/>
              <w:rPr>
                <w:rFonts w:cs="Arial"/>
                <w:color w:val="000000"/>
                <w:sz w:val="18"/>
                <w:szCs w:val="18"/>
              </w:rPr>
            </w:pPr>
            <w:r w:rsidRPr="00B95078">
              <w:rPr>
                <w:rFonts w:cs="Arial"/>
                <w:noProof/>
              </w:rPr>
              <w:drawing>
                <wp:inline distT="0" distB="0" distL="0" distR="0" wp14:anchorId="6663B6FC" wp14:editId="06147E62">
                  <wp:extent cx="2350249" cy="1132840"/>
                  <wp:effectExtent l="0" t="0" r="0" b="0"/>
                  <wp:docPr id="6840993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398" name="Imagen 1" descr="Interfaz de usuario gráfica, Texto, Aplicación&#10;&#10;El contenido generado por IA puede ser incorrecto."/>
                          <pic:cNvPicPr/>
                        </pic:nvPicPr>
                        <pic:blipFill>
                          <a:blip r:embed="rId122"/>
                          <a:stretch>
                            <a:fillRect/>
                          </a:stretch>
                        </pic:blipFill>
                        <pic:spPr>
                          <a:xfrm>
                            <a:off x="0" y="0"/>
                            <a:ext cx="2362065" cy="1138535"/>
                          </a:xfrm>
                          <a:prstGeom prst="rect">
                            <a:avLst/>
                          </a:prstGeom>
                        </pic:spPr>
                      </pic:pic>
                    </a:graphicData>
                  </a:graphic>
                </wp:inline>
              </w:drawing>
            </w:r>
            <w:r w:rsidRPr="00B95078">
              <w:rPr>
                <w:rFonts w:cs="Arial"/>
                <w:color w:val="000000" w:themeColor="text1"/>
                <w:sz w:val="18"/>
                <w:szCs w:val="18"/>
              </w:rPr>
              <w:t xml:space="preserve"> </w:t>
            </w:r>
          </w:p>
          <w:p w:rsidRPr="00B95078" w:rsidR="0069347F" w:rsidP="0069347F" w:rsidRDefault="0069347F" w14:paraId="60E926CF" w14:textId="7A4C8B46">
            <w:pPr>
              <w:spacing w:before="0" w:after="160" w:line="259" w:lineRule="auto"/>
              <w:jc w:val="left"/>
              <w:rPr>
                <w:rFonts w:cs="Arial"/>
                <w:color w:val="000000"/>
                <w:sz w:val="18"/>
                <w:szCs w:val="18"/>
              </w:rPr>
            </w:pPr>
            <w:r w:rsidRPr="00B95078">
              <w:rPr>
                <w:rFonts w:cs="Arial"/>
                <w:color w:val="000000" w:themeColor="text1"/>
                <w:sz w:val="18"/>
                <w:szCs w:val="18"/>
              </w:rPr>
              <w:t>Si la verificación es correcta, podrá continuar con la solicitud:</w:t>
            </w:r>
          </w:p>
          <w:p w:rsidRPr="00B95078" w:rsidR="0069347F" w:rsidP="0069347F" w:rsidRDefault="0069347F" w14:paraId="3E4276B3" w14:textId="581627B5">
            <w:pPr>
              <w:spacing w:before="0" w:after="160" w:line="259" w:lineRule="auto"/>
              <w:jc w:val="left"/>
              <w:rPr>
                <w:rFonts w:cs="Arial"/>
                <w:color w:val="000000"/>
                <w:sz w:val="18"/>
                <w:szCs w:val="18"/>
              </w:rPr>
            </w:pPr>
            <w:r w:rsidRPr="00B95078">
              <w:rPr>
                <w:rFonts w:cs="Arial"/>
                <w:noProof/>
              </w:rPr>
              <w:drawing>
                <wp:inline distT="0" distB="0" distL="0" distR="0" wp14:anchorId="58E780CA" wp14:editId="44449C73">
                  <wp:extent cx="2494915" cy="1218413"/>
                  <wp:effectExtent l="0" t="0" r="635" b="1270"/>
                  <wp:docPr id="1291309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0924" name="Imagen 1" descr="Interfaz de usuario gráfica, Texto, Aplicación, Correo electrónico&#10;&#10;El contenido generado por IA puede ser incorrecto."/>
                          <pic:cNvPicPr/>
                        </pic:nvPicPr>
                        <pic:blipFill>
                          <a:blip r:embed="rId123"/>
                          <a:stretch>
                            <a:fillRect/>
                          </a:stretch>
                        </pic:blipFill>
                        <pic:spPr>
                          <a:xfrm>
                            <a:off x="0" y="0"/>
                            <a:ext cx="2507485" cy="1224551"/>
                          </a:xfrm>
                          <a:prstGeom prst="rect">
                            <a:avLst/>
                          </a:prstGeom>
                        </pic:spPr>
                      </pic:pic>
                    </a:graphicData>
                  </a:graphic>
                </wp:inline>
              </w:drawing>
            </w:r>
            <w:r w:rsidRPr="00B95078">
              <w:rPr>
                <w:rFonts w:cs="Arial"/>
                <w:color w:val="000000" w:themeColor="text1"/>
                <w:sz w:val="18"/>
                <w:szCs w:val="18"/>
              </w:rPr>
              <w:t xml:space="preserve"> En caso de verificación errónea, se solicitará la firma del documento:</w:t>
            </w:r>
          </w:p>
          <w:p w:rsidRPr="00B95078" w:rsidR="00D00FAF" w:rsidRDefault="0069347F" w14:paraId="5ACD37CE" w14:textId="3AD371A1">
            <w:pPr>
              <w:spacing w:before="0" w:after="160" w:line="259" w:lineRule="auto"/>
              <w:jc w:val="left"/>
              <w:rPr>
                <w:rFonts w:cs="Arial"/>
                <w:color w:val="000000"/>
                <w:sz w:val="18"/>
                <w:szCs w:val="18"/>
              </w:rPr>
            </w:pPr>
            <w:r w:rsidRPr="00B95078">
              <w:rPr>
                <w:rFonts w:cs="Arial"/>
                <w:noProof/>
              </w:rPr>
              <w:drawing>
                <wp:inline distT="0" distB="0" distL="0" distR="0" wp14:anchorId="5CBB0EE5" wp14:editId="18B04414">
                  <wp:extent cx="1955800" cy="964331"/>
                  <wp:effectExtent l="0" t="0" r="6350" b="7620"/>
                  <wp:docPr id="18964744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408" name="Imagen 1" descr="Interfaz de usuario gráfica, Texto, Aplicación, Correo electrónico&#10;&#10;El contenido generado por IA puede ser incorrecto."/>
                          <pic:cNvPicPr/>
                        </pic:nvPicPr>
                        <pic:blipFill>
                          <a:blip r:embed="rId124"/>
                          <a:stretch>
                            <a:fillRect/>
                          </a:stretch>
                        </pic:blipFill>
                        <pic:spPr>
                          <a:xfrm>
                            <a:off x="0" y="0"/>
                            <a:ext cx="1978502" cy="975525"/>
                          </a:xfrm>
                          <a:prstGeom prst="rect">
                            <a:avLst/>
                          </a:prstGeom>
                        </pic:spPr>
                      </pic:pic>
                    </a:graphicData>
                  </a:graphic>
                </wp:inline>
              </w:drawing>
            </w:r>
          </w:p>
        </w:tc>
        <w:tc>
          <w:tcPr>
            <w:tcW w:w="4444" w:type="dxa"/>
          </w:tcPr>
          <w:p w:rsidRPr="00B95078" w:rsidR="000049BB" w:rsidP="000049BB" w:rsidRDefault="000049BB" w14:paraId="69481DD3" w14:textId="77777777">
            <w:pPr>
              <w:spacing w:before="0" w:after="160" w:line="259" w:lineRule="auto"/>
              <w:jc w:val="left"/>
              <w:rPr>
                <w:rFonts w:cs="Arial"/>
                <w:color w:val="000000"/>
                <w:sz w:val="18"/>
                <w:szCs w:val="18"/>
              </w:rPr>
            </w:pPr>
            <w:r w:rsidRPr="00B95078">
              <w:rPr>
                <w:rFonts w:cs="Arial"/>
                <w:color w:val="000000" w:themeColor="text1"/>
                <w:sz w:val="18"/>
                <w:szCs w:val="18"/>
              </w:rPr>
              <w:t>Se solicitan los metadatos:</w:t>
            </w:r>
          </w:p>
          <w:p w:rsidRPr="00B95078" w:rsidR="000049BB" w:rsidRDefault="000049BB" w14:paraId="78A06B84" w14:textId="77777777">
            <w:pPr>
              <w:spacing w:before="0" w:after="160" w:line="259" w:lineRule="auto"/>
              <w:jc w:val="left"/>
              <w:rPr>
                <w:rFonts w:cs="Arial"/>
                <w:color w:val="000000"/>
                <w:sz w:val="18"/>
                <w:szCs w:val="18"/>
              </w:rPr>
            </w:pPr>
            <w:r w:rsidRPr="00B95078">
              <w:rPr>
                <w:rFonts w:cs="Arial"/>
                <w:noProof/>
              </w:rPr>
              <w:drawing>
                <wp:inline distT="0" distB="0" distL="0" distR="0" wp14:anchorId="3E82F339" wp14:editId="53538D5B">
                  <wp:extent cx="1878274" cy="1285240"/>
                  <wp:effectExtent l="0" t="0" r="8255" b="0"/>
                  <wp:docPr id="759987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7191" name=""/>
                          <pic:cNvPicPr/>
                        </pic:nvPicPr>
                        <pic:blipFill>
                          <a:blip r:embed="rId125"/>
                          <a:stretch>
                            <a:fillRect/>
                          </a:stretch>
                        </pic:blipFill>
                        <pic:spPr>
                          <a:xfrm>
                            <a:off x="0" y="0"/>
                            <a:ext cx="1889662" cy="1293032"/>
                          </a:xfrm>
                          <a:prstGeom prst="rect">
                            <a:avLst/>
                          </a:prstGeom>
                        </pic:spPr>
                      </pic:pic>
                    </a:graphicData>
                  </a:graphic>
                </wp:inline>
              </w:drawing>
            </w:r>
          </w:p>
          <w:p w:rsidRPr="00B95078" w:rsidR="0069347F" w:rsidP="0069347F" w:rsidRDefault="0069347F" w14:paraId="6345DF2F" w14:textId="65E5DA42">
            <w:pPr>
              <w:spacing w:before="0" w:after="160" w:line="259" w:lineRule="auto"/>
              <w:jc w:val="left"/>
              <w:rPr>
                <w:rFonts w:cs="Arial"/>
                <w:color w:val="000000"/>
                <w:sz w:val="18"/>
                <w:szCs w:val="18"/>
              </w:rPr>
            </w:pPr>
            <w:r w:rsidRPr="00B95078">
              <w:rPr>
                <w:rFonts w:cs="Arial"/>
                <w:color w:val="000000" w:themeColor="text1"/>
                <w:sz w:val="18"/>
                <w:szCs w:val="18"/>
              </w:rPr>
              <w:t xml:space="preserve">Y posteriormente se pide informar qué documentos vienen firmados </w:t>
            </w:r>
          </w:p>
          <w:p w:rsidRPr="00B95078" w:rsidR="008B1152" w:rsidP="0069347F" w:rsidRDefault="008B1152" w14:paraId="766DCE94" w14:textId="73E2F5BB">
            <w:pPr>
              <w:spacing w:before="0" w:after="160" w:line="259" w:lineRule="auto"/>
              <w:jc w:val="left"/>
              <w:rPr>
                <w:rFonts w:cs="Arial"/>
                <w:color w:val="000000"/>
                <w:sz w:val="18"/>
                <w:szCs w:val="18"/>
              </w:rPr>
            </w:pPr>
            <w:r w:rsidRPr="00B95078">
              <w:rPr>
                <w:rFonts w:cs="Arial"/>
                <w:noProof/>
              </w:rPr>
              <w:drawing>
                <wp:inline distT="0" distB="0" distL="0" distR="0" wp14:anchorId="64F9FF1E" wp14:editId="68D2BAD5">
                  <wp:extent cx="2013638" cy="1376680"/>
                  <wp:effectExtent l="0" t="0" r="5715" b="0"/>
                  <wp:docPr id="1910771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71244" name=""/>
                          <pic:cNvPicPr/>
                        </pic:nvPicPr>
                        <pic:blipFill>
                          <a:blip r:embed="rId126"/>
                          <a:stretch>
                            <a:fillRect/>
                          </a:stretch>
                        </pic:blipFill>
                        <pic:spPr>
                          <a:xfrm>
                            <a:off x="0" y="0"/>
                            <a:ext cx="2028282" cy="1386692"/>
                          </a:xfrm>
                          <a:prstGeom prst="rect">
                            <a:avLst/>
                          </a:prstGeom>
                        </pic:spPr>
                      </pic:pic>
                    </a:graphicData>
                  </a:graphic>
                </wp:inline>
              </w:drawing>
            </w:r>
          </w:p>
          <w:p w:rsidRPr="00B95078" w:rsidR="00561B92" w:rsidP="0069347F" w:rsidRDefault="00561B92" w14:paraId="3F1DA1FD" w14:textId="1366854F">
            <w:pPr>
              <w:spacing w:before="0" w:after="160" w:line="259" w:lineRule="auto"/>
              <w:jc w:val="left"/>
              <w:rPr>
                <w:rFonts w:cs="Arial"/>
                <w:color w:val="000000"/>
                <w:sz w:val="18"/>
                <w:szCs w:val="18"/>
              </w:rPr>
            </w:pPr>
            <w:r w:rsidRPr="00B95078">
              <w:rPr>
                <w:rFonts w:cs="Arial"/>
                <w:color w:val="000000" w:themeColor="text1"/>
                <w:sz w:val="18"/>
                <w:szCs w:val="18"/>
              </w:rPr>
              <w:t>Se verificará la firma de los documentos que el ciudadano haya marcado</w:t>
            </w:r>
            <w:r w:rsidRPr="00B95078" w:rsidR="000F73DB">
              <w:rPr>
                <w:rFonts w:cs="Arial"/>
                <w:color w:val="000000" w:themeColor="text1"/>
                <w:sz w:val="18"/>
                <w:szCs w:val="18"/>
              </w:rPr>
              <w:t>:</w:t>
            </w:r>
          </w:p>
          <w:p w:rsidRPr="00B95078" w:rsidR="008B1152" w:rsidP="0069347F" w:rsidRDefault="00561B92" w14:paraId="4D25D879" w14:textId="27DA5B7F">
            <w:pPr>
              <w:spacing w:before="0" w:after="160" w:line="259" w:lineRule="auto"/>
              <w:jc w:val="left"/>
              <w:rPr>
                <w:rFonts w:cs="Arial"/>
                <w:color w:val="000000"/>
                <w:sz w:val="18"/>
                <w:szCs w:val="18"/>
              </w:rPr>
            </w:pPr>
            <w:r w:rsidRPr="00B95078">
              <w:rPr>
                <w:rFonts w:cs="Arial"/>
                <w:noProof/>
              </w:rPr>
              <w:drawing>
                <wp:inline distT="0" distB="0" distL="0" distR="0" wp14:anchorId="7EF4E80E" wp14:editId="687DB03C">
                  <wp:extent cx="2052320" cy="1416884"/>
                  <wp:effectExtent l="0" t="0" r="5080" b="0"/>
                  <wp:docPr id="492830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0734" name=""/>
                          <pic:cNvPicPr/>
                        </pic:nvPicPr>
                        <pic:blipFill>
                          <a:blip r:embed="rId127"/>
                          <a:stretch>
                            <a:fillRect/>
                          </a:stretch>
                        </pic:blipFill>
                        <pic:spPr>
                          <a:xfrm>
                            <a:off x="0" y="0"/>
                            <a:ext cx="2063856" cy="1424848"/>
                          </a:xfrm>
                          <a:prstGeom prst="rect">
                            <a:avLst/>
                          </a:prstGeom>
                        </pic:spPr>
                      </pic:pic>
                    </a:graphicData>
                  </a:graphic>
                </wp:inline>
              </w:drawing>
            </w:r>
          </w:p>
          <w:p w:rsidRPr="00B95078" w:rsidR="00DB36B8" w:rsidRDefault="000F73DB" w14:paraId="2974707A" w14:textId="2D0FC1F8">
            <w:pPr>
              <w:spacing w:before="0" w:after="160" w:line="259" w:lineRule="auto"/>
              <w:jc w:val="left"/>
              <w:rPr>
                <w:rFonts w:cs="Arial"/>
                <w:color w:val="000000"/>
                <w:sz w:val="18"/>
                <w:szCs w:val="18"/>
              </w:rPr>
            </w:pPr>
            <w:r w:rsidRPr="00B95078">
              <w:rPr>
                <w:rFonts w:cs="Arial"/>
                <w:color w:val="000000" w:themeColor="text1"/>
                <w:sz w:val="18"/>
                <w:szCs w:val="18"/>
              </w:rPr>
              <w:t>Tanto los documentos que vienen sin firma como los que la verificación haya sido errónea, se solicitará su firma</w:t>
            </w:r>
            <w:r w:rsidRPr="00B95078" w:rsidR="00DB36B8">
              <w:rPr>
                <w:rFonts w:cs="Arial"/>
                <w:color w:val="000000" w:themeColor="text1"/>
                <w:sz w:val="18"/>
                <w:szCs w:val="18"/>
              </w:rPr>
              <w:t>:</w:t>
            </w:r>
          </w:p>
          <w:p w:rsidRPr="00B95078" w:rsidR="0069347F" w:rsidRDefault="00DB36B8" w14:paraId="72C9BE4A" w14:textId="3027FC66">
            <w:pPr>
              <w:spacing w:before="0" w:after="160" w:line="259" w:lineRule="auto"/>
              <w:jc w:val="left"/>
              <w:rPr>
                <w:rFonts w:cs="Arial"/>
                <w:color w:val="000000"/>
                <w:sz w:val="18"/>
                <w:szCs w:val="18"/>
              </w:rPr>
            </w:pPr>
            <w:r w:rsidRPr="00B95078">
              <w:rPr>
                <w:rFonts w:cs="Arial"/>
                <w:noProof/>
              </w:rPr>
              <w:drawing>
                <wp:inline distT="0" distB="0" distL="0" distR="0" wp14:anchorId="090AB14C" wp14:editId="702D8387">
                  <wp:extent cx="1854026" cy="1249680"/>
                  <wp:effectExtent l="0" t="0" r="0" b="7620"/>
                  <wp:docPr id="1315846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6121" name=""/>
                          <pic:cNvPicPr/>
                        </pic:nvPicPr>
                        <pic:blipFill>
                          <a:blip r:embed="rId128"/>
                          <a:stretch>
                            <a:fillRect/>
                          </a:stretch>
                        </pic:blipFill>
                        <pic:spPr>
                          <a:xfrm>
                            <a:off x="0" y="0"/>
                            <a:ext cx="1878346" cy="1266073"/>
                          </a:xfrm>
                          <a:prstGeom prst="rect">
                            <a:avLst/>
                          </a:prstGeom>
                        </pic:spPr>
                      </pic:pic>
                    </a:graphicData>
                  </a:graphic>
                </wp:inline>
              </w:drawing>
            </w:r>
            <w:r w:rsidRPr="00B95078" w:rsidR="000F73DB">
              <w:rPr>
                <w:rFonts w:cs="Arial"/>
                <w:color w:val="000000" w:themeColor="text1"/>
                <w:sz w:val="18"/>
                <w:szCs w:val="18"/>
              </w:rPr>
              <w:t>:</w:t>
            </w:r>
          </w:p>
        </w:tc>
      </w:tr>
    </w:tbl>
    <w:p w:rsidRPr="00B95078" w:rsidR="00B97BDF" w:rsidP="4FB98DB2" w:rsidRDefault="00B97BDF" w14:paraId="1FA1CB41" w14:textId="77777777">
      <w:pPr>
        <w:spacing w:before="0" w:after="0"/>
        <w:jc w:val="left"/>
        <w:rPr>
          <w:rFonts w:cs="Arial"/>
        </w:rPr>
      </w:pPr>
    </w:p>
    <w:p w:rsidRPr="00B95078" w:rsidR="00B97BDF" w:rsidP="4FB98DB2" w:rsidRDefault="00B97BDF" w14:paraId="45622634" w14:textId="77777777">
      <w:pPr>
        <w:spacing w:before="0" w:after="0"/>
        <w:jc w:val="left"/>
        <w:rPr>
          <w:rFonts w:cs="Arial"/>
        </w:rPr>
      </w:pPr>
    </w:p>
    <w:p w:rsidRPr="00B95078" w:rsidR="006344EE" w:rsidP="4FB98DB2" w:rsidRDefault="006344EE" w14:paraId="66D58A7B" w14:textId="77777777">
      <w:pPr>
        <w:spacing w:before="0" w:after="0"/>
        <w:jc w:val="left"/>
        <w:rPr>
          <w:rFonts w:cs="Arial"/>
        </w:rPr>
      </w:pPr>
    </w:p>
    <w:p w:rsidRPr="00B95078" w:rsidR="006344EE" w:rsidP="00AA13F2" w:rsidRDefault="07200E37" w14:paraId="248B6F3C" w14:textId="263FA430">
      <w:pPr>
        <w:pStyle w:val="Titulo4"/>
        <w:rPr>
          <w:lang w:eastAsia="en-US"/>
        </w:rPr>
      </w:pPr>
      <w:bookmarkStart w:name="_Toc2097695244" w:id="172"/>
      <w:r w:rsidRPr="00AA13F2">
        <w:t>Ficheros</w:t>
      </w:r>
      <w:r w:rsidRPr="00B95078">
        <w:rPr>
          <w:lang w:eastAsia="en-US"/>
        </w:rPr>
        <w:t xml:space="preserve"> comprimidos</w:t>
      </w:r>
      <w:bookmarkEnd w:id="172"/>
    </w:p>
    <w:p w:rsidRPr="00B95078" w:rsidR="006344EE" w:rsidP="00A34EF0" w:rsidRDefault="68DB409D" w14:paraId="1E413C61" w14:textId="102574F8">
      <w:pPr>
        <w:spacing w:line="276" w:lineRule="auto"/>
        <w:rPr>
          <w:rFonts w:cs="Arial"/>
        </w:rPr>
      </w:pPr>
      <w:r w:rsidRPr="233BD879" w:rsidR="68DB409D">
        <w:rPr>
          <w:rFonts w:cs="Arial"/>
        </w:rPr>
        <w:t>Se considera un extra de funcionalidad a la aportación de documentación en el paso 4-Documentación. Cuando el documento que se aporta es de tipo comprimido (zip, 7z,</w:t>
      </w:r>
      <w:r w:rsidRPr="233BD879" w:rsidR="0EDB4CC5">
        <w:rPr>
          <w:rFonts w:cs="Arial"/>
        </w:rPr>
        <w:t xml:space="preserve"> rar.</w:t>
      </w:r>
      <w:r w:rsidRPr="233BD879" w:rsidR="68DB409D">
        <w:rPr>
          <w:rFonts w:cs="Arial"/>
        </w:rPr>
        <w:t xml:space="preserve"> …) el sistema subirá el archivo, lo abrirá y </w:t>
      </w:r>
      <w:r w:rsidRPr="233BD879" w:rsidR="0EDB4CC5">
        <w:rPr>
          <w:rFonts w:cs="Arial"/>
          <w:b w:val="1"/>
          <w:bCs w:val="1"/>
          <w:rPrChange w:author="AdminDigital-Tramita - Gallego, Antonio - HIBERUS IKT S.L.U." w:date="2026-01-22T12:55:43.945Z" w:id="1667935912">
            <w:rPr>
              <w:rFonts w:cs="Arial"/>
            </w:rPr>
          </w:rPrChange>
        </w:rPr>
        <w:t>e</w:t>
      </w:r>
      <w:r w:rsidRPr="233BD879" w:rsidR="0EDB4CC5">
        <w:rPr>
          <w:rFonts w:cs="Arial"/>
          <w:b w:val="1"/>
          <w:bCs w:val="1"/>
        </w:rPr>
        <w:t xml:space="preserve">xtraerá todos los archivos </w:t>
      </w:r>
      <w:r w:rsidRPr="233BD879" w:rsidR="68DB409D">
        <w:rPr>
          <w:rFonts w:cs="Arial"/>
          <w:b w:val="1"/>
          <w:bCs w:val="1"/>
        </w:rPr>
        <w:t>incluidos en él</w:t>
      </w:r>
      <w:r w:rsidRPr="233BD879" w:rsidR="68DB409D">
        <w:rPr>
          <w:rFonts w:cs="Arial"/>
        </w:rPr>
        <w:t xml:space="preserve"> uno por uno</w:t>
      </w:r>
      <w:r w:rsidRPr="233BD879" w:rsidR="0EDB4CC5">
        <w:rPr>
          <w:rFonts w:cs="Arial"/>
        </w:rPr>
        <w:t xml:space="preserve"> aportándolos a la solicitud</w:t>
      </w:r>
      <w:r w:rsidRPr="233BD879" w:rsidR="68DB409D">
        <w:rPr>
          <w:rFonts w:cs="Arial"/>
        </w:rPr>
        <w:t>, de manera que se facilite la operación de subida de archivos al ciudadano y también la labor del funcionario a la hora de estudiar dichos documentos ya que le aparecerán de manera unitaria.</w:t>
      </w:r>
      <w:commentRangeStart w:id="173"/>
      <w:commentRangeEnd w:id="173"/>
      <w:r>
        <w:rPr>
          <w:rStyle w:val="CommentReference"/>
        </w:rPr>
        <w:commentReference w:id="173"/>
      </w:r>
    </w:p>
    <w:p w:rsidRPr="00B95078" w:rsidR="006344EE" w:rsidP="00A34EF0" w:rsidRDefault="68DB409D" w14:paraId="47B61826" w14:textId="69C1D44C">
      <w:pPr>
        <w:spacing w:line="276" w:lineRule="auto"/>
        <w:rPr>
          <w:rFonts w:cs="Arial"/>
        </w:rPr>
      </w:pPr>
      <w:r w:rsidRPr="30D1C3F5">
        <w:rPr>
          <w:rFonts w:cs="Arial"/>
        </w:rPr>
        <w:t>Para ello, las extensiones de archivos comprimidos (zip, rar, …) siempre estarán permitidas para cada tipo de documento, independientemente de la configuración de tipos de archivo permitidos en el CCP para cada tipo</w:t>
      </w:r>
      <w:r w:rsidRPr="30D1C3F5" w:rsidR="6E0A073D">
        <w:rPr>
          <w:rFonts w:cs="Arial"/>
        </w:rPr>
        <w:t>logía de documento</w:t>
      </w:r>
      <w:r w:rsidRPr="30D1C3F5">
        <w:rPr>
          <w:rFonts w:cs="Arial"/>
        </w:rPr>
        <w:t xml:space="preserve">. Esta configuración de tipos de archivo permitidos </w:t>
      </w:r>
      <w:r w:rsidRPr="30D1C3F5">
        <w:rPr>
          <w:rFonts w:cs="Arial"/>
        </w:rPr>
        <w:t>aplicará a los archivos contenidos dentro del archivo comprimido, es decir, si sólo se permite la aportación de archivos de tipo PDF, una vez abierto el archivo comprimido, se validará que los archivos contenidos en él sean de dicho tipo. En caso contrario, se informará de aquellos que no cumplan con dicha configuración, no aportándolos a la solicitud.</w:t>
      </w:r>
    </w:p>
    <w:p w:rsidRPr="00B95078" w:rsidR="006344EE" w:rsidP="00A34EF0" w:rsidRDefault="68DB409D" w14:paraId="2FC94B83" w14:textId="2D410A69">
      <w:pPr>
        <w:spacing w:line="276" w:lineRule="auto"/>
        <w:rPr>
          <w:rFonts w:cs="Arial"/>
        </w:rPr>
      </w:pPr>
      <w:r w:rsidRPr="30D1C3F5">
        <w:rPr>
          <w:rFonts w:cs="Arial"/>
        </w:rPr>
        <w:t>A todos los efectos, se aportarán tantos archivos como haya dentro del archivo comprimido y se tratarán de forma unitaria tanto para el caso de incorporación de los metadatos obligatorios como para la firma de los mismos.</w:t>
      </w:r>
      <w:r w:rsidRPr="30D1C3F5" w:rsidR="0A20E6B4">
        <w:rPr>
          <w:rFonts w:cs="Arial"/>
        </w:rPr>
        <w:t xml:space="preserve"> En este caso, se hará uso de la pantalla modal de metadatos/firma genérica para completar este proceso si fuera preciso.</w:t>
      </w:r>
    </w:p>
    <w:p w:rsidRPr="00B95078" w:rsidR="006344EE" w:rsidP="4FB98DB2" w:rsidRDefault="006344EE" w14:paraId="5DC7E8F1" w14:textId="0A7276E6">
      <w:pPr>
        <w:jc w:val="left"/>
        <w:rPr>
          <w:del w:author="AdminDigital-Tramita - Gallego, Antonio - HIBERUS IKT S.L.U." w:date="2026-01-21T16:43:35.618Z" w16du:dateUtc="2026-01-21T16:43:35.618Z" w:id="1216962826"/>
          <w:rFonts w:cs="Arial"/>
          <w:lang w:eastAsia="en-US"/>
        </w:rPr>
      </w:pPr>
      <w:ins w:author="AdminDigital-Tramita - Gallego, Antonio - HIBERUS IKT S.L.U." w:date="2026-01-22T12:55:57.868Z" w:id="966653062">
        <w:r w:rsidRPr="233BD879" w:rsidR="309B7B69">
          <w:rPr>
            <w:rFonts w:cs="Arial"/>
            <w:lang w:eastAsia="en-US"/>
          </w:rPr>
          <w:t>A</w:t>
        </w:r>
        <w:r w:rsidRPr="233BD879" w:rsidR="309B7B69">
          <w:rPr>
            <w:rFonts w:cs="Arial"/>
            <w:lang w:eastAsia="en-US"/>
          </w:rPr>
          <w:t xml:space="preserve"> tener en cuenta que el </w:t>
        </w:r>
      </w:ins>
      <w:ins w:author="AdminDigital-Tramita - Gallego, Antonio - HIBERUS IKT S.L.U." w:date="2026-01-22T12:56:21.892Z" w:id="1684858795">
        <w:r w:rsidRPr="233BD879" w:rsidR="309B7B69">
          <w:rPr>
            <w:rFonts w:cs="Arial"/>
            <w:lang w:eastAsia="en-US"/>
          </w:rPr>
          <w:t>tamaño máximo del archivo comprimido tampoco podrá superar el umbral de 1,8Gb.</w:t>
        </w:r>
      </w:ins>
    </w:p>
    <w:p w:rsidRPr="00B95078" w:rsidR="006344EE" w:rsidP="4FB98DB2" w:rsidRDefault="006344EE" w14:paraId="59405B1D" w14:textId="77777777">
      <w:pPr>
        <w:jc w:val="left"/>
        <w:rPr>
          <w:rFonts w:cs="Arial"/>
        </w:rPr>
      </w:pPr>
    </w:p>
    <w:p w:rsidRPr="00B95078" w:rsidR="006344EE" w:rsidP="00A34EF0" w:rsidRDefault="00EB1D8D" w14:paraId="274C3475" w14:textId="213AEC13">
      <w:pPr>
        <w:spacing w:line="276" w:lineRule="auto"/>
        <w:rPr>
          <w:rFonts w:cs="Arial"/>
        </w:rPr>
      </w:pPr>
      <w:commentRangeStart w:id="174"/>
      <w:commentRangeStart w:id="175"/>
      <w:commentRangeEnd w:id="174"/>
      <w:r>
        <w:commentReference w:id="174"/>
      </w:r>
      <w:commentRangeEnd w:id="175"/>
      <w:r>
        <w:commentReference w:id="175"/>
      </w:r>
      <w:commentRangeStart w:id="176"/>
      <w:commentRangeEnd w:id="176"/>
      <w:r>
        <w:commentReference w:id="176"/>
      </w:r>
      <w:commentRangeStart w:id="177"/>
      <w:commentRangeEnd w:id="177"/>
      <w:r>
        <w:commentReference w:id="177"/>
      </w:r>
    </w:p>
    <w:p w:rsidRPr="00B95078" w:rsidR="006344EE" w:rsidP="00EB1D8D" w:rsidRDefault="07200E37" w14:paraId="2A21B649" w14:textId="029F8114">
      <w:pPr>
        <w:pStyle w:val="Titulo4"/>
      </w:pPr>
      <w:bookmarkStart w:name="_Toc1876928546" w:id="178"/>
      <w:r w:rsidRPr="00B95078">
        <w:t xml:space="preserve">Aplicación de OCR a </w:t>
      </w:r>
      <w:r w:rsidRPr="00EB1D8D">
        <w:t>documentos</w:t>
      </w:r>
      <w:r w:rsidRPr="00B95078">
        <w:t xml:space="preserve"> adjuntos</w:t>
      </w:r>
      <w:bookmarkEnd w:id="178"/>
    </w:p>
    <w:p w:rsidRPr="00B95078" w:rsidR="006344EE" w:rsidP="00A34EF0" w:rsidRDefault="7CA499A2" w14:paraId="6A5AE103" w14:textId="0401934B">
      <w:pPr>
        <w:spacing w:line="276" w:lineRule="auto"/>
        <w:rPr>
          <w:rFonts w:cs="Arial"/>
        </w:rPr>
      </w:pPr>
      <w:r w:rsidRPr="30D1C3F5">
        <w:rPr>
          <w:rFonts w:cs="Arial"/>
        </w:rPr>
        <w:t>L</w:t>
      </w:r>
      <w:r w:rsidRPr="30D1C3F5" w:rsidR="68DB409D">
        <w:rPr>
          <w:rFonts w:cs="Arial"/>
        </w:rPr>
        <w:t>a</w:t>
      </w:r>
      <w:r w:rsidRPr="00A34EF0" w:rsidR="68DB409D">
        <w:rPr>
          <w:rFonts w:cs="Arial"/>
          <w:b/>
          <w:bCs/>
        </w:rPr>
        <w:t xml:space="preserve"> aplicación de OCR a un documento adjunto</w:t>
      </w:r>
      <w:r w:rsidRPr="30D1C3F5" w:rsidR="68DB409D">
        <w:rPr>
          <w:rFonts w:cs="Arial"/>
        </w:rPr>
        <w:t xml:space="preserve"> es necesari</w:t>
      </w:r>
      <w:r w:rsidRPr="30D1C3F5" w:rsidR="271E1880">
        <w:rPr>
          <w:rFonts w:cs="Arial"/>
        </w:rPr>
        <w:t>a</w:t>
      </w:r>
      <w:r w:rsidRPr="30D1C3F5" w:rsidR="68DB409D">
        <w:rPr>
          <w:rFonts w:cs="Arial"/>
        </w:rPr>
        <w:t xml:space="preserve"> para recuperar información incorporada en el mismo y facilitar la cumplimentación de los metadatos obligatorios para almacenar dicho documento en DOKUSI. El proceso de OCR sólo se aplicará, por lo tanto, a aquellos documentos que necesiten </w:t>
      </w:r>
      <w:r w:rsidRPr="30D1C3F5" w:rsidR="599E7C65">
        <w:rPr>
          <w:rFonts w:cs="Arial"/>
        </w:rPr>
        <w:t>la incorporación de</w:t>
      </w:r>
      <w:r w:rsidRPr="30D1C3F5" w:rsidR="68DB409D">
        <w:rPr>
          <w:rFonts w:cs="Arial"/>
        </w:rPr>
        <w:t xml:space="preserve"> metadatos</w:t>
      </w:r>
      <w:r w:rsidRPr="30D1C3F5" w:rsidR="599E7C65">
        <w:rPr>
          <w:rFonts w:cs="Arial"/>
        </w:rPr>
        <w:t xml:space="preserve"> obligatorios</w:t>
      </w:r>
      <w:r w:rsidRPr="30D1C3F5" w:rsidR="68DB409D">
        <w:rPr>
          <w:rFonts w:cs="Arial"/>
        </w:rPr>
        <w:t>.</w:t>
      </w:r>
    </w:p>
    <w:p w:rsidRPr="00B95078" w:rsidR="006344EE" w:rsidP="00A34EF0" w:rsidRDefault="68DB409D" w14:paraId="3B772FC5" w14:textId="4E459D0B">
      <w:pPr>
        <w:spacing w:line="276" w:lineRule="auto"/>
        <w:rPr>
          <w:rFonts w:cs="Arial"/>
        </w:rPr>
      </w:pPr>
      <w:r w:rsidRPr="30D1C3F5">
        <w:rPr>
          <w:rFonts w:cs="Arial"/>
        </w:rPr>
        <w:t xml:space="preserve">Este proceso se realizará de manera implícita </w:t>
      </w:r>
      <w:r w:rsidRPr="30D1C3F5" w:rsidR="352E43E3">
        <w:rPr>
          <w:rFonts w:cs="Arial"/>
        </w:rPr>
        <w:t>durante la</w:t>
      </w:r>
      <w:r w:rsidRPr="30D1C3F5">
        <w:rPr>
          <w:rFonts w:cs="Arial"/>
        </w:rPr>
        <w:t xml:space="preserve"> de subida de documentos si se dan las siguientes condiciones:</w:t>
      </w:r>
    </w:p>
    <w:p w:rsidRPr="00B95078" w:rsidR="006344EE" w:rsidP="00A34EF0" w:rsidRDefault="68DB409D" w14:paraId="66705FD2" w14:textId="529E1B15">
      <w:pPr>
        <w:pStyle w:val="Prrafodelista"/>
        <w:numPr>
          <w:ilvl w:val="0"/>
          <w:numId w:val="96"/>
        </w:numPr>
        <w:spacing w:line="276" w:lineRule="auto"/>
        <w:rPr>
          <w:rFonts w:cs="Arial"/>
        </w:rPr>
      </w:pPr>
      <w:r w:rsidRPr="30D1C3F5">
        <w:rPr>
          <w:rFonts w:cs="Arial"/>
        </w:rPr>
        <w:t>El tipo de archivo subido es procesable por el proceso OCR (pdf, Word, texto,</w:t>
      </w:r>
      <w:r w:rsidRPr="30D1C3F5" w:rsidR="0AF27BD8">
        <w:rPr>
          <w:rFonts w:cs="Arial"/>
        </w:rPr>
        <w:t xml:space="preserve"> …)</w:t>
      </w:r>
    </w:p>
    <w:p w:rsidRPr="00B95078" w:rsidR="006344EE" w:rsidP="00A34EF0" w:rsidRDefault="68DB409D" w14:paraId="0018F188" w14:textId="77777777">
      <w:pPr>
        <w:pStyle w:val="Prrafodelista"/>
        <w:numPr>
          <w:ilvl w:val="0"/>
          <w:numId w:val="96"/>
        </w:numPr>
        <w:spacing w:line="276" w:lineRule="auto"/>
        <w:rPr>
          <w:rFonts w:cs="Arial"/>
        </w:rPr>
      </w:pPr>
      <w:r w:rsidRPr="30D1C3F5">
        <w:rPr>
          <w:rFonts w:cs="Arial"/>
        </w:rPr>
        <w:t>El tipo de documento necesita la especificación de metadatos obligatorios para su almacenado en Dokusi</w:t>
      </w:r>
    </w:p>
    <w:p w:rsidRPr="00B95078" w:rsidR="006344EE" w:rsidP="00A34EF0" w:rsidRDefault="4973977C" w14:paraId="57F693A5" w14:textId="11860ABC">
      <w:pPr>
        <w:spacing w:before="0" w:after="160" w:line="276" w:lineRule="auto"/>
        <w:rPr>
          <w:rFonts w:cs="Arial"/>
        </w:rPr>
      </w:pPr>
      <w:r w:rsidRPr="30D1C3F5">
        <w:rPr>
          <w:rFonts w:cs="Arial"/>
        </w:rPr>
        <w:t>Para cada metadato a buscar, en función del tipo de documento, será necesario tener configuradas las diferentes maneras en las que se puede encontrar en el documento. Por ejemplo:</w:t>
      </w:r>
    </w:p>
    <w:p w:rsidRPr="00B95078" w:rsidR="00431036" w:rsidP="00A34EF0" w:rsidRDefault="4973977C" w14:paraId="7C919D61" w14:textId="42739E9E">
      <w:pPr>
        <w:pStyle w:val="Prrafodelista"/>
        <w:numPr>
          <w:ilvl w:val="0"/>
          <w:numId w:val="96"/>
        </w:numPr>
        <w:spacing w:before="0" w:after="160" w:line="276" w:lineRule="auto"/>
        <w:rPr>
          <w:rFonts w:cs="Arial"/>
        </w:rPr>
      </w:pPr>
      <w:r w:rsidRPr="30D1C3F5">
        <w:rPr>
          <w:rFonts w:cs="Arial"/>
        </w:rPr>
        <w:t>Aportamos una factura cuyo metadato obligatorio es “Número de factura”</w:t>
      </w:r>
    </w:p>
    <w:p w:rsidRPr="00B95078" w:rsidR="00431036" w:rsidP="00A34EF0" w:rsidRDefault="4973977C" w14:paraId="5B99FD0B" w14:textId="404971B5">
      <w:pPr>
        <w:pStyle w:val="Prrafodelista"/>
        <w:numPr>
          <w:ilvl w:val="0"/>
          <w:numId w:val="96"/>
        </w:numPr>
        <w:spacing w:before="0" w:after="160" w:line="276" w:lineRule="auto"/>
        <w:rPr>
          <w:rFonts w:cs="Arial"/>
        </w:rPr>
      </w:pPr>
      <w:r w:rsidRPr="30D1C3F5">
        <w:rPr>
          <w:rFonts w:cs="Arial"/>
        </w:rPr>
        <w:t>Ese número puede venir precedido por los siguientes términos:</w:t>
      </w:r>
    </w:p>
    <w:p w:rsidRPr="00B95078" w:rsidR="00431036" w:rsidP="00A34EF0" w:rsidRDefault="4973977C" w14:paraId="693AAC09" w14:textId="44A6FBBA">
      <w:pPr>
        <w:pStyle w:val="Prrafodelista"/>
        <w:numPr>
          <w:ilvl w:val="1"/>
          <w:numId w:val="96"/>
        </w:numPr>
        <w:spacing w:before="0" w:after="160" w:line="276" w:lineRule="auto"/>
        <w:rPr>
          <w:rFonts w:cs="Arial"/>
        </w:rPr>
      </w:pPr>
      <w:r w:rsidRPr="30D1C3F5">
        <w:rPr>
          <w:rFonts w:cs="Arial"/>
        </w:rPr>
        <w:t>“Núm. Factura:”, “Factura núm.”, “Núm. Fra,”,….</w:t>
      </w:r>
    </w:p>
    <w:p w:rsidRPr="00B95078" w:rsidR="006344EE" w:rsidP="00A34EF0" w:rsidRDefault="006344EE" w14:paraId="298B0559" w14:textId="77777777">
      <w:pPr>
        <w:spacing w:line="276" w:lineRule="auto"/>
        <w:rPr>
          <w:rFonts w:cs="Arial"/>
        </w:rPr>
      </w:pPr>
    </w:p>
    <w:p w:rsidRPr="00B95078" w:rsidR="006344EE" w:rsidP="4FB98DB2" w:rsidRDefault="006344EE" w14:paraId="5558F7BB" w14:textId="77777777">
      <w:pPr>
        <w:jc w:val="left"/>
        <w:rPr>
          <w:rFonts w:cs="Arial"/>
        </w:rPr>
      </w:pPr>
    </w:p>
    <w:p w:rsidRPr="00B95078" w:rsidR="006344EE" w:rsidP="4FB98DB2" w:rsidRDefault="006344EE" w14:paraId="512496F3" w14:textId="77777777">
      <w:pPr>
        <w:jc w:val="left"/>
        <w:rPr>
          <w:rFonts w:cs="Arial"/>
        </w:rPr>
      </w:pPr>
    </w:p>
    <w:p w:rsidRPr="00B95078" w:rsidR="002B3ED9" w:rsidP="00EB1D8D" w:rsidRDefault="06EBD6D3" w14:paraId="54E3460B" w14:textId="13A02F44">
      <w:pPr>
        <w:pStyle w:val="Titulo4"/>
      </w:pPr>
      <w:bookmarkStart w:name="_Toc1248815819" w:id="179"/>
      <w:r w:rsidRPr="00B95078">
        <w:t xml:space="preserve">Mis </w:t>
      </w:r>
      <w:r w:rsidRPr="00EB1D8D">
        <w:t>Documentos</w:t>
      </w:r>
      <w:bookmarkEnd w:id="179"/>
    </w:p>
    <w:p w:rsidRPr="00B95078" w:rsidR="00045354" w:rsidP="4FB98DB2" w:rsidRDefault="00045354" w14:paraId="52160429" w14:textId="77777777">
      <w:pPr>
        <w:spacing w:before="0" w:after="0"/>
        <w:jc w:val="left"/>
        <w:rPr>
          <w:rFonts w:cs="Arial"/>
        </w:rPr>
      </w:pPr>
    </w:p>
    <w:p w:rsidRPr="00B95078" w:rsidR="007D62AB" w:rsidP="00A34EF0" w:rsidRDefault="27D274C6" w14:paraId="1CEA2851" w14:textId="1CDB1810">
      <w:pPr>
        <w:spacing w:before="0" w:after="0" w:line="276" w:lineRule="auto"/>
        <w:rPr>
          <w:rFonts w:cs="Arial"/>
        </w:rPr>
      </w:pPr>
      <w:r w:rsidRPr="30D1C3F5">
        <w:rPr>
          <w:rFonts w:cs="Arial"/>
        </w:rPr>
        <w:t>Esta opción de selección y carga de un documento a la solicitud en curso, p</w:t>
      </w:r>
      <w:r w:rsidRPr="30D1C3F5" w:rsidR="5BAFC964">
        <w:rPr>
          <w:rFonts w:cs="Arial"/>
        </w:rPr>
        <w:t xml:space="preserve">ermitirá la </w:t>
      </w:r>
      <w:r w:rsidRPr="00A34EF0" w:rsidR="5BAFC964">
        <w:rPr>
          <w:rFonts w:cs="Arial"/>
          <w:b/>
          <w:bCs/>
        </w:rPr>
        <w:t>búsqueda de documentos</w:t>
      </w:r>
      <w:r w:rsidRPr="00A34EF0">
        <w:rPr>
          <w:rFonts w:cs="Arial"/>
          <w:b/>
          <w:bCs/>
        </w:rPr>
        <w:t xml:space="preserve"> que ya se entregaron en solicitudes/expedientes anteriores </w:t>
      </w:r>
      <w:r w:rsidRPr="30D1C3F5">
        <w:rPr>
          <w:rFonts w:cs="Arial"/>
        </w:rPr>
        <w:t>y que ya existen</w:t>
      </w:r>
      <w:r w:rsidRPr="30D1C3F5" w:rsidR="5BAFC964">
        <w:rPr>
          <w:rFonts w:cs="Arial"/>
        </w:rPr>
        <w:t xml:space="preserve"> en el gestor documental</w:t>
      </w:r>
      <w:r w:rsidRPr="30D1C3F5" w:rsidR="577638D5">
        <w:rPr>
          <w:rFonts w:cs="Arial"/>
        </w:rPr>
        <w:t>.</w:t>
      </w:r>
    </w:p>
    <w:p w:rsidRPr="00B95078" w:rsidR="00D750DF" w:rsidP="00A34EF0" w:rsidRDefault="00D750DF" w14:paraId="51B98D70" w14:textId="77777777">
      <w:pPr>
        <w:spacing w:before="0" w:after="0" w:line="276" w:lineRule="auto"/>
        <w:rPr>
          <w:rFonts w:cs="Arial"/>
        </w:rPr>
      </w:pPr>
    </w:p>
    <w:p w:rsidRPr="00B95078" w:rsidR="00D750DF" w:rsidP="00A34EF0" w:rsidRDefault="27D274C6" w14:paraId="3F2D27F0" w14:textId="1B68282E">
      <w:pPr>
        <w:spacing w:before="0" w:after="0" w:line="276" w:lineRule="auto"/>
        <w:rPr>
          <w:rFonts w:cs="Arial"/>
        </w:rPr>
      </w:pPr>
      <w:r w:rsidRPr="30D1C3F5">
        <w:rPr>
          <w:rFonts w:cs="Arial"/>
        </w:rPr>
        <w:t xml:space="preserve">La selección de un documento de este tipo conlleva que, </w:t>
      </w:r>
      <w:r w:rsidRPr="30D1C3F5" w:rsidR="76F00FCB">
        <w:rPr>
          <w:rFonts w:cs="Arial"/>
        </w:rPr>
        <w:t xml:space="preserve">en </w:t>
      </w:r>
      <w:r w:rsidRPr="30D1C3F5" w:rsidR="2287003C">
        <w:rPr>
          <w:rFonts w:cs="Arial"/>
        </w:rPr>
        <w:t xml:space="preserve">el proceso de presentación de la solicitud, </w:t>
      </w:r>
      <w:r w:rsidRPr="30D1C3F5" w:rsidR="76F00FCB">
        <w:rPr>
          <w:rFonts w:cs="Arial"/>
        </w:rPr>
        <w:t xml:space="preserve">se cree </w:t>
      </w:r>
      <w:r w:rsidRPr="30D1C3F5">
        <w:rPr>
          <w:rFonts w:cs="Arial"/>
        </w:rPr>
        <w:t xml:space="preserve">una copia de dicho documento </w:t>
      </w:r>
      <w:r w:rsidRPr="30D1C3F5" w:rsidR="2287003C">
        <w:rPr>
          <w:rFonts w:cs="Arial"/>
        </w:rPr>
        <w:t xml:space="preserve">y se </w:t>
      </w:r>
      <w:r w:rsidRPr="30D1C3F5" w:rsidR="76F00FCB">
        <w:rPr>
          <w:rFonts w:cs="Arial"/>
        </w:rPr>
        <w:t>referencie</w:t>
      </w:r>
      <w:r w:rsidRPr="30D1C3F5" w:rsidR="2287003C">
        <w:rPr>
          <w:rFonts w:cs="Arial"/>
        </w:rPr>
        <w:t xml:space="preserve"> en el expediente objeto de la solicitud.</w:t>
      </w:r>
      <w:r w:rsidRPr="30D1C3F5" w:rsidR="76F00FCB">
        <w:rPr>
          <w:rFonts w:cs="Arial"/>
        </w:rPr>
        <w:t xml:space="preserve"> Este proceso está implícito en </w:t>
      </w:r>
      <w:r w:rsidRPr="30D1C3F5" w:rsidR="3F80F931">
        <w:rPr>
          <w:rFonts w:cs="Arial"/>
        </w:rPr>
        <w:t>el registro de la solicitud y no es objeto del ToolkitBerria.</w:t>
      </w:r>
    </w:p>
    <w:p w:rsidRPr="00B95078" w:rsidR="003B1EBE" w:rsidP="00A34EF0" w:rsidRDefault="003B1EBE" w14:paraId="61C30D2F" w14:textId="77777777">
      <w:pPr>
        <w:spacing w:before="0" w:after="0" w:line="276" w:lineRule="auto"/>
        <w:rPr>
          <w:rFonts w:cs="Arial"/>
        </w:rPr>
      </w:pPr>
    </w:p>
    <w:p w:rsidRPr="00B95078" w:rsidR="003B1EBE" w:rsidP="00A34EF0" w:rsidRDefault="6495BD8A" w14:paraId="464BC5C3" w14:textId="5659EFB8">
      <w:pPr>
        <w:spacing w:before="0" w:after="0" w:line="276" w:lineRule="auto"/>
        <w:rPr>
          <w:rFonts w:cs="Arial"/>
        </w:rPr>
      </w:pPr>
      <w:r w:rsidRPr="30D1C3F5">
        <w:rPr>
          <w:rFonts w:cs="Arial"/>
        </w:rPr>
        <w:t xml:space="preserve">Cuando la persona solicitante quiera aportar un </w:t>
      </w:r>
      <w:r w:rsidRPr="30D1C3F5" w:rsidR="3F80F931">
        <w:rPr>
          <w:rFonts w:cs="Arial"/>
        </w:rPr>
        <w:t>documento a través de esta funcionalidad, el ToolkitBerria mostrará una ventana para poder buscar y seleccionar el documento. Los criterios de búsqueda están relacionados con la fecha del documento, para lo cu</w:t>
      </w:r>
      <w:r w:rsidRPr="30D1C3F5" w:rsidR="42A9E8F9">
        <w:rPr>
          <w:rFonts w:cs="Arial"/>
        </w:rPr>
        <w:t>a</w:t>
      </w:r>
      <w:r w:rsidRPr="30D1C3F5" w:rsidR="3F80F931">
        <w:rPr>
          <w:rFonts w:cs="Arial"/>
        </w:rPr>
        <w:t xml:space="preserve">l se </w:t>
      </w:r>
      <w:r w:rsidRPr="30D1C3F5" w:rsidR="290A246F">
        <w:rPr>
          <w:rFonts w:cs="Arial"/>
        </w:rPr>
        <w:t xml:space="preserve">debe </w:t>
      </w:r>
      <w:r w:rsidRPr="30D1C3F5" w:rsidR="3F80F931">
        <w:rPr>
          <w:rFonts w:cs="Arial"/>
        </w:rPr>
        <w:t xml:space="preserve">seleccionar una fecha </w:t>
      </w:r>
      <w:r w:rsidRPr="30D1C3F5" w:rsidR="3F80F931">
        <w:rPr>
          <w:rFonts w:cs="Arial"/>
          <w:i/>
          <w:iCs/>
        </w:rPr>
        <w:t xml:space="preserve">desde </w:t>
      </w:r>
      <w:r w:rsidRPr="30D1C3F5" w:rsidR="3F80F931">
        <w:rPr>
          <w:rFonts w:cs="Arial"/>
        </w:rPr>
        <w:t xml:space="preserve">y una fecha </w:t>
      </w:r>
      <w:r w:rsidRPr="30D1C3F5" w:rsidR="3F80F931">
        <w:rPr>
          <w:rFonts w:cs="Arial"/>
          <w:i/>
          <w:iCs/>
        </w:rPr>
        <w:t>hasta</w:t>
      </w:r>
      <w:r w:rsidRPr="30D1C3F5" w:rsidR="42A9E8F9">
        <w:rPr>
          <w:rFonts w:cs="Arial"/>
          <w:i/>
          <w:iCs/>
        </w:rPr>
        <w:t xml:space="preserve"> </w:t>
      </w:r>
      <w:r w:rsidRPr="30D1C3F5" w:rsidR="42A9E8F9">
        <w:rPr>
          <w:rFonts w:cs="Arial"/>
        </w:rPr>
        <w:t xml:space="preserve">para filtrar los documentos. </w:t>
      </w:r>
    </w:p>
    <w:p w:rsidRPr="00B95078" w:rsidR="007D62AB" w:rsidP="4FB98DB2" w:rsidRDefault="007D62AB" w14:paraId="6E6D6E49" w14:textId="77777777">
      <w:pPr>
        <w:spacing w:before="0" w:after="0"/>
        <w:jc w:val="left"/>
        <w:rPr>
          <w:rFonts w:cs="Arial"/>
        </w:rPr>
      </w:pPr>
    </w:p>
    <w:p w:rsidRPr="00B95078" w:rsidR="007D62AB" w:rsidP="00A41CCD" w:rsidRDefault="007D62AB" w14:paraId="44A0301C" w14:textId="5BA25C88">
      <w:pPr>
        <w:spacing w:before="0" w:after="0"/>
        <w:jc w:val="center"/>
      </w:pPr>
    </w:p>
    <w:p w:rsidR="40F8663E" w:rsidP="30944950" w:rsidRDefault="40F8663E" w14:paraId="5D5F47F7" w14:textId="5EDB9A48">
      <w:pPr>
        <w:spacing w:before="0" w:after="0"/>
        <w:jc w:val="center"/>
      </w:pPr>
      <w:r>
        <w:rPr>
          <w:noProof/>
        </w:rPr>
        <w:drawing>
          <wp:inline distT="0" distB="0" distL="0" distR="0" wp14:anchorId="5CF13F10" wp14:editId="6E62FDE5">
            <wp:extent cx="4959605" cy="3549742"/>
            <wp:effectExtent l="0" t="0" r="0" b="0"/>
            <wp:docPr id="15744688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68873" name=""/>
                    <pic:cNvPicPr/>
                  </pic:nvPicPr>
                  <pic:blipFill>
                    <a:blip r:embed="rId129">
                      <a:extLst>
                        <a:ext uri="{28A0092B-C50C-407E-A947-70E740481C1C}">
                          <a14:useLocalDpi xmlns:a14="http://schemas.microsoft.com/office/drawing/2010/main"/>
                        </a:ext>
                      </a:extLst>
                    </a:blip>
                    <a:stretch>
                      <a:fillRect/>
                    </a:stretch>
                  </pic:blipFill>
                  <pic:spPr>
                    <a:xfrm>
                      <a:off x="0" y="0"/>
                      <a:ext cx="4959605" cy="3549742"/>
                    </a:xfrm>
                    <a:prstGeom prst="rect">
                      <a:avLst/>
                    </a:prstGeom>
                  </pic:spPr>
                </pic:pic>
              </a:graphicData>
            </a:graphic>
          </wp:inline>
        </w:drawing>
      </w:r>
    </w:p>
    <w:p w:rsidRPr="00B95078" w:rsidR="00AA1BA7" w:rsidP="00A34EF0" w:rsidRDefault="00AA1BA7" w14:paraId="3A9E5BD5" w14:textId="77777777">
      <w:pPr>
        <w:spacing w:before="0" w:after="0" w:line="276" w:lineRule="auto"/>
        <w:rPr>
          <w:rFonts w:cs="Arial"/>
        </w:rPr>
      </w:pPr>
    </w:p>
    <w:p w:rsidRPr="00B95078" w:rsidR="00AA1BA7" w:rsidP="00A34EF0" w:rsidRDefault="17D0372C" w14:paraId="7B99F11E" w14:textId="17720AC6">
      <w:pPr>
        <w:spacing w:before="0" w:after="0" w:line="276" w:lineRule="auto"/>
        <w:rPr>
          <w:rFonts w:cs="Arial"/>
        </w:rPr>
      </w:pPr>
      <w:r w:rsidRPr="30D1C3F5">
        <w:rPr>
          <w:rFonts w:cs="Arial"/>
        </w:rPr>
        <w:t xml:space="preserve">La búsqueda se realizará en el gestor documental (DOKUSI) utilizando los servicios </w:t>
      </w:r>
      <w:r w:rsidRPr="30D1C3F5" w:rsidR="0C9FF738">
        <w:rPr>
          <w:rFonts w:cs="Arial"/>
        </w:rPr>
        <w:t>disponibles</w:t>
      </w:r>
      <w:r w:rsidRPr="30D1C3F5">
        <w:rPr>
          <w:rFonts w:cs="Arial"/>
        </w:rPr>
        <w:t xml:space="preserve"> y se enviarán como parámetros el tipo de documento, los criterios de fechas introducidos por el </w:t>
      </w:r>
      <w:r w:rsidRPr="30D1C3F5" w:rsidR="6495BD8A">
        <w:rPr>
          <w:rFonts w:cs="Arial"/>
        </w:rPr>
        <w:t xml:space="preserve">solicitante </w:t>
      </w:r>
      <w:r w:rsidRPr="30D1C3F5">
        <w:rPr>
          <w:rFonts w:cs="Arial"/>
        </w:rPr>
        <w:t xml:space="preserve">y el </w:t>
      </w:r>
      <w:r w:rsidRPr="30D1C3F5" w:rsidR="37949EE9">
        <w:rPr>
          <w:rFonts w:cs="Arial"/>
        </w:rPr>
        <w:t xml:space="preserve">número de identificación </w:t>
      </w:r>
      <w:r w:rsidRPr="30D1C3F5">
        <w:rPr>
          <w:rFonts w:cs="Arial"/>
        </w:rPr>
        <w:t xml:space="preserve">del propio </w:t>
      </w:r>
      <w:r w:rsidRPr="30D1C3F5" w:rsidR="553A0E3B">
        <w:rPr>
          <w:rFonts w:cs="Arial"/>
        </w:rPr>
        <w:t xml:space="preserve">solicitante </w:t>
      </w:r>
      <w:r w:rsidRPr="30D1C3F5">
        <w:rPr>
          <w:rFonts w:cs="Arial"/>
        </w:rPr>
        <w:t xml:space="preserve">dado que </w:t>
      </w:r>
      <w:r w:rsidRPr="30D1C3F5">
        <w:rPr>
          <w:rFonts w:cs="Arial"/>
          <w:b/>
          <w:bCs/>
          <w:i/>
          <w:iCs/>
        </w:rPr>
        <w:t>sólo</w:t>
      </w:r>
      <w:r w:rsidRPr="30D1C3F5">
        <w:rPr>
          <w:rFonts w:cs="Arial"/>
        </w:rPr>
        <w:t xml:space="preserve"> se podrán seleccionar documentos aportados por el usuario conectado a la aplicación.</w:t>
      </w:r>
    </w:p>
    <w:p w:rsidRPr="00B95078" w:rsidR="00AA1BA7" w:rsidP="00A34EF0" w:rsidRDefault="00AA1BA7" w14:paraId="34E76D3F" w14:textId="77777777">
      <w:pPr>
        <w:spacing w:before="0" w:after="0" w:line="276" w:lineRule="auto"/>
        <w:rPr>
          <w:rFonts w:cs="Arial"/>
        </w:rPr>
      </w:pPr>
    </w:p>
    <w:p w:rsidRPr="00B95078" w:rsidR="00AA1BA7" w:rsidP="00A34EF0" w:rsidRDefault="17D0372C" w14:paraId="7F677975" w14:textId="42C481C8">
      <w:pPr>
        <w:spacing w:before="0" w:after="0" w:line="276" w:lineRule="auto"/>
        <w:rPr>
          <w:rFonts w:cs="Arial"/>
        </w:rPr>
      </w:pPr>
      <w:r w:rsidRPr="30D1C3F5">
        <w:rPr>
          <w:rFonts w:cs="Arial"/>
        </w:rPr>
        <w:t xml:space="preserve">El </w:t>
      </w:r>
      <w:r w:rsidRPr="30D1C3F5" w:rsidR="6495BD8A">
        <w:rPr>
          <w:rFonts w:cs="Arial"/>
        </w:rPr>
        <w:t xml:space="preserve">solicitante </w:t>
      </w:r>
      <w:r w:rsidRPr="30D1C3F5">
        <w:rPr>
          <w:rFonts w:cs="Arial"/>
        </w:rPr>
        <w:t xml:space="preserve">podrá seleccionar </w:t>
      </w:r>
      <w:r w:rsidRPr="30D1C3F5" w:rsidR="451D00FC">
        <w:rPr>
          <w:rFonts w:cs="Arial"/>
        </w:rPr>
        <w:t xml:space="preserve">y aportar </w:t>
      </w:r>
      <w:r w:rsidRPr="30D1C3F5">
        <w:rPr>
          <w:rFonts w:cs="Arial"/>
        </w:rPr>
        <w:t xml:space="preserve">tantos documentos </w:t>
      </w:r>
      <w:r w:rsidRPr="30D1C3F5" w:rsidR="451D00FC">
        <w:rPr>
          <w:rFonts w:cs="Arial"/>
        </w:rPr>
        <w:t>como desee. Para evitar que pueda seleccionar</w:t>
      </w:r>
      <w:r w:rsidRPr="30D1C3F5" w:rsidR="697B603C">
        <w:rPr>
          <w:rFonts w:cs="Arial"/>
        </w:rPr>
        <w:t xml:space="preserve"> y aportar dos veces el mismo documento, el resultado de la búsqueda de documentos mostrará, pero de forma “deshabilitada” aquellos documentos que ya están aportados en la solicitud en curso.</w:t>
      </w:r>
    </w:p>
    <w:p w:rsidRPr="00B95078" w:rsidR="007D62AB" w:rsidP="007D62AB" w:rsidRDefault="007D62AB" w14:paraId="2B3CE67F" w14:textId="77777777">
      <w:pPr>
        <w:spacing w:before="0" w:after="0"/>
        <w:jc w:val="left"/>
        <w:rPr>
          <w:rFonts w:cs="Arial"/>
        </w:rPr>
      </w:pPr>
    </w:p>
    <w:p w:rsidRPr="00B95078" w:rsidR="002B3ED9" w:rsidP="30D1C3F5" w:rsidRDefault="0B7BC5BE" w14:paraId="16E05998" w14:textId="0D141EA2">
      <w:pPr>
        <w:pStyle w:val="Titulo4"/>
        <w:numPr>
          <w:ilvl w:val="0"/>
          <w:numId w:val="0"/>
        </w:numPr>
      </w:pPr>
      <w:bookmarkStart w:name="_Toc1005511497" w:id="180"/>
      <w:r>
        <w:t>Entregado</w:t>
      </w:r>
      <w:r w:rsidR="61658DE9">
        <w:t xml:space="preserve"> </w:t>
      </w:r>
      <w:r w:rsidR="383D5178">
        <w:t>a</w:t>
      </w:r>
      <w:r w:rsidR="61658DE9">
        <w:t>nteriormente</w:t>
      </w:r>
      <w:bookmarkEnd w:id="180"/>
    </w:p>
    <w:p w:rsidRPr="00B95078" w:rsidR="00F45EFE" w:rsidP="00A34EF0" w:rsidRDefault="2AC96291" w14:paraId="7633D458" w14:textId="758821B1">
      <w:pPr>
        <w:spacing w:before="0" w:after="0" w:line="276" w:lineRule="auto"/>
        <w:rPr>
          <w:rFonts w:cs="Arial"/>
        </w:rPr>
      </w:pPr>
      <w:r w:rsidRPr="30D1C3F5">
        <w:rPr>
          <w:rFonts w:cs="Arial"/>
        </w:rPr>
        <w:t>La opción de incluir documentos</w:t>
      </w:r>
      <w:r w:rsidRPr="30D1C3F5" w:rsidR="76CB2FB9">
        <w:rPr>
          <w:rFonts w:cs="Arial"/>
        </w:rPr>
        <w:t xml:space="preserve"> entregados anteriormente a la solicitud permite a</w:t>
      </w:r>
      <w:r w:rsidRPr="30D1C3F5" w:rsidR="6495BD8A">
        <w:rPr>
          <w:rFonts w:cs="Arial"/>
        </w:rPr>
        <w:t xml:space="preserve"> la persona solicitante</w:t>
      </w:r>
      <w:r w:rsidRPr="30D1C3F5" w:rsidR="088BB626">
        <w:rPr>
          <w:rFonts w:cs="Arial"/>
        </w:rPr>
        <w:t xml:space="preserve"> </w:t>
      </w:r>
      <w:r w:rsidRPr="00A34EF0" w:rsidR="76CB2FB9">
        <w:rPr>
          <w:rFonts w:cs="Arial"/>
          <w:b/>
          <w:bCs/>
        </w:rPr>
        <w:t>especificar una serie de datos sobre el documento</w:t>
      </w:r>
      <w:r w:rsidRPr="30D1C3F5" w:rsidR="76CB2FB9">
        <w:rPr>
          <w:rFonts w:cs="Arial"/>
        </w:rPr>
        <w:t xml:space="preserve"> en cuestión, de manera que, a través de ellos, el funcionario pueda realizar la búsqueda de dicho documento a través de las herramientas corporativas de las que disponga </w:t>
      </w:r>
      <w:r w:rsidRPr="30D1C3F5" w:rsidR="07F4333F">
        <w:rPr>
          <w:rFonts w:cs="Arial"/>
        </w:rPr>
        <w:t>y lo pueda asociar al expediente en curso. No es una aportación de documento en sí misma, sino la aportación de unos datos necesarios para su búsqueda.</w:t>
      </w:r>
    </w:p>
    <w:p w:rsidRPr="00B95078" w:rsidR="00C62D09" w:rsidP="00A34EF0" w:rsidRDefault="00C62D09" w14:paraId="444D1468" w14:textId="77777777">
      <w:pPr>
        <w:spacing w:before="0" w:after="0" w:line="276" w:lineRule="auto"/>
        <w:rPr>
          <w:rFonts w:cs="Arial"/>
        </w:rPr>
      </w:pPr>
    </w:p>
    <w:p w:rsidRPr="00B95078" w:rsidR="00C62D09" w:rsidP="00A34EF0" w:rsidRDefault="5B641FD2" w14:paraId="3F0CA9D2" w14:textId="48BF2AB9">
      <w:pPr>
        <w:spacing w:before="0" w:after="0" w:line="276" w:lineRule="auto"/>
        <w:rPr>
          <w:rFonts w:cs="Arial"/>
        </w:rPr>
      </w:pPr>
      <w:r w:rsidRPr="30D1C3F5">
        <w:rPr>
          <w:rFonts w:cs="Arial"/>
        </w:rPr>
        <w:t xml:space="preserve">Si el </w:t>
      </w:r>
      <w:r w:rsidRPr="30D1C3F5" w:rsidR="6495BD8A">
        <w:rPr>
          <w:rFonts w:cs="Arial"/>
        </w:rPr>
        <w:t>solicita</w:t>
      </w:r>
      <w:r w:rsidRPr="30D1C3F5" w:rsidR="2080CAC2">
        <w:rPr>
          <w:rFonts w:cs="Arial"/>
        </w:rPr>
        <w:t>n</w:t>
      </w:r>
      <w:r w:rsidRPr="30D1C3F5" w:rsidR="6495BD8A">
        <w:rPr>
          <w:rFonts w:cs="Arial"/>
        </w:rPr>
        <w:t xml:space="preserve">te </w:t>
      </w:r>
      <w:r w:rsidRPr="30D1C3F5">
        <w:rPr>
          <w:rFonts w:cs="Arial"/>
        </w:rPr>
        <w:t xml:space="preserve">decide utilizar esta opción para aportar documentación, el </w:t>
      </w:r>
      <w:r w:rsidRPr="30D1C3F5" w:rsidR="0E106098">
        <w:rPr>
          <w:rFonts w:cs="Arial"/>
        </w:rPr>
        <w:t>T</w:t>
      </w:r>
      <w:r w:rsidRPr="30D1C3F5">
        <w:rPr>
          <w:rFonts w:cs="Arial"/>
        </w:rPr>
        <w:t xml:space="preserve">oolkitBerria le mostrará una pantalla para que </w:t>
      </w:r>
      <w:r w:rsidRPr="30D1C3F5" w:rsidR="58650A83">
        <w:rPr>
          <w:rFonts w:cs="Arial"/>
        </w:rPr>
        <w:t>identifique los siguientes datos:</w:t>
      </w:r>
    </w:p>
    <w:p w:rsidRPr="00B95078" w:rsidR="00EA00BC" w:rsidP="00A34EF0" w:rsidRDefault="58650A83" w14:paraId="691F98C3" w14:textId="20052ACA">
      <w:pPr>
        <w:pStyle w:val="Prrafodelista"/>
        <w:numPr>
          <w:ilvl w:val="0"/>
          <w:numId w:val="30"/>
        </w:numPr>
        <w:spacing w:before="0" w:after="0" w:line="276" w:lineRule="auto"/>
        <w:rPr>
          <w:rFonts w:cs="Arial"/>
        </w:rPr>
      </w:pPr>
      <w:r w:rsidRPr="00A34EF0">
        <w:rPr>
          <w:rFonts w:cs="Arial"/>
          <w:b/>
          <w:bCs/>
        </w:rPr>
        <w:t>Título del documento</w:t>
      </w:r>
      <w:r w:rsidRPr="30D1C3F5">
        <w:rPr>
          <w:rFonts w:cs="Arial"/>
        </w:rPr>
        <w:t>: donde puede incluir el nombre del archivo que aportó</w:t>
      </w:r>
      <w:r w:rsidRPr="30D1C3F5" w:rsidR="513839EB">
        <w:rPr>
          <w:rFonts w:cs="Arial"/>
        </w:rPr>
        <w:t>.</w:t>
      </w:r>
    </w:p>
    <w:p w:rsidRPr="00B95078" w:rsidR="00EA00BC" w:rsidP="00A34EF0" w:rsidRDefault="58650A83" w14:paraId="69B49FAF" w14:textId="3EC8EE6A">
      <w:pPr>
        <w:pStyle w:val="Prrafodelista"/>
        <w:numPr>
          <w:ilvl w:val="0"/>
          <w:numId w:val="30"/>
        </w:numPr>
        <w:spacing w:before="0" w:after="0" w:line="276" w:lineRule="auto"/>
        <w:rPr>
          <w:rFonts w:cs="Arial"/>
        </w:rPr>
      </w:pPr>
      <w:r w:rsidRPr="00A34EF0">
        <w:rPr>
          <w:rFonts w:cs="Arial"/>
          <w:b/>
          <w:bCs/>
        </w:rPr>
        <w:t>Órgano en el que se entregó:</w:t>
      </w:r>
      <w:r w:rsidRPr="30D1C3F5">
        <w:rPr>
          <w:rFonts w:cs="Arial"/>
        </w:rPr>
        <w:t xml:space="preserve"> para identificar en qué Administración entregó dicho documento (Gobierno Vasco, Departamento, Ayuntamiento, …). Puede especificar cualquier Administración Pública, local o estatal.</w:t>
      </w:r>
    </w:p>
    <w:p w:rsidRPr="00B95078" w:rsidR="00EA00BC" w:rsidP="00A34EF0" w:rsidRDefault="58650A83" w14:paraId="0282413C" w14:textId="6A579C25">
      <w:pPr>
        <w:pStyle w:val="Prrafodelista"/>
        <w:numPr>
          <w:ilvl w:val="0"/>
          <w:numId w:val="30"/>
        </w:numPr>
        <w:spacing w:before="0" w:after="0" w:line="276" w:lineRule="auto"/>
        <w:rPr>
          <w:rFonts w:cs="Arial"/>
        </w:rPr>
      </w:pPr>
      <w:r w:rsidRPr="00A34EF0">
        <w:rPr>
          <w:rFonts w:cs="Arial"/>
          <w:b/>
          <w:bCs/>
        </w:rPr>
        <w:t xml:space="preserve">Fecha de entrega: </w:t>
      </w:r>
      <w:r w:rsidRPr="30D1C3F5">
        <w:rPr>
          <w:rFonts w:cs="Arial"/>
        </w:rPr>
        <w:t xml:space="preserve">para </w:t>
      </w:r>
      <w:r w:rsidRPr="30D1C3F5" w:rsidR="4FD4D74B">
        <w:rPr>
          <w:rFonts w:cs="Arial"/>
        </w:rPr>
        <w:t>incluir la fecha en la que el documento fue entregado a la Administración en cuestión.</w:t>
      </w:r>
    </w:p>
    <w:p w:rsidRPr="00B95078" w:rsidR="00445945" w:rsidP="00A34EF0" w:rsidRDefault="4FD4D74B" w14:paraId="600F354A" w14:textId="351DAF6B">
      <w:pPr>
        <w:spacing w:before="0" w:after="0" w:line="276" w:lineRule="auto"/>
        <w:rPr>
          <w:rFonts w:cs="Arial"/>
        </w:rPr>
      </w:pPr>
      <w:r w:rsidRPr="30D1C3F5">
        <w:rPr>
          <w:rFonts w:cs="Arial"/>
        </w:rPr>
        <w:t xml:space="preserve">De todos estos datos, </w:t>
      </w:r>
      <w:r w:rsidRPr="00A34EF0">
        <w:rPr>
          <w:rFonts w:cs="Arial"/>
          <w:b/>
          <w:bCs/>
        </w:rPr>
        <w:t xml:space="preserve">únicamente es obligatorio especificar el Órgano </w:t>
      </w:r>
      <w:r w:rsidRPr="30D1C3F5">
        <w:rPr>
          <w:rFonts w:cs="Arial"/>
        </w:rPr>
        <w:t>en el que se entregó dicho documento.</w:t>
      </w:r>
    </w:p>
    <w:p w:rsidRPr="00B95078" w:rsidR="00445945" w:rsidP="00F404CC" w:rsidRDefault="00445945" w14:paraId="292329AE" w14:textId="77777777">
      <w:pPr>
        <w:spacing w:before="0" w:after="0"/>
        <w:rPr>
          <w:rFonts w:cs="Arial"/>
        </w:rPr>
      </w:pPr>
    </w:p>
    <w:p w:rsidRPr="00B95078" w:rsidR="00200DD1" w:rsidP="00200DD1" w:rsidRDefault="00200DD1" w14:paraId="36EE4F58" w14:textId="0840E5E8">
      <w:pPr>
        <w:spacing w:before="0" w:after="0"/>
        <w:jc w:val="center"/>
      </w:pPr>
    </w:p>
    <w:p w:rsidR="51D0523F" w:rsidP="30944950" w:rsidRDefault="51D0523F" w14:paraId="04CEC592" w14:textId="42E7DDBC">
      <w:pPr>
        <w:spacing w:before="0" w:after="0"/>
        <w:jc w:val="center"/>
      </w:pPr>
      <w:r>
        <w:rPr>
          <w:noProof/>
        </w:rPr>
        <w:drawing>
          <wp:inline distT="0" distB="0" distL="0" distR="0" wp14:anchorId="7490A547" wp14:editId="3878CB4F">
            <wp:extent cx="4159464" cy="1854295"/>
            <wp:effectExtent l="0" t="0" r="0" b="0"/>
            <wp:docPr id="13144108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10847" name=""/>
                    <pic:cNvPicPr/>
                  </pic:nvPicPr>
                  <pic:blipFill>
                    <a:blip r:embed="rId130">
                      <a:extLst>
                        <a:ext uri="{28A0092B-C50C-407E-A947-70E740481C1C}">
                          <a14:useLocalDpi xmlns:a14="http://schemas.microsoft.com/office/drawing/2010/main" val="0"/>
                        </a:ext>
                      </a:extLst>
                    </a:blip>
                    <a:stretch>
                      <a:fillRect/>
                    </a:stretch>
                  </pic:blipFill>
                  <pic:spPr>
                    <a:xfrm>
                      <a:off x="0" y="0"/>
                      <a:ext cx="4159464" cy="1854295"/>
                    </a:xfrm>
                    <a:prstGeom prst="rect">
                      <a:avLst/>
                    </a:prstGeom>
                  </pic:spPr>
                </pic:pic>
              </a:graphicData>
            </a:graphic>
          </wp:inline>
        </w:drawing>
      </w:r>
    </w:p>
    <w:p w:rsidRPr="00B95078" w:rsidR="00200DD1" w:rsidP="00F404CC" w:rsidRDefault="00200DD1" w14:paraId="4FDBB1F5" w14:textId="77777777">
      <w:pPr>
        <w:spacing w:before="0" w:after="0"/>
        <w:rPr>
          <w:rFonts w:cs="Arial"/>
        </w:rPr>
      </w:pPr>
    </w:p>
    <w:p w:rsidRPr="00B95078" w:rsidR="002315AB" w:rsidP="00A34EF0" w:rsidRDefault="10A8AE2C" w14:paraId="0DAF2657" w14:textId="74618EBA">
      <w:pPr>
        <w:pStyle w:val="Titulo4"/>
        <w:numPr>
          <w:ilvl w:val="0"/>
          <w:numId w:val="0"/>
        </w:numPr>
        <w:spacing w:line="276" w:lineRule="auto"/>
        <w:rPr>
          <w:color w:val="808080" w:themeColor="background1" w:themeShade="80"/>
        </w:rPr>
      </w:pPr>
      <w:bookmarkStart w:name="_Toc974805853" w:id="181"/>
      <w:r w:rsidRPr="00A34EF0">
        <w:rPr>
          <w:color w:val="808080" w:themeColor="background1" w:themeShade="80"/>
        </w:rPr>
        <w:t>Distorsión de voz</w:t>
      </w:r>
      <w:bookmarkEnd w:id="181"/>
    </w:p>
    <w:p w:rsidRPr="00A34EF0" w:rsidR="002315AB" w:rsidP="00A34EF0" w:rsidRDefault="24295066" w14:paraId="664A64B8" w14:textId="043A9806">
      <w:pPr>
        <w:spacing w:before="0" w:after="0" w:line="276" w:lineRule="auto"/>
        <w:rPr>
          <w:rFonts w:cs="Arial"/>
          <w:color w:val="808080" w:themeColor="background1" w:themeShade="80"/>
        </w:rPr>
      </w:pPr>
      <w:r w:rsidRPr="00A34EF0">
        <w:rPr>
          <w:rFonts w:cs="Arial"/>
          <w:b/>
          <w:bCs/>
          <w:color w:val="808080" w:themeColor="background1" w:themeShade="80"/>
        </w:rPr>
        <w:t>PENDIENTE HIBERUS</w:t>
      </w:r>
      <w:r w:rsidRPr="00A34EF0">
        <w:rPr>
          <w:rFonts w:cs="Arial"/>
          <w:color w:val="808080" w:themeColor="background1" w:themeShade="80"/>
        </w:rPr>
        <w:t xml:space="preserve"> </w:t>
      </w:r>
      <w:r w:rsidRPr="00A34EF0" w:rsidR="09FA604E">
        <w:rPr>
          <w:rFonts w:cs="Arial"/>
          <w:color w:val="808080" w:themeColor="background1" w:themeShade="80"/>
        </w:rPr>
        <w:t>En el caso de que se est</w:t>
      </w:r>
      <w:r w:rsidRPr="00A34EF0" w:rsidR="05D378AB">
        <w:rPr>
          <w:rFonts w:cs="Arial"/>
          <w:color w:val="808080" w:themeColor="background1" w:themeShade="80"/>
        </w:rPr>
        <w:t>é</w:t>
      </w:r>
      <w:r w:rsidRPr="00A34EF0" w:rsidR="09FA604E">
        <w:rPr>
          <w:rFonts w:cs="Arial"/>
          <w:color w:val="808080" w:themeColor="background1" w:themeShade="80"/>
        </w:rPr>
        <w:t xml:space="preserve"> completando una solicitud para un procedimiento anónimo, </w:t>
      </w:r>
      <w:r w:rsidRPr="00A34EF0">
        <w:rPr>
          <w:rFonts w:cs="Arial"/>
          <w:color w:val="808080" w:themeColor="background1" w:themeShade="80"/>
        </w:rPr>
        <w:t>todos los archivos de audio deberán pasar por un proceso que distorsione la voz de la persona que habla en el propio archivo de audio.</w:t>
      </w:r>
    </w:p>
    <w:p w:rsidRPr="00A34EF0" w:rsidR="00F404CC" w:rsidP="00A34EF0" w:rsidRDefault="24295066" w14:paraId="4A42EF97" w14:textId="0AA6EC02">
      <w:pPr>
        <w:spacing w:before="0" w:after="0" w:line="276" w:lineRule="auto"/>
        <w:rPr>
          <w:rFonts w:cs="Arial"/>
          <w:color w:val="808080" w:themeColor="background1" w:themeShade="80"/>
        </w:rPr>
      </w:pPr>
      <w:r w:rsidRPr="00A34EF0">
        <w:rPr>
          <w:rFonts w:cs="Arial"/>
          <w:color w:val="808080" w:themeColor="background1" w:themeShade="80"/>
        </w:rPr>
        <w:t>Esta sol</w:t>
      </w:r>
      <w:r w:rsidRPr="00A34EF0" w:rsidR="5A900397">
        <w:rPr>
          <w:rFonts w:cs="Arial"/>
          <w:color w:val="808080" w:themeColor="background1" w:themeShade="80"/>
        </w:rPr>
        <w:t>ución se podrá aplicar también en todos los archivos de audio</w:t>
      </w:r>
      <w:r w:rsidRPr="00A34EF0" w:rsidR="7002FF40">
        <w:rPr>
          <w:rFonts w:cs="Arial"/>
          <w:color w:val="808080" w:themeColor="background1" w:themeShade="80"/>
        </w:rPr>
        <w:t xml:space="preserve">, independientemente de que formen parte de una solicitud anónima o no. </w:t>
      </w:r>
    </w:p>
    <w:p w:rsidRPr="00B95078" w:rsidR="00092705" w:rsidP="4FB98DB2" w:rsidRDefault="00092705" w14:paraId="708B047B" w14:textId="77777777">
      <w:pPr>
        <w:jc w:val="left"/>
        <w:rPr>
          <w:rFonts w:cs="Arial"/>
        </w:rPr>
      </w:pPr>
    </w:p>
    <w:p w:rsidRPr="00B95078" w:rsidR="00CB0A69" w:rsidP="4FB98DB2" w:rsidRDefault="0A98B033" w14:paraId="43F778E8" w14:textId="40B8AC3E">
      <w:pPr>
        <w:pStyle w:val="Ttulo3"/>
        <w:jc w:val="left"/>
        <w:rPr>
          <w:rFonts w:eastAsia="Arial"/>
        </w:rPr>
      </w:pPr>
      <w:bookmarkStart w:name="_Toc27950324" w:id="182"/>
      <w:bookmarkStart w:name="_Toc212993698" w:id="183"/>
      <w:bookmarkStart w:name="_Toc213765536" w:id="184"/>
      <w:r w:rsidRPr="30D1C3F5">
        <w:rPr>
          <w:rFonts w:eastAsia="Arial"/>
        </w:rPr>
        <w:t xml:space="preserve">Guardado de </w:t>
      </w:r>
      <w:r w:rsidRPr="30D1C3F5" w:rsidR="6FB2F8FA">
        <w:rPr>
          <w:rFonts w:eastAsia="Arial"/>
        </w:rPr>
        <w:t>d</w:t>
      </w:r>
      <w:r w:rsidRPr="30D1C3F5">
        <w:rPr>
          <w:rFonts w:eastAsia="Arial"/>
        </w:rPr>
        <w:t>ocumentos</w:t>
      </w:r>
      <w:bookmarkEnd w:id="182"/>
      <w:bookmarkEnd w:id="183"/>
      <w:bookmarkEnd w:id="184"/>
    </w:p>
    <w:p w:rsidRPr="00B95078" w:rsidR="00CB0A69" w:rsidP="00A34EF0" w:rsidRDefault="37BC8C3C" w14:paraId="28405CC0" w14:textId="63BF1565">
      <w:pPr>
        <w:spacing w:line="276" w:lineRule="auto"/>
        <w:rPr>
          <w:rFonts w:eastAsia="Arial" w:cs="Arial"/>
          <w:color w:val="000000" w:themeColor="text1"/>
        </w:rPr>
      </w:pPr>
      <w:r w:rsidRPr="30D1C3F5">
        <w:rPr>
          <w:rFonts w:eastAsia="Arial" w:cs="Arial"/>
          <w:color w:val="000000" w:themeColor="text1"/>
        </w:rPr>
        <w:t>Cuando los documentos se aportan desde el PC</w:t>
      </w:r>
      <w:r w:rsidRPr="30D1C3F5" w:rsidR="60B54196">
        <w:rPr>
          <w:rFonts w:eastAsia="Arial" w:cs="Arial"/>
          <w:color w:val="000000" w:themeColor="text1"/>
        </w:rPr>
        <w:t xml:space="preserve">, es necesario </w:t>
      </w:r>
      <w:r w:rsidRPr="30D1C3F5" w:rsidR="03C05EDB">
        <w:rPr>
          <w:rFonts w:eastAsia="Arial" w:cs="Arial"/>
          <w:color w:val="000000" w:themeColor="text1"/>
        </w:rPr>
        <w:t xml:space="preserve">almacenarlos en Dokusi para poder incluirlos posteriormente en la presentación de la solicitud. </w:t>
      </w:r>
      <w:r w:rsidRPr="30D1C3F5" w:rsidR="7935B07E">
        <w:rPr>
          <w:rFonts w:eastAsia="Arial" w:cs="Arial"/>
          <w:color w:val="000000" w:themeColor="text1"/>
        </w:rPr>
        <w:t xml:space="preserve">Los </w:t>
      </w:r>
      <w:r w:rsidRPr="30D1C3F5" w:rsidR="03C05EDB">
        <w:rPr>
          <w:rFonts w:eastAsia="Arial" w:cs="Arial"/>
          <w:color w:val="000000" w:themeColor="text1"/>
        </w:rPr>
        <w:t>d</w:t>
      </w:r>
      <w:r w:rsidRPr="30D1C3F5" w:rsidR="7935B07E">
        <w:rPr>
          <w:rFonts w:eastAsia="Arial" w:cs="Arial"/>
          <w:color w:val="000000" w:themeColor="text1"/>
        </w:rPr>
        <w:t>ocumentos</w:t>
      </w:r>
      <w:r w:rsidRPr="30D1C3F5" w:rsidR="03C05EDB">
        <w:rPr>
          <w:rFonts w:eastAsia="Arial" w:cs="Arial"/>
          <w:color w:val="000000" w:themeColor="text1"/>
        </w:rPr>
        <w:t>,</w:t>
      </w:r>
      <w:r w:rsidRPr="30D1C3F5" w:rsidR="7935B07E">
        <w:rPr>
          <w:rFonts w:eastAsia="Arial" w:cs="Arial"/>
          <w:color w:val="000000" w:themeColor="text1"/>
        </w:rPr>
        <w:t xml:space="preserve"> junto con sus metadatos </w:t>
      </w:r>
      <w:r w:rsidRPr="30D1C3F5" w:rsidR="03C05EDB">
        <w:rPr>
          <w:rFonts w:eastAsia="Arial" w:cs="Arial"/>
          <w:color w:val="000000" w:themeColor="text1"/>
        </w:rPr>
        <w:t xml:space="preserve">obligatorios si fuera necesario, </w:t>
      </w:r>
      <w:r w:rsidRPr="30D1C3F5" w:rsidR="7935B07E">
        <w:rPr>
          <w:rFonts w:eastAsia="Arial" w:cs="Arial"/>
          <w:color w:val="000000" w:themeColor="text1"/>
        </w:rPr>
        <w:t xml:space="preserve">se guardarán </w:t>
      </w:r>
      <w:r w:rsidRPr="30D1C3F5" w:rsidR="64031AE6">
        <w:rPr>
          <w:rFonts w:eastAsia="Arial" w:cs="Arial"/>
          <w:color w:val="000000" w:themeColor="text1"/>
        </w:rPr>
        <w:t xml:space="preserve">en </w:t>
      </w:r>
      <w:r w:rsidRPr="30D1C3F5" w:rsidR="03C05EDB">
        <w:rPr>
          <w:rFonts w:eastAsia="Arial" w:cs="Arial"/>
          <w:color w:val="000000" w:themeColor="text1"/>
        </w:rPr>
        <w:t>D</w:t>
      </w:r>
      <w:r w:rsidRPr="30D1C3F5" w:rsidR="64031AE6">
        <w:rPr>
          <w:rFonts w:eastAsia="Arial" w:cs="Arial"/>
          <w:color w:val="000000" w:themeColor="text1"/>
        </w:rPr>
        <w:t xml:space="preserve">okusi </w:t>
      </w:r>
      <w:r w:rsidRPr="30D1C3F5" w:rsidR="7935B07E">
        <w:rPr>
          <w:rFonts w:eastAsia="Arial" w:cs="Arial"/>
          <w:color w:val="000000" w:themeColor="text1"/>
        </w:rPr>
        <w:t xml:space="preserve">mediante la llamada al servicio </w:t>
      </w:r>
      <w:r w:rsidRPr="30D1C3F5" w:rsidR="7696DF5A">
        <w:rPr>
          <w:rFonts w:eastAsia="Arial" w:cs="Arial"/>
          <w:color w:val="000000" w:themeColor="text1"/>
        </w:rPr>
        <w:t xml:space="preserve">correspondiente </w:t>
      </w:r>
      <w:r w:rsidRPr="30D1C3F5" w:rsidR="7935B07E">
        <w:rPr>
          <w:rFonts w:eastAsia="Arial" w:cs="Arial"/>
          <w:color w:val="000000" w:themeColor="text1"/>
        </w:rPr>
        <w:t>que devolverá un OID para cada documento guardado</w:t>
      </w:r>
      <w:r w:rsidRPr="30D1C3F5" w:rsidR="7696DF5A">
        <w:rPr>
          <w:rFonts w:eastAsia="Arial" w:cs="Arial"/>
          <w:color w:val="000000" w:themeColor="text1"/>
        </w:rPr>
        <w:t>, que será almacenado en el sistema junto con el borrador de la solicitud hasta su presentación.</w:t>
      </w:r>
    </w:p>
    <w:p w:rsidRPr="00B95078" w:rsidR="00CA21A8" w:rsidP="00A34EF0" w:rsidRDefault="7696DF5A" w14:paraId="10B9569F" w14:textId="736BF8CD">
      <w:pPr>
        <w:spacing w:line="276" w:lineRule="auto"/>
        <w:rPr>
          <w:rFonts w:eastAsia="Arial" w:cs="Arial"/>
          <w:color w:val="000000" w:themeColor="text1"/>
        </w:rPr>
      </w:pPr>
      <w:r w:rsidRPr="233BD879" w:rsidR="7696DF5A">
        <w:rPr>
          <w:rFonts w:eastAsia="Arial" w:cs="Arial"/>
          <w:color w:val="000000" w:themeColor="text1" w:themeTint="FF" w:themeShade="FF"/>
        </w:rPr>
        <w:t xml:space="preserve">En el caso de que los documentos conlleven la firma del </w:t>
      </w:r>
      <w:r w:rsidRPr="233BD879" w:rsidR="6495BD8A">
        <w:rPr>
          <w:rFonts w:eastAsia="Arial" w:cs="Arial"/>
          <w:color w:val="000000" w:themeColor="text1" w:themeTint="FF" w:themeShade="FF"/>
        </w:rPr>
        <w:t>solicitante</w:t>
      </w:r>
      <w:r w:rsidRPr="233BD879" w:rsidR="7696DF5A">
        <w:rPr>
          <w:rFonts w:eastAsia="Arial" w:cs="Arial"/>
          <w:color w:val="000000" w:themeColor="text1" w:themeTint="FF" w:themeShade="FF"/>
        </w:rPr>
        <w:t xml:space="preserve">, esta </w:t>
      </w:r>
      <w:r w:rsidRPr="233BD879" w:rsidR="7696DF5A">
        <w:rPr>
          <w:rFonts w:eastAsia="Arial" w:cs="Arial"/>
          <w:color w:val="000000" w:themeColor="text1" w:themeTint="FF" w:themeShade="FF"/>
        </w:rPr>
        <w:t xml:space="preserve">firma </w:t>
      </w:r>
      <w:del w:author="AdminDigital-Tramita - Gallego, Antonio - HIBERUS IKT S.L.U." w:date="2026-01-22T12:57:44.078Z" w:id="176826356">
        <w:r w:rsidRPr="233BD879" w:rsidDel="7696DF5A">
          <w:rPr>
            <w:rFonts w:eastAsia="Arial" w:cs="Arial"/>
            <w:color w:val="000000" w:themeColor="text1" w:themeTint="FF" w:themeShade="FF"/>
          </w:rPr>
          <w:delText xml:space="preserve"> </w:delText>
        </w:r>
      </w:del>
      <w:r w:rsidRPr="233BD879" w:rsidR="7696DF5A">
        <w:rPr>
          <w:rFonts w:eastAsia="Arial" w:cs="Arial"/>
          <w:color w:val="000000" w:themeColor="text1" w:themeTint="FF" w:themeShade="FF"/>
        </w:rPr>
        <w:t>se</w:t>
      </w:r>
      <w:r w:rsidRPr="233BD879" w:rsidR="7696DF5A">
        <w:rPr>
          <w:rFonts w:eastAsia="Arial" w:cs="Arial"/>
          <w:color w:val="000000" w:themeColor="text1" w:themeTint="FF" w:themeShade="FF"/>
        </w:rPr>
        <w:t xml:space="preserve"> almacenará por parte de </w:t>
      </w:r>
      <w:r w:rsidRPr="233BD879" w:rsidR="0EF62295">
        <w:rPr>
          <w:rFonts w:eastAsia="Arial" w:cs="Arial"/>
          <w:color w:val="000000" w:themeColor="text1" w:themeTint="FF" w:themeShade="FF"/>
        </w:rPr>
        <w:t>T</w:t>
      </w:r>
      <w:r w:rsidRPr="233BD879" w:rsidR="7696DF5A">
        <w:rPr>
          <w:rFonts w:eastAsia="Arial" w:cs="Arial"/>
          <w:color w:val="000000" w:themeColor="text1" w:themeTint="FF" w:themeShade="FF"/>
        </w:rPr>
        <w:t>oolkitBerria</w:t>
      </w:r>
      <w:r w:rsidRPr="233BD879" w:rsidR="7696DF5A">
        <w:rPr>
          <w:rFonts w:eastAsia="Arial" w:cs="Arial"/>
          <w:color w:val="000000" w:themeColor="text1" w:themeTint="FF" w:themeShade="FF"/>
        </w:rPr>
        <w:t xml:space="preserve"> en </w:t>
      </w:r>
      <w:r w:rsidRPr="233BD879" w:rsidR="7696DF5A">
        <w:rPr>
          <w:rFonts w:eastAsia="Arial" w:cs="Arial"/>
          <w:color w:val="000000" w:themeColor="text1" w:themeTint="FF" w:themeShade="FF"/>
        </w:rPr>
        <w:t>Dokusi</w:t>
      </w:r>
      <w:r w:rsidRPr="233BD879" w:rsidR="7696DF5A">
        <w:rPr>
          <w:rFonts w:eastAsia="Arial" w:cs="Arial"/>
          <w:color w:val="000000" w:themeColor="text1" w:themeTint="FF" w:themeShade="FF"/>
        </w:rPr>
        <w:t xml:space="preserve"> asociada al documento</w:t>
      </w:r>
      <w:r w:rsidRPr="233BD879" w:rsidR="7696DF5A">
        <w:rPr>
          <w:rFonts w:eastAsia="Arial" w:cs="Arial"/>
          <w:color w:val="000000" w:themeColor="text1" w:themeTint="FF" w:themeShade="FF"/>
        </w:rPr>
        <w:t>, .</w:t>
      </w:r>
      <w:commentRangeStart w:id="185"/>
      <w:commentRangeStart w:id="186"/>
      <w:commentRangeEnd w:id="185"/>
      <w:r>
        <w:rPr>
          <w:rStyle w:val="CommentReference"/>
        </w:rPr>
        <w:commentReference w:id="185"/>
      </w:r>
      <w:commentRangeEnd w:id="186"/>
      <w:r>
        <w:rPr>
          <w:rStyle w:val="CommentReference"/>
        </w:rPr>
        <w:commentReference w:id="186"/>
      </w:r>
    </w:p>
    <w:p w:rsidRPr="00B95078" w:rsidR="00A17C91" w:rsidP="00A34EF0" w:rsidRDefault="00A17C91" w14:paraId="6F1DDE81" w14:textId="77777777">
      <w:pPr>
        <w:spacing w:line="276" w:lineRule="auto"/>
        <w:rPr>
          <w:rFonts w:eastAsia="Arial" w:cs="Arial"/>
          <w:color w:val="000000" w:themeColor="text1"/>
        </w:rPr>
      </w:pPr>
    </w:p>
    <w:p w:rsidRPr="00B95078" w:rsidR="00CB0A69" w:rsidRDefault="396F32C8" w14:paraId="603B2F75" w14:textId="06C9D7A8">
      <w:pPr>
        <w:spacing w:before="0" w:after="160" w:line="259" w:lineRule="auto"/>
        <w:jc w:val="left"/>
        <w:rPr>
          <w:rFonts w:cs="Arial"/>
        </w:rPr>
      </w:pPr>
      <w:r w:rsidRPr="00B95078">
        <w:rPr>
          <w:rFonts w:cs="Arial"/>
          <w:noProof/>
        </w:rPr>
        <w:drawing>
          <wp:inline distT="0" distB="0" distL="0" distR="0" wp14:anchorId="39F21BCD" wp14:editId="24FAAC25">
            <wp:extent cx="5391152" cy="2381250"/>
            <wp:effectExtent l="0" t="0" r="0" b="0"/>
            <wp:docPr id="1792881835" name="Imagen 179288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91152" cy="2381250"/>
                    </a:xfrm>
                    <a:prstGeom prst="rect">
                      <a:avLst/>
                    </a:prstGeom>
                  </pic:spPr>
                </pic:pic>
              </a:graphicData>
            </a:graphic>
          </wp:inline>
        </w:drawing>
      </w:r>
      <w:r w:rsidRPr="00B95078" w:rsidR="00CB0A69">
        <w:rPr>
          <w:rFonts w:cs="Arial"/>
        </w:rPr>
        <w:br/>
      </w:r>
    </w:p>
    <w:p w:rsidRPr="00B95078" w:rsidR="00D15F91" w:rsidP="4FB98DB2" w:rsidRDefault="00D15F91" w14:paraId="65D7D52D" w14:textId="77777777">
      <w:pPr>
        <w:jc w:val="left"/>
        <w:rPr>
          <w:rFonts w:cs="Arial"/>
        </w:rPr>
      </w:pPr>
    </w:p>
    <w:p w:rsidRPr="00B95078" w:rsidR="00887821" w:rsidP="4FB98DB2" w:rsidRDefault="38297088" w14:paraId="381C4725" w14:textId="1034C9EF">
      <w:pPr>
        <w:pStyle w:val="Ttulo2"/>
        <w:jc w:val="left"/>
      </w:pPr>
      <w:bookmarkStart w:name="_Toc2021739716" w:id="187"/>
      <w:bookmarkStart w:name="_Toc212993699" w:id="188"/>
      <w:bookmarkStart w:name="_Toc213765537" w:id="189"/>
      <w:r>
        <w:t xml:space="preserve">Paso 5: Declaraciones </w:t>
      </w:r>
      <w:r w:rsidR="61F1DB18">
        <w:t>r</w:t>
      </w:r>
      <w:r>
        <w:t>esponsables</w:t>
      </w:r>
      <w:bookmarkEnd w:id="187"/>
      <w:bookmarkEnd w:id="188"/>
      <w:bookmarkEnd w:id="189"/>
    </w:p>
    <w:p w:rsidRPr="00B95078" w:rsidR="00290B29" w:rsidP="00A34EF0" w:rsidRDefault="0F0D617A" w14:paraId="0BDB97A8" w14:textId="76A09DE0">
      <w:pPr>
        <w:spacing w:before="0" w:after="160" w:line="276" w:lineRule="auto"/>
        <w:rPr>
          <w:rFonts w:cs="Arial"/>
          <w:color w:val="000000" w:themeColor="text1"/>
        </w:rPr>
      </w:pPr>
      <w:r w:rsidRPr="30D1C3F5">
        <w:rPr>
          <w:rFonts w:cs="Arial"/>
          <w:color w:val="000000" w:themeColor="text1"/>
        </w:rPr>
        <w:t xml:space="preserve">Las declaraciones responsables permiten a la persona solicitante, bajo su propia responsabilidad, expresar el cumplimiento de una serie de requisitos necesarios para realizar una solicitud. Estas declaraciones están configuradas por procedimientos (CCP) </w:t>
      </w:r>
      <w:r w:rsidRPr="30D1C3F5" w:rsidR="5489928D">
        <w:rPr>
          <w:rFonts w:cs="Arial"/>
          <w:color w:val="000000" w:themeColor="text1"/>
        </w:rPr>
        <w:t xml:space="preserve">, están agrupadas </w:t>
      </w:r>
      <w:r w:rsidRPr="30D1C3F5">
        <w:rPr>
          <w:rFonts w:cs="Arial"/>
          <w:color w:val="000000" w:themeColor="text1"/>
        </w:rPr>
        <w:t>y pueden estar establecidas de diferente manera:</w:t>
      </w:r>
    </w:p>
    <w:p w:rsidRPr="00B95078" w:rsidR="00290B29" w:rsidP="00A34EF0" w:rsidRDefault="0F0D617A" w14:paraId="0255BB8C" w14:textId="77777777">
      <w:pPr>
        <w:pStyle w:val="Prrafodelista"/>
        <w:numPr>
          <w:ilvl w:val="0"/>
          <w:numId w:val="96"/>
        </w:numPr>
        <w:spacing w:before="0" w:after="160" w:line="276" w:lineRule="auto"/>
        <w:rPr>
          <w:rFonts w:cs="Arial"/>
          <w:color w:val="000000" w:themeColor="text1"/>
        </w:rPr>
      </w:pPr>
      <w:r w:rsidRPr="30D1C3F5">
        <w:rPr>
          <w:rFonts w:cs="Arial"/>
          <w:color w:val="000000" w:themeColor="text1"/>
        </w:rPr>
        <w:t xml:space="preserve">Pueden ser </w:t>
      </w:r>
      <w:r w:rsidRPr="30D1C3F5">
        <w:rPr>
          <w:rFonts w:cs="Arial"/>
          <w:i/>
          <w:iCs/>
          <w:color w:val="000000" w:themeColor="text1"/>
        </w:rPr>
        <w:t>condicionadas</w:t>
      </w:r>
      <w:r w:rsidRPr="30D1C3F5">
        <w:rPr>
          <w:rFonts w:cs="Arial"/>
          <w:color w:val="000000" w:themeColor="text1"/>
        </w:rPr>
        <w:t>, es decir, pueden estar configuradas para mostrarse o no en base a los datos introducidos por el solicitante en la solicitud (Paso 2 – Datos específicos).</w:t>
      </w:r>
    </w:p>
    <w:p w:rsidRPr="00B95078" w:rsidR="00290B29" w:rsidP="00A34EF0" w:rsidRDefault="0F0D617A" w14:paraId="2E08ABD6" w14:textId="77777777">
      <w:pPr>
        <w:pStyle w:val="Prrafodelista"/>
        <w:numPr>
          <w:ilvl w:val="0"/>
          <w:numId w:val="96"/>
        </w:numPr>
        <w:spacing w:before="0" w:after="160" w:line="276" w:lineRule="auto"/>
        <w:rPr>
          <w:rFonts w:cs="Arial"/>
          <w:color w:val="000000" w:themeColor="text1"/>
        </w:rPr>
      </w:pPr>
      <w:r w:rsidRPr="30D1C3F5">
        <w:rPr>
          <w:rFonts w:cs="Arial"/>
          <w:color w:val="000000" w:themeColor="text1"/>
        </w:rPr>
        <w:t xml:space="preserve">Pueden ser </w:t>
      </w:r>
      <w:r w:rsidRPr="30D1C3F5">
        <w:rPr>
          <w:rFonts w:cs="Arial"/>
          <w:i/>
          <w:iCs/>
          <w:color w:val="000000" w:themeColor="text1"/>
        </w:rPr>
        <w:t>obligatorias</w:t>
      </w:r>
      <w:r w:rsidRPr="30D1C3F5">
        <w:rPr>
          <w:rFonts w:cs="Arial"/>
          <w:color w:val="000000" w:themeColor="text1"/>
        </w:rPr>
        <w:t xml:space="preserve"> o no, en cuyo caso, desde el CCP se marcará la obligatoriedad de su cumplimiento para proseguir o no con la solicitud.</w:t>
      </w:r>
    </w:p>
    <w:p w:rsidRPr="00B95078" w:rsidR="00290B29" w:rsidP="00A34EF0" w:rsidRDefault="0F0D617A" w14:paraId="1DB4F4E5" w14:textId="77777777">
      <w:pPr>
        <w:spacing w:before="0" w:after="160" w:line="276" w:lineRule="auto"/>
        <w:rPr>
          <w:rFonts w:cs="Arial"/>
          <w:color w:val="000000" w:themeColor="text1"/>
        </w:rPr>
      </w:pPr>
      <w:r w:rsidRPr="30D1C3F5">
        <w:rPr>
          <w:rFonts w:cs="Arial"/>
          <w:color w:val="000000" w:themeColor="text1"/>
        </w:rPr>
        <w:t>El paso 5 del orquestador mostrará la lista de declaraciones responsables en base a todos estos criterios. Para ello:</w:t>
      </w:r>
    </w:p>
    <w:p w:rsidRPr="00B95078" w:rsidR="00290B29" w:rsidP="00A34EF0" w:rsidRDefault="0F0D617A" w14:paraId="4223B43E" w14:textId="77777777">
      <w:pPr>
        <w:pStyle w:val="Prrafodelista"/>
        <w:numPr>
          <w:ilvl w:val="0"/>
          <w:numId w:val="96"/>
        </w:numPr>
        <w:spacing w:before="0" w:after="160" w:line="276" w:lineRule="auto"/>
        <w:rPr>
          <w:rFonts w:cs="Arial"/>
          <w:color w:val="000000" w:themeColor="text1"/>
        </w:rPr>
      </w:pPr>
      <w:r w:rsidRPr="30D1C3F5">
        <w:rPr>
          <w:rFonts w:cs="Arial"/>
          <w:color w:val="000000" w:themeColor="text1"/>
        </w:rPr>
        <w:t>Consultará la lista de declaraciones específicas por procedimiento realizando una llamada al CCP.</w:t>
      </w:r>
    </w:p>
    <w:p w:rsidRPr="00B95078" w:rsidR="00290B29" w:rsidP="00A34EF0" w:rsidRDefault="0F0D617A" w14:paraId="6EC695CF" w14:textId="77777777">
      <w:pPr>
        <w:pStyle w:val="Prrafodelista"/>
        <w:numPr>
          <w:ilvl w:val="1"/>
          <w:numId w:val="96"/>
        </w:numPr>
        <w:spacing w:before="0" w:after="160" w:line="276" w:lineRule="auto"/>
        <w:rPr>
          <w:rFonts w:cs="Arial"/>
          <w:color w:val="000000" w:themeColor="text1"/>
        </w:rPr>
      </w:pPr>
      <w:r w:rsidRPr="30D1C3F5">
        <w:rPr>
          <w:rFonts w:cs="Arial"/>
          <w:color w:val="000000" w:themeColor="text1"/>
        </w:rPr>
        <w:t>Si existen declaraciones condicionadas, calculará si se cumple o no la condición para mostrarla en base a los datos introducidos en el paso 2 – Datos específicos.</w:t>
      </w:r>
    </w:p>
    <w:p w:rsidRPr="00B95078" w:rsidR="00290B29" w:rsidP="00A34EF0" w:rsidRDefault="0F0D617A" w14:paraId="536E2248" w14:textId="77777777">
      <w:pPr>
        <w:pStyle w:val="Prrafodelista"/>
        <w:numPr>
          <w:ilvl w:val="0"/>
          <w:numId w:val="96"/>
        </w:numPr>
        <w:spacing w:before="0" w:after="160" w:line="276" w:lineRule="auto"/>
        <w:rPr>
          <w:rFonts w:cs="Arial"/>
          <w:color w:val="000000" w:themeColor="text1"/>
        </w:rPr>
      </w:pPr>
      <w:r w:rsidRPr="30D1C3F5">
        <w:rPr>
          <w:rFonts w:cs="Arial"/>
          <w:color w:val="000000" w:themeColor="text1"/>
        </w:rPr>
        <w:t>Mostrará la lista completa de declaraciones responsables para que el usuario las marque debidamente.</w:t>
      </w:r>
    </w:p>
    <w:p w:rsidRPr="00B95078" w:rsidR="00CE0655" w:rsidP="4FB98DB2" w:rsidRDefault="00CE0655" w14:paraId="29DA58C0" w14:textId="556072AA">
      <w:pPr>
        <w:spacing w:before="0" w:after="160" w:line="259" w:lineRule="auto"/>
        <w:jc w:val="left"/>
      </w:pPr>
    </w:p>
    <w:p w:rsidR="5991FDA5" w:rsidP="30944950" w:rsidRDefault="5991FDA5" w14:paraId="5D044D6A" w14:textId="62749AEF">
      <w:pPr>
        <w:spacing w:before="0" w:after="160" w:line="259" w:lineRule="auto"/>
        <w:jc w:val="left"/>
      </w:pPr>
      <w:r>
        <w:rPr>
          <w:noProof/>
        </w:rPr>
        <w:drawing>
          <wp:inline distT="0" distB="0" distL="0" distR="0" wp14:anchorId="6A72C968" wp14:editId="7B76918C">
            <wp:extent cx="5400675" cy="3019425"/>
            <wp:effectExtent l="0" t="0" r="0" b="0"/>
            <wp:docPr id="4428643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64303"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675" cy="3019425"/>
                    </a:xfrm>
                    <a:prstGeom prst="rect">
                      <a:avLst/>
                    </a:prstGeom>
                  </pic:spPr>
                </pic:pic>
              </a:graphicData>
            </a:graphic>
          </wp:inline>
        </w:drawing>
      </w:r>
    </w:p>
    <w:p w:rsidRPr="00B95078" w:rsidR="00124B34" w:rsidP="00A34EF0" w:rsidRDefault="132DC654" w14:paraId="35A69991" w14:textId="77777777">
      <w:pPr>
        <w:spacing w:before="0" w:after="160" w:line="276" w:lineRule="auto"/>
        <w:rPr>
          <w:rFonts w:cs="Arial"/>
          <w:color w:val="000000" w:themeColor="text1"/>
        </w:rPr>
      </w:pPr>
      <w:r w:rsidRPr="30D1C3F5">
        <w:rPr>
          <w:rFonts w:cs="Arial"/>
          <w:color w:val="000000" w:themeColor="text1"/>
        </w:rPr>
        <w:t>La persona solicitante deberá marcar explícitamente todas aquellas que cumple para poder proseguir con la solicitud. En caso de que no se marque cualquiera de ellas de carácter obligatorio, no se le habilitará el botón que le permite guardar y continuar con la solicitud.</w:t>
      </w:r>
    </w:p>
    <w:p w:rsidR="00124B34" w:rsidP="00A34EF0" w:rsidRDefault="132DC654" w14:paraId="535E2C49" w14:textId="77777777">
      <w:pPr>
        <w:spacing w:before="0" w:after="160" w:line="276" w:lineRule="auto"/>
        <w:rPr>
          <w:rFonts w:cs="Arial"/>
          <w:color w:val="000000" w:themeColor="text1"/>
        </w:rPr>
      </w:pPr>
      <w:r w:rsidRPr="30D1C3F5">
        <w:rPr>
          <w:rFonts w:cs="Arial"/>
          <w:color w:val="000000" w:themeColor="text1"/>
        </w:rPr>
        <w:t>Todas estas declaraciones deberán viajar, junto con el marcado o no efectuado por el solicitante, en la solicitud (</w:t>
      </w:r>
      <w:r w:rsidRPr="30D1C3F5">
        <w:rPr>
          <w:rFonts w:cs="Arial"/>
          <w:i/>
          <w:iCs/>
          <w:color w:val="000000" w:themeColor="text1"/>
        </w:rPr>
        <w:t>detailInfo</w:t>
      </w:r>
      <w:r w:rsidRPr="30D1C3F5">
        <w:rPr>
          <w:rFonts w:cs="Arial"/>
          <w:color w:val="000000" w:themeColor="text1"/>
        </w:rPr>
        <w:t>) de manera que puedan ser consultadas y procesadas de idéntica manera al resto de datos específicos de la solicitud.</w:t>
      </w:r>
    </w:p>
    <w:p w:rsidRPr="00B95078" w:rsidR="00CC16CF" w:rsidP="4FB98DB2" w:rsidRDefault="00CC16CF" w14:paraId="71ED6D0E" w14:textId="77777777">
      <w:pPr>
        <w:spacing w:before="0" w:after="160" w:line="259" w:lineRule="auto"/>
        <w:jc w:val="left"/>
        <w:rPr>
          <w:rFonts w:cs="Arial"/>
          <w:color w:val="000000" w:themeColor="text1"/>
        </w:rPr>
      </w:pPr>
    </w:p>
    <w:p w:rsidRPr="00B95078" w:rsidR="00CE0655" w:rsidP="4FB98DB2" w:rsidRDefault="63C02130" w14:paraId="3E57F393" w14:textId="10B507C4">
      <w:pPr>
        <w:pStyle w:val="Ttulo3"/>
        <w:jc w:val="left"/>
      </w:pPr>
      <w:bookmarkStart w:name="_Toc1438668727" w:id="190"/>
      <w:bookmarkStart w:name="_Toc212993700" w:id="191"/>
      <w:bookmarkStart w:name="_Toc213765538" w:id="192"/>
      <w:r w:rsidRPr="00B95078">
        <w:t>Declaraciones responsables condicionadas</w:t>
      </w:r>
      <w:bookmarkEnd w:id="190"/>
      <w:bookmarkEnd w:id="191"/>
      <w:bookmarkEnd w:id="192"/>
    </w:p>
    <w:p w:rsidRPr="00B95078" w:rsidR="00384F82" w:rsidP="00A34EF0" w:rsidRDefault="3BD666F9" w14:paraId="5696CFF4" w14:textId="74C297FE">
      <w:pPr>
        <w:spacing w:before="240" w:after="240" w:line="276" w:lineRule="auto"/>
        <w:rPr>
          <w:rFonts w:eastAsia="Arial" w:cs="Arial"/>
        </w:rPr>
      </w:pPr>
      <w:r w:rsidRPr="30D1C3F5">
        <w:rPr>
          <w:rFonts w:cs="Arial"/>
          <w:color w:val="000000" w:themeColor="text1"/>
        </w:rPr>
        <w:t xml:space="preserve">Las declaraciones responsables condicionadas </w:t>
      </w:r>
      <w:r w:rsidRPr="30D1C3F5" w:rsidR="6EAF4486">
        <w:rPr>
          <w:rFonts w:eastAsia="Arial" w:cs="Arial"/>
        </w:rPr>
        <w:t>se evaluarán en base a los datos obtenidos en el paso 2</w:t>
      </w:r>
      <w:r w:rsidRPr="30D1C3F5" w:rsidR="6AAE2B05">
        <w:rPr>
          <w:rFonts w:eastAsia="Arial" w:cs="Arial"/>
        </w:rPr>
        <w:t xml:space="preserve"> </w:t>
      </w:r>
      <w:r w:rsidRPr="30D1C3F5" w:rsidR="1BA7306E">
        <w:rPr>
          <w:rFonts w:eastAsia="Arial" w:cs="Arial"/>
        </w:rPr>
        <w:t xml:space="preserve">y la </w:t>
      </w:r>
      <w:r w:rsidRPr="30D1C3F5" w:rsidR="6AAE2B05">
        <w:rPr>
          <w:rFonts w:eastAsia="Arial" w:cs="Arial"/>
        </w:rPr>
        <w:t xml:space="preserve">validación recogida </w:t>
      </w:r>
      <w:r w:rsidRPr="30D1C3F5">
        <w:rPr>
          <w:rFonts w:eastAsia="Arial" w:cs="Arial"/>
        </w:rPr>
        <w:t xml:space="preserve">en el </w:t>
      </w:r>
      <w:r w:rsidRPr="30D1C3F5" w:rsidR="6AAE2B05">
        <w:rPr>
          <w:rFonts w:eastAsia="Arial" w:cs="Arial"/>
        </w:rPr>
        <w:t>CCP.</w:t>
      </w:r>
      <w:r w:rsidRPr="30D1C3F5" w:rsidR="6EAF4486">
        <w:rPr>
          <w:rFonts w:eastAsia="Arial" w:cs="Arial"/>
        </w:rPr>
        <w:t xml:space="preserve"> </w:t>
      </w:r>
    </w:p>
    <w:p w:rsidRPr="00B95078" w:rsidR="00550841" w:rsidP="00A34EF0" w:rsidRDefault="3BD666F9" w14:paraId="46AF2D0E" w14:textId="587AD330">
      <w:pPr>
        <w:spacing w:before="0" w:after="160" w:line="276" w:lineRule="auto"/>
        <w:rPr>
          <w:rFonts w:cs="Arial"/>
        </w:rPr>
      </w:pPr>
      <w:r w:rsidRPr="30D1C3F5">
        <w:rPr>
          <w:rFonts w:cs="Arial"/>
        </w:rPr>
        <w:t xml:space="preserve">Dichas condiciones estarán basadas en los </w:t>
      </w:r>
      <w:r w:rsidRPr="30D1C3F5" w:rsidR="0D00F2DB">
        <w:rPr>
          <w:rFonts w:cs="Arial"/>
        </w:rPr>
        <w:t>siguientes operadores:</w:t>
      </w:r>
    </w:p>
    <w:p w:rsidRPr="00B95078" w:rsidR="00550841" w:rsidP="00A34EF0" w:rsidRDefault="0D00F2DB" w14:paraId="49604FD2" w14:textId="77777777">
      <w:pPr>
        <w:numPr>
          <w:ilvl w:val="0"/>
          <w:numId w:val="67"/>
        </w:numPr>
        <w:spacing w:before="0" w:after="160" w:line="276" w:lineRule="auto"/>
        <w:rPr>
          <w:rFonts w:cs="Arial"/>
        </w:rPr>
      </w:pPr>
      <w:r w:rsidRPr="30D1C3F5">
        <w:rPr>
          <w:rFonts w:cs="Arial"/>
        </w:rPr>
        <w:t xml:space="preserve">Operadores lógicos: </w:t>
      </w:r>
      <w:r w:rsidRPr="30D1C3F5">
        <w:rPr>
          <w:rFonts w:cs="Arial"/>
          <w:i/>
          <w:iCs/>
        </w:rPr>
        <w:t>and</w:t>
      </w:r>
      <w:r w:rsidRPr="30D1C3F5">
        <w:rPr>
          <w:rFonts w:cs="Arial"/>
        </w:rPr>
        <w:t xml:space="preserve"> - </w:t>
      </w:r>
      <w:r w:rsidRPr="30D1C3F5">
        <w:rPr>
          <w:rFonts w:cs="Arial"/>
          <w:i/>
          <w:iCs/>
        </w:rPr>
        <w:t>or</w:t>
      </w:r>
    </w:p>
    <w:p w:rsidRPr="00B95078" w:rsidR="00550841" w:rsidP="00A34EF0" w:rsidRDefault="0D00F2DB" w14:paraId="0EE30E0C" w14:textId="10C24EFA">
      <w:pPr>
        <w:numPr>
          <w:ilvl w:val="0"/>
          <w:numId w:val="67"/>
        </w:numPr>
        <w:spacing w:before="0" w:after="160" w:line="276" w:lineRule="auto"/>
        <w:rPr>
          <w:rFonts w:cs="Arial"/>
        </w:rPr>
      </w:pPr>
      <w:r w:rsidRPr="30D1C3F5">
        <w:rPr>
          <w:rFonts w:cs="Arial"/>
        </w:rPr>
        <w:t>Operadores: igual, no igual, mayor que, menor que, mayor o igual que, menor o igual que</w:t>
      </w:r>
    </w:p>
    <w:p w:rsidRPr="00B95078" w:rsidR="00E50CAF" w:rsidP="00A34EF0" w:rsidRDefault="01F8A98D" w14:paraId="078F582C" w14:textId="1DBF839F">
      <w:pPr>
        <w:spacing w:before="0" w:after="160" w:line="276" w:lineRule="auto"/>
        <w:rPr>
          <w:rFonts w:cs="Arial"/>
        </w:rPr>
      </w:pPr>
      <w:r w:rsidRPr="30D1C3F5">
        <w:rPr>
          <w:rFonts w:cs="Arial"/>
        </w:rPr>
        <w:t xml:space="preserve">De momento </w:t>
      </w:r>
      <w:r w:rsidRPr="30D1C3F5" w:rsidR="093F6E9C">
        <w:rPr>
          <w:rFonts w:cs="Arial"/>
        </w:rPr>
        <w:t xml:space="preserve">no existen </w:t>
      </w:r>
      <w:r w:rsidRPr="30D1C3F5">
        <w:rPr>
          <w:rFonts w:cs="Arial"/>
        </w:rPr>
        <w:t>anidaciones</w:t>
      </w:r>
      <w:r w:rsidRPr="30D1C3F5" w:rsidR="093F6E9C">
        <w:rPr>
          <w:rFonts w:cs="Arial"/>
        </w:rPr>
        <w:t xml:space="preserve"> de condiciones. Sólo son condiciones simples.</w:t>
      </w:r>
      <w:r w:rsidRPr="30D1C3F5" w:rsidR="1F79C537">
        <w:rPr>
          <w:rFonts w:cs="Arial"/>
        </w:rPr>
        <w:t xml:space="preserve"> Un ejemplo de configuración para una Declaración </w:t>
      </w:r>
      <w:r w:rsidRPr="30D1C3F5" w:rsidR="0B1C084E">
        <w:rPr>
          <w:rFonts w:cs="Arial"/>
        </w:rPr>
        <w:t>r</w:t>
      </w:r>
      <w:r w:rsidRPr="30D1C3F5" w:rsidR="1F79C537">
        <w:rPr>
          <w:rFonts w:cs="Arial"/>
        </w:rPr>
        <w:t xml:space="preserve">esponsable </w:t>
      </w:r>
      <w:r w:rsidRPr="30D1C3F5" w:rsidR="115A07A1">
        <w:rPr>
          <w:rFonts w:cs="Arial"/>
        </w:rPr>
        <w:t xml:space="preserve">en el CCP </w:t>
      </w:r>
      <w:r w:rsidRPr="30D1C3F5" w:rsidR="1F79C537">
        <w:rPr>
          <w:rFonts w:cs="Arial"/>
        </w:rPr>
        <w:t>sería el siguiente:</w:t>
      </w:r>
    </w:p>
    <w:p w:rsidRPr="00B95078" w:rsidR="00D6081F" w:rsidP="4FB98DB2" w:rsidRDefault="00195435" w14:paraId="009B5E3E" w14:textId="0A25732C">
      <w:pPr>
        <w:spacing w:before="0" w:after="160" w:line="259" w:lineRule="auto"/>
        <w:jc w:val="left"/>
        <w:rPr>
          <w:rFonts w:cs="Arial"/>
        </w:rPr>
      </w:pPr>
      <w:r w:rsidRPr="00B95078">
        <w:rPr>
          <w:rFonts w:cs="Arial"/>
          <w:noProof/>
        </w:rPr>
        <w:drawing>
          <wp:inline distT="0" distB="0" distL="0" distR="0" wp14:anchorId="59C00293" wp14:editId="5389C04F">
            <wp:extent cx="5400040" cy="1919605"/>
            <wp:effectExtent l="0" t="0" r="0" b="4445"/>
            <wp:docPr id="54237381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3812" name="Imagen 1" descr="Interfaz de usuario gráfica, Texto, Aplicación, Correo electrónico&#10;&#10;El contenido generado por IA puede ser incorrecto."/>
                    <pic:cNvPicPr/>
                  </pic:nvPicPr>
                  <pic:blipFill>
                    <a:blip r:embed="rId94"/>
                    <a:stretch>
                      <a:fillRect/>
                    </a:stretch>
                  </pic:blipFill>
                  <pic:spPr>
                    <a:xfrm>
                      <a:off x="0" y="0"/>
                      <a:ext cx="5400040" cy="1919605"/>
                    </a:xfrm>
                    <a:prstGeom prst="rect">
                      <a:avLst/>
                    </a:prstGeom>
                  </pic:spPr>
                </pic:pic>
              </a:graphicData>
            </a:graphic>
          </wp:inline>
        </w:drawing>
      </w:r>
    </w:p>
    <w:p w:rsidRPr="00B95078" w:rsidR="00B07288" w:rsidP="4FB98DB2" w:rsidRDefault="5A60C548" w14:paraId="02A865EC" w14:textId="1E115DC0">
      <w:pPr>
        <w:pStyle w:val="Ttulo2"/>
        <w:jc w:val="left"/>
      </w:pPr>
      <w:bookmarkStart w:name="_Toc1841368793" w:id="193"/>
      <w:bookmarkStart w:name="_Toc212993701" w:id="194"/>
      <w:bookmarkStart w:name="_Toc213765539" w:id="195"/>
      <w:r w:rsidRPr="00B95078">
        <w:t>Paso 6: Firma y envío</w:t>
      </w:r>
      <w:bookmarkEnd w:id="193"/>
      <w:bookmarkEnd w:id="194"/>
      <w:bookmarkEnd w:id="195"/>
    </w:p>
    <w:p w:rsidRPr="00B95078" w:rsidR="005C7B34" w:rsidP="00A34EF0" w:rsidRDefault="74183927" w14:paraId="27D251F3" w14:textId="041F42EF">
      <w:pPr>
        <w:spacing w:before="0" w:after="160" w:line="276" w:lineRule="auto"/>
        <w:rPr>
          <w:rFonts w:cs="Arial"/>
          <w:color w:val="000000"/>
        </w:rPr>
      </w:pPr>
      <w:r w:rsidRPr="30D1C3F5">
        <w:rPr>
          <w:rFonts w:cs="Arial"/>
          <w:color w:val="000000" w:themeColor="text1"/>
        </w:rPr>
        <w:t xml:space="preserve">El paso 6 - Firma y Envío – se compone, a su vez, de varios subpasos en los que el usuario podrá revisar la información completa rellenada en los pasos anteriores de la </w:t>
      </w:r>
      <w:r w:rsidRPr="30D1C3F5" w:rsidR="0D06E910">
        <w:rPr>
          <w:rFonts w:cs="Arial"/>
          <w:color w:val="000000" w:themeColor="text1"/>
        </w:rPr>
        <w:t>solicitud</w:t>
      </w:r>
      <w:r w:rsidRPr="30D1C3F5" w:rsidR="7F80FDC7">
        <w:rPr>
          <w:rFonts w:cs="Arial"/>
          <w:color w:val="000000" w:themeColor="text1"/>
        </w:rPr>
        <w:t>, visualizar el pdf resultante y firmar y enviar la solicitud.</w:t>
      </w:r>
    </w:p>
    <w:p w:rsidRPr="00B95078" w:rsidR="0024735A" w:rsidP="4FB98DB2" w:rsidRDefault="73F0DFBD" w14:paraId="65D95569" w14:textId="76AFEF37">
      <w:pPr>
        <w:pStyle w:val="Ttulo3"/>
        <w:jc w:val="left"/>
      </w:pPr>
      <w:bookmarkStart w:name="_Toc1494797638" w:id="196"/>
      <w:bookmarkStart w:name="_Toc212993702" w:id="197"/>
      <w:bookmarkStart w:name="_Toc213765540" w:id="198"/>
      <w:r w:rsidRPr="00B95078">
        <w:t>Resumen de la solicitud</w:t>
      </w:r>
      <w:bookmarkEnd w:id="196"/>
      <w:bookmarkEnd w:id="197"/>
      <w:bookmarkEnd w:id="198"/>
    </w:p>
    <w:p w:rsidRPr="00B95078" w:rsidR="005C7B34" w:rsidP="00A34EF0" w:rsidRDefault="74183927" w14:paraId="4A9E934B" w14:textId="5FB11C93">
      <w:pPr>
        <w:spacing w:before="0" w:after="160" w:line="276" w:lineRule="auto"/>
        <w:rPr>
          <w:rFonts w:cs="Arial"/>
          <w:color w:val="000000"/>
        </w:rPr>
      </w:pPr>
      <w:r w:rsidRPr="30D1C3F5">
        <w:rPr>
          <w:rFonts w:cs="Arial"/>
          <w:color w:val="000000" w:themeColor="text1"/>
        </w:rPr>
        <w:t xml:space="preserve">En primera instancia, la aplicación mostrará un resumen de todos los datos </w:t>
      </w:r>
      <w:r w:rsidRPr="00A34EF0">
        <w:rPr>
          <w:rFonts w:cs="Arial"/>
          <w:b/>
          <w:bCs/>
          <w:color w:val="000000" w:themeColor="text1"/>
        </w:rPr>
        <w:t>introducidos</w:t>
      </w:r>
      <w:r w:rsidRPr="30D1C3F5">
        <w:rPr>
          <w:rFonts w:cs="Arial"/>
          <w:color w:val="000000" w:themeColor="text1"/>
        </w:rPr>
        <w:t xml:space="preserve">, separados en bloques por cada paso: </w:t>
      </w:r>
      <w:r w:rsidRPr="30D1C3F5" w:rsidR="3FDE1092">
        <w:rPr>
          <w:rFonts w:cs="Arial"/>
          <w:color w:val="000000" w:themeColor="text1"/>
        </w:rPr>
        <w:t>s</w:t>
      </w:r>
      <w:r w:rsidRPr="30D1C3F5">
        <w:rPr>
          <w:rFonts w:cs="Arial"/>
          <w:color w:val="000000" w:themeColor="text1"/>
        </w:rPr>
        <w:t xml:space="preserve">e mostrarán todos los datos en el mismo orden de la solicitud: </w:t>
      </w:r>
      <w:r w:rsidRPr="30D1C3F5" w:rsidR="23B786B4">
        <w:rPr>
          <w:rFonts w:cs="Arial"/>
          <w:color w:val="000000" w:themeColor="text1"/>
        </w:rPr>
        <w:t>i</w:t>
      </w:r>
      <w:r w:rsidRPr="30D1C3F5">
        <w:rPr>
          <w:rFonts w:cs="Arial"/>
          <w:color w:val="000000" w:themeColor="text1"/>
        </w:rPr>
        <w:t>dentificación, datos específicos, autorizaciones, documentación y declaraciones responsables</w:t>
      </w:r>
      <w:r w:rsidRPr="30D1C3F5" w:rsidR="439B703B">
        <w:rPr>
          <w:rFonts w:cs="Arial"/>
          <w:color w:val="000000" w:themeColor="text1"/>
        </w:rPr>
        <w:t>, así como la información sobre protección de datos</w:t>
      </w:r>
    </w:p>
    <w:p w:rsidRPr="00B95078" w:rsidR="005C7B34" w:rsidP="00A34EF0" w:rsidRDefault="74183927" w14:paraId="4085910B" w14:textId="77777777">
      <w:pPr>
        <w:spacing w:before="0" w:after="160" w:line="276" w:lineRule="auto"/>
        <w:rPr>
          <w:rFonts w:cs="Arial"/>
          <w:color w:val="000000"/>
        </w:rPr>
      </w:pPr>
      <w:r w:rsidRPr="30D1C3F5">
        <w:rPr>
          <w:rFonts w:cs="Arial"/>
          <w:color w:val="000000" w:themeColor="text1"/>
        </w:rPr>
        <w:t>Para cada uno de ellos, aparecerá un enlace para ir al paso concreto y poder modificar cualquier información que falte o sea incorrecta.</w:t>
      </w:r>
    </w:p>
    <w:p w:rsidRPr="00B95078" w:rsidR="00FD050D" w:rsidRDefault="00FD050D" w14:paraId="1CFB9B7E" w14:textId="77777777">
      <w:pPr>
        <w:spacing w:before="0" w:after="160" w:line="259" w:lineRule="auto"/>
        <w:jc w:val="left"/>
        <w:rPr>
          <w:rFonts w:cs="Arial"/>
          <w:color w:val="000000"/>
          <w:szCs w:val="20"/>
        </w:rPr>
      </w:pPr>
    </w:p>
    <w:p w:rsidRPr="00B95078" w:rsidR="002D6417" w:rsidP="4FB98DB2" w:rsidRDefault="002D6417" w14:paraId="1C761045" w14:textId="18256AAF">
      <w:pPr>
        <w:spacing w:before="0" w:after="160" w:line="259" w:lineRule="auto"/>
        <w:jc w:val="left"/>
      </w:pPr>
    </w:p>
    <w:p w:rsidR="77D205C5" w:rsidP="30944950" w:rsidRDefault="77D205C5" w14:paraId="491EF981" w14:textId="3AEA39C7">
      <w:pPr>
        <w:spacing w:before="0" w:after="160" w:line="259" w:lineRule="auto"/>
        <w:jc w:val="left"/>
      </w:pPr>
      <w:r>
        <w:rPr>
          <w:noProof/>
        </w:rPr>
        <w:drawing>
          <wp:inline distT="0" distB="0" distL="0" distR="0" wp14:anchorId="0743E468" wp14:editId="7BB5DA73">
            <wp:extent cx="4883401" cy="3206915"/>
            <wp:effectExtent l="0" t="0" r="0" b="0"/>
            <wp:docPr id="1837803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3715" name=""/>
                    <pic:cNvPicPr/>
                  </pic:nvPicPr>
                  <pic:blipFill>
                    <a:blip r:embed="rId133">
                      <a:extLst>
                        <a:ext uri="{28A0092B-C50C-407E-A947-70E740481C1C}">
                          <a14:useLocalDpi xmlns:a14="http://schemas.microsoft.com/office/drawing/2010/main" val="0"/>
                        </a:ext>
                      </a:extLst>
                    </a:blip>
                    <a:stretch>
                      <a:fillRect/>
                    </a:stretch>
                  </pic:blipFill>
                  <pic:spPr>
                    <a:xfrm>
                      <a:off x="0" y="0"/>
                      <a:ext cx="4883401" cy="3206915"/>
                    </a:xfrm>
                    <a:prstGeom prst="rect">
                      <a:avLst/>
                    </a:prstGeom>
                  </pic:spPr>
                </pic:pic>
              </a:graphicData>
            </a:graphic>
          </wp:inline>
        </w:drawing>
      </w:r>
    </w:p>
    <w:p w:rsidRPr="00B95078" w:rsidR="00E83E39" w:rsidP="00E83E39" w:rsidRDefault="00E750D9" w14:paraId="0F33B442" w14:textId="147002D3">
      <w:pPr>
        <w:spacing w:before="0" w:after="160" w:line="259" w:lineRule="auto"/>
        <w:jc w:val="left"/>
        <w:rPr>
          <w:rFonts w:cs="Arial"/>
          <w:color w:val="000000"/>
          <w:szCs w:val="20"/>
        </w:rPr>
      </w:pPr>
      <w:r w:rsidRPr="00B95078">
        <w:rPr>
          <w:rFonts w:cs="Arial"/>
          <w:color w:val="000000"/>
          <w:szCs w:val="20"/>
        </w:rPr>
        <w:t xml:space="preserve">Documentación - </w:t>
      </w:r>
      <w:r w:rsidRPr="00B95078" w:rsidR="00E83E39">
        <w:rPr>
          <w:rFonts w:cs="Arial"/>
          <w:color w:val="000000"/>
          <w:szCs w:val="20"/>
        </w:rPr>
        <w:t xml:space="preserve">Orden de documentos: </w:t>
      </w:r>
    </w:p>
    <w:p w:rsidRPr="00B95078" w:rsidR="00E83E39" w:rsidP="4FB98DB2" w:rsidRDefault="1B34BD1D" w14:paraId="41C540D4" w14:textId="6D16675B">
      <w:pPr>
        <w:spacing w:before="0" w:after="160" w:line="259" w:lineRule="auto"/>
        <w:jc w:val="left"/>
        <w:rPr>
          <w:rFonts w:cs="Arial"/>
          <w:color w:val="000000"/>
        </w:rPr>
      </w:pPr>
      <w:r w:rsidRPr="30D1C3F5">
        <w:rPr>
          <w:rFonts w:cs="Arial"/>
          <w:color w:val="000000" w:themeColor="text1"/>
        </w:rPr>
        <w:t xml:space="preserve">Se presentan en el resumen: </w:t>
      </w:r>
    </w:p>
    <w:p w:rsidRPr="00B95078" w:rsidR="009664B0" w:rsidP="00E83E39" w:rsidRDefault="3E637F87" w14:paraId="439C8A10" w14:textId="656EF2D9">
      <w:pPr>
        <w:spacing w:before="0" w:after="160" w:line="259" w:lineRule="auto"/>
        <w:jc w:val="left"/>
        <w:rPr>
          <w:rFonts w:cs="Arial"/>
        </w:rPr>
      </w:pPr>
      <w:r w:rsidRPr="00B95078">
        <w:rPr>
          <w:rFonts w:cs="Arial"/>
          <w:noProof/>
        </w:rPr>
        <w:drawing>
          <wp:inline distT="0" distB="0" distL="0" distR="0" wp14:anchorId="10E5BD18" wp14:editId="6E936774">
            <wp:extent cx="4686541" cy="3162463"/>
            <wp:effectExtent l="0" t="0" r="0" b="0"/>
            <wp:docPr id="20397105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0534" name=""/>
                    <pic:cNvPicPr/>
                  </pic:nvPicPr>
                  <pic:blipFill>
                    <a:blip r:embed="rId134">
                      <a:extLst>
                        <a:ext uri="{28A0092B-C50C-407E-A947-70E740481C1C}">
                          <a14:useLocalDpi xmlns:a14="http://schemas.microsoft.com/office/drawing/2010/main" val="0"/>
                        </a:ext>
                      </a:extLst>
                    </a:blip>
                    <a:stretch>
                      <a:fillRect/>
                    </a:stretch>
                  </pic:blipFill>
                  <pic:spPr>
                    <a:xfrm>
                      <a:off x="0" y="0"/>
                      <a:ext cx="4686541" cy="3162463"/>
                    </a:xfrm>
                    <a:prstGeom prst="rect">
                      <a:avLst/>
                    </a:prstGeom>
                  </pic:spPr>
                </pic:pic>
              </a:graphicData>
            </a:graphic>
          </wp:inline>
        </w:drawing>
      </w:r>
    </w:p>
    <w:p w:rsidRPr="00B95078" w:rsidR="0A41A090" w:rsidP="00A34EF0" w:rsidRDefault="2787B5AC" w14:paraId="1379DF23" w14:textId="69F9A28E">
      <w:pPr>
        <w:numPr>
          <w:ilvl w:val="0"/>
          <w:numId w:val="85"/>
        </w:numPr>
        <w:spacing w:before="0" w:after="160" w:line="276" w:lineRule="auto"/>
        <w:rPr>
          <w:rFonts w:cs="Arial"/>
          <w:b/>
          <w:bCs/>
          <w:color w:val="000000" w:themeColor="text1"/>
        </w:rPr>
      </w:pPr>
      <w:r w:rsidRPr="30D1C3F5">
        <w:rPr>
          <w:rFonts w:cs="Arial"/>
          <w:b/>
          <w:bCs/>
          <w:color w:val="000000" w:themeColor="text1"/>
        </w:rPr>
        <w:t>Document</w:t>
      </w:r>
      <w:r w:rsidRPr="30D1C3F5" w:rsidR="3735B2E9">
        <w:rPr>
          <w:rFonts w:cs="Arial"/>
          <w:b/>
          <w:bCs/>
          <w:color w:val="000000" w:themeColor="text1"/>
        </w:rPr>
        <w:t>ación</w:t>
      </w:r>
      <w:r w:rsidRPr="30D1C3F5">
        <w:rPr>
          <w:rFonts w:cs="Arial"/>
          <w:b/>
          <w:bCs/>
          <w:color w:val="000000" w:themeColor="text1"/>
        </w:rPr>
        <w:t xml:space="preserve"> aportad</w:t>
      </w:r>
      <w:r w:rsidRPr="30D1C3F5" w:rsidR="08A35D8C">
        <w:rPr>
          <w:rFonts w:cs="Arial"/>
          <w:b/>
          <w:bCs/>
          <w:color w:val="000000" w:themeColor="text1"/>
        </w:rPr>
        <w:t>a</w:t>
      </w:r>
    </w:p>
    <w:p w:rsidRPr="00B95078" w:rsidR="0A41A090" w:rsidP="00A34EF0" w:rsidRDefault="64025C24" w14:paraId="36D9323B" w14:textId="0B608943">
      <w:pPr>
        <w:spacing w:before="0" w:after="160" w:line="276" w:lineRule="auto"/>
        <w:ind w:left="720"/>
        <w:rPr>
          <w:rFonts w:cs="Arial"/>
          <w:color w:val="000000" w:themeColor="text1"/>
        </w:rPr>
      </w:pPr>
      <w:r w:rsidRPr="30D1C3F5">
        <w:rPr>
          <w:rFonts w:cs="Arial"/>
          <w:color w:val="000000" w:themeColor="text1"/>
        </w:rPr>
        <w:t>Para cada tipología de documentos aportados aparecerá, también, la lista de archivos inclu</w:t>
      </w:r>
      <w:r w:rsidRPr="30D1C3F5" w:rsidR="7610CBB0">
        <w:rPr>
          <w:rFonts w:cs="Arial"/>
          <w:color w:val="000000" w:themeColor="text1"/>
        </w:rPr>
        <w:t>id</w:t>
      </w:r>
      <w:r w:rsidRPr="30D1C3F5">
        <w:rPr>
          <w:rFonts w:cs="Arial"/>
          <w:color w:val="000000" w:themeColor="text1"/>
        </w:rPr>
        <w:t>os para cada tipo.</w:t>
      </w:r>
    </w:p>
    <w:p w:rsidRPr="00B95078" w:rsidR="0A41A090" w:rsidP="0920ED95" w:rsidRDefault="0A41A090" w14:paraId="1CF3F0F2" w14:textId="2B749EA5">
      <w:pPr>
        <w:numPr>
          <w:ilvl w:val="0"/>
          <w:numId w:val="85"/>
        </w:numPr>
        <w:spacing w:before="0" w:after="160" w:line="259" w:lineRule="auto"/>
        <w:jc w:val="left"/>
        <w:rPr>
          <w:rFonts w:cs="Arial"/>
          <w:b/>
          <w:color w:val="000000" w:themeColor="text1"/>
          <w:szCs w:val="20"/>
        </w:rPr>
      </w:pPr>
      <w:r w:rsidRPr="00B95078">
        <w:rPr>
          <w:rFonts w:cs="Arial"/>
          <w:b/>
          <w:color w:val="000000" w:themeColor="text1"/>
          <w:szCs w:val="20"/>
        </w:rPr>
        <w:t xml:space="preserve">Documentación entregada anteriormente </w:t>
      </w:r>
    </w:p>
    <w:p w:rsidRPr="00B95078" w:rsidR="009664B0" w:rsidP="50E6915A" w:rsidRDefault="64025C24" w14:paraId="6867BD7C" w14:textId="0921D4EF">
      <w:pPr>
        <w:spacing w:before="0" w:after="160" w:line="259" w:lineRule="auto"/>
        <w:ind w:left="720"/>
        <w:jc w:val="left"/>
        <w:rPr>
          <w:rFonts w:cs="Arial"/>
          <w:color w:val="000000"/>
        </w:rPr>
      </w:pPr>
      <w:r w:rsidRPr="30D1C3F5">
        <w:rPr>
          <w:rFonts w:cs="Arial"/>
          <w:color w:val="000000" w:themeColor="text1"/>
        </w:rPr>
        <w:t xml:space="preserve">En el caso de los documentos </w:t>
      </w:r>
      <w:r w:rsidRPr="30D1C3F5" w:rsidR="67E77EBC">
        <w:rPr>
          <w:rFonts w:cs="Arial"/>
          <w:color w:val="000000" w:themeColor="text1"/>
        </w:rPr>
        <w:t xml:space="preserve">entregados </w:t>
      </w:r>
      <w:r w:rsidRPr="30D1C3F5">
        <w:rPr>
          <w:rFonts w:cs="Arial"/>
          <w:color w:val="000000" w:themeColor="text1"/>
        </w:rPr>
        <w:t>anteriormente, donde el ciudadano ha especificado una serie de datos, aparecerán de la siguiente manera:</w:t>
      </w:r>
    </w:p>
    <w:p w:rsidRPr="00B95078" w:rsidR="009664B0" w:rsidP="009664B0" w:rsidRDefault="00944AF0" w14:paraId="12BC42B8" w14:textId="0C77748A">
      <w:pPr>
        <w:spacing w:before="0" w:after="160" w:line="259" w:lineRule="auto"/>
        <w:ind w:left="720"/>
        <w:jc w:val="left"/>
        <w:rPr>
          <w:rFonts w:cs="Arial"/>
          <w:color w:val="000000"/>
          <w:szCs w:val="20"/>
        </w:rPr>
      </w:pPr>
      <w:r w:rsidRPr="00B95078">
        <w:rPr>
          <w:rFonts w:cs="Arial"/>
          <w:noProof/>
          <w:color w:val="000000"/>
          <w:szCs w:val="20"/>
        </w:rPr>
        <w:drawing>
          <wp:inline distT="0" distB="0" distL="0" distR="0" wp14:anchorId="5DBE9677" wp14:editId="368875DA">
            <wp:extent cx="3969064" cy="1346513"/>
            <wp:effectExtent l="0" t="0" r="0" b="6350"/>
            <wp:docPr id="114465635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6352" name="Imagen 1" descr="Interfaz de usuario gráfica, Texto, Aplicación, Correo electrónico&#10;&#10;El contenido generado por IA puede ser incorrecto."/>
                    <pic:cNvPicPr/>
                  </pic:nvPicPr>
                  <pic:blipFill>
                    <a:blip r:embed="rId135"/>
                    <a:stretch>
                      <a:fillRect/>
                    </a:stretch>
                  </pic:blipFill>
                  <pic:spPr>
                    <a:xfrm>
                      <a:off x="0" y="0"/>
                      <a:ext cx="3973027" cy="1347857"/>
                    </a:xfrm>
                    <a:prstGeom prst="rect">
                      <a:avLst/>
                    </a:prstGeom>
                  </pic:spPr>
                </pic:pic>
              </a:graphicData>
            </a:graphic>
          </wp:inline>
        </w:drawing>
      </w:r>
    </w:p>
    <w:p w:rsidRPr="00B95078" w:rsidR="00E83E39" w:rsidP="164A7BA0" w:rsidRDefault="00E83E39" w14:paraId="77E6CCA6" w14:textId="2454C335">
      <w:pPr>
        <w:numPr>
          <w:ilvl w:val="0"/>
          <w:numId w:val="85"/>
        </w:numPr>
        <w:spacing w:before="0" w:after="160" w:line="259" w:lineRule="auto"/>
        <w:jc w:val="left"/>
        <w:rPr>
          <w:rFonts w:cs="Arial"/>
          <w:color w:val="000000"/>
        </w:rPr>
      </w:pPr>
      <w:r w:rsidRPr="00B95078">
        <w:rPr>
          <w:rFonts w:cs="Arial"/>
          <w:b/>
          <w:color w:val="000000" w:themeColor="text1"/>
        </w:rPr>
        <w:t>D</w:t>
      </w:r>
      <w:r w:rsidRPr="00B95078" w:rsidR="3DBABFAB">
        <w:rPr>
          <w:rFonts w:cs="Arial"/>
          <w:b/>
          <w:color w:val="000000" w:themeColor="text1"/>
        </w:rPr>
        <w:t>ocumentación pendiente</w:t>
      </w:r>
      <w:r w:rsidRPr="00B95078">
        <w:rPr>
          <w:rFonts w:cs="Arial"/>
          <w:b/>
          <w:color w:val="000000" w:themeColor="text1"/>
        </w:rPr>
        <w:t xml:space="preserve"> de </w:t>
      </w:r>
      <w:r w:rsidRPr="00B95078" w:rsidR="3DBABFAB">
        <w:rPr>
          <w:rFonts w:cs="Arial"/>
          <w:b/>
          <w:color w:val="000000" w:themeColor="text1"/>
        </w:rPr>
        <w:t>aportar</w:t>
      </w:r>
      <w:r w:rsidRPr="00B95078">
        <w:rPr>
          <w:rFonts w:cs="Arial"/>
          <w:b/>
          <w:color w:val="000000" w:themeColor="text1"/>
        </w:rPr>
        <w:t xml:space="preserve"> </w:t>
      </w:r>
    </w:p>
    <w:p w:rsidRPr="00B95078" w:rsidR="00E83E39" w:rsidP="00A34EF0" w:rsidRDefault="38BF5258" w14:paraId="1F3571E1" w14:textId="5F4FD854">
      <w:pPr>
        <w:spacing w:before="0" w:after="160" w:line="276" w:lineRule="auto"/>
        <w:ind w:left="720"/>
        <w:rPr>
          <w:rFonts w:cs="Arial"/>
          <w:color w:val="000000"/>
        </w:rPr>
      </w:pPr>
      <w:r w:rsidRPr="30D1C3F5">
        <w:rPr>
          <w:rFonts w:cs="Arial"/>
          <w:color w:val="000000" w:themeColor="text1"/>
        </w:rPr>
        <w:t>Manteniendo el mismo orden que en el paso 4:</w:t>
      </w:r>
    </w:p>
    <w:p w:rsidRPr="00B95078" w:rsidR="00E83E39" w:rsidP="00A34EF0" w:rsidRDefault="38BF5258" w14:paraId="605E97FB" w14:textId="77777777">
      <w:pPr>
        <w:numPr>
          <w:ilvl w:val="1"/>
          <w:numId w:val="85"/>
        </w:numPr>
        <w:spacing w:before="0" w:after="160" w:line="276" w:lineRule="auto"/>
        <w:rPr>
          <w:rFonts w:cs="Arial"/>
          <w:color w:val="000000"/>
        </w:rPr>
      </w:pPr>
      <w:r w:rsidRPr="30D1C3F5">
        <w:rPr>
          <w:rFonts w:cs="Arial"/>
          <w:color w:val="000000" w:themeColor="text1"/>
        </w:rPr>
        <w:t>Primero los no autorizados y no aportados</w:t>
      </w:r>
    </w:p>
    <w:p w:rsidRPr="00B95078" w:rsidR="00E83E39" w:rsidP="00A34EF0" w:rsidRDefault="38BF5258" w14:paraId="27F970D2" w14:textId="0599CC60">
      <w:pPr>
        <w:numPr>
          <w:ilvl w:val="1"/>
          <w:numId w:val="85"/>
        </w:numPr>
        <w:spacing w:before="0" w:after="160" w:line="276" w:lineRule="auto"/>
        <w:rPr>
          <w:rFonts w:cs="Arial"/>
          <w:color w:val="000000"/>
        </w:rPr>
      </w:pPr>
      <w:r w:rsidRPr="30D1C3F5">
        <w:rPr>
          <w:rFonts w:cs="Arial"/>
          <w:color w:val="000000" w:themeColor="text1"/>
        </w:rPr>
        <w:t>Después el resto de no aportados ordenados seg</w:t>
      </w:r>
      <w:r w:rsidRPr="30D1C3F5" w:rsidR="2872D0C1">
        <w:rPr>
          <w:rFonts w:cs="Arial"/>
          <w:color w:val="000000" w:themeColor="text1"/>
        </w:rPr>
        <w:t>ú</w:t>
      </w:r>
      <w:r w:rsidRPr="30D1C3F5">
        <w:rPr>
          <w:rFonts w:cs="Arial"/>
          <w:color w:val="000000" w:themeColor="text1"/>
        </w:rPr>
        <w:t>n CCP</w:t>
      </w:r>
      <w:r w:rsidRPr="30D1C3F5" w:rsidR="2872D0C1">
        <w:rPr>
          <w:rFonts w:cs="Arial"/>
          <w:color w:val="000000" w:themeColor="text1"/>
        </w:rPr>
        <w:t>. En este caso, sólo aparecerán los documentos NO aportados que están marcados como obligatorios. El resto no es necesario mostrar.</w:t>
      </w:r>
    </w:p>
    <w:p w:rsidRPr="00B95078" w:rsidR="00CA0E3F" w:rsidP="00A34EF0" w:rsidRDefault="48735B89" w14:paraId="385C7E13" w14:textId="77777777">
      <w:pPr>
        <w:spacing w:before="0" w:after="160" w:line="276" w:lineRule="auto"/>
        <w:rPr>
          <w:rFonts w:cs="Arial"/>
          <w:color w:val="000000"/>
        </w:rPr>
      </w:pPr>
      <w:r w:rsidRPr="30D1C3F5">
        <w:rPr>
          <w:rFonts w:cs="Arial"/>
          <w:color w:val="000000" w:themeColor="text1"/>
        </w:rPr>
        <w:t>Para poder continuar en el proceso de solicitud e</w:t>
      </w:r>
      <w:r w:rsidRPr="00A34EF0">
        <w:rPr>
          <w:rFonts w:cs="Arial"/>
          <w:b/>
          <w:bCs/>
          <w:color w:val="000000" w:themeColor="text1"/>
        </w:rPr>
        <w:t>s necesario que se llegue al final de la página,</w:t>
      </w:r>
      <w:r w:rsidRPr="30D1C3F5">
        <w:rPr>
          <w:rFonts w:cs="Arial"/>
          <w:color w:val="000000" w:themeColor="text1"/>
        </w:rPr>
        <w:t xml:space="preserve"> revisando todos los datos, para el que el botón “Aceptar” se active.</w:t>
      </w:r>
    </w:p>
    <w:p w:rsidRPr="00B95078" w:rsidR="0024735A" w:rsidP="4FB98DB2" w:rsidRDefault="73F0DFBD" w14:paraId="236272F7" w14:textId="3221EE57">
      <w:pPr>
        <w:pStyle w:val="Ttulo3"/>
        <w:jc w:val="left"/>
      </w:pPr>
      <w:bookmarkStart w:name="_Toc177613494" w:id="199"/>
      <w:bookmarkStart w:name="_Toc212993703" w:id="200"/>
      <w:bookmarkStart w:name="_Toc213765541" w:id="201"/>
      <w:r w:rsidRPr="00B95078">
        <w:t>PDF de la solicitud</w:t>
      </w:r>
      <w:bookmarkEnd w:id="199"/>
      <w:bookmarkEnd w:id="200"/>
      <w:bookmarkEnd w:id="201"/>
    </w:p>
    <w:p w:rsidRPr="00B95078" w:rsidR="0024735A" w:rsidP="00CA0E3F" w:rsidRDefault="0024735A" w14:paraId="581E3531" w14:textId="77777777">
      <w:pPr>
        <w:spacing w:before="0" w:after="160" w:line="259" w:lineRule="auto"/>
        <w:jc w:val="left"/>
        <w:rPr>
          <w:rFonts w:cs="Arial"/>
          <w:color w:val="000000"/>
          <w:szCs w:val="20"/>
        </w:rPr>
      </w:pPr>
    </w:p>
    <w:p w:rsidRPr="00B95078" w:rsidR="00CA0E3F" w:rsidP="00A34EF0" w:rsidRDefault="48735B89" w14:paraId="4F5D7DD6" w14:textId="77777777">
      <w:pPr>
        <w:spacing w:before="0" w:after="160" w:line="276" w:lineRule="auto"/>
        <w:rPr>
          <w:rFonts w:cs="Arial"/>
          <w:color w:val="000000"/>
        </w:rPr>
      </w:pPr>
      <w:r w:rsidRPr="30D1C3F5">
        <w:rPr>
          <w:rFonts w:cs="Arial"/>
          <w:color w:val="000000" w:themeColor="text1"/>
        </w:rPr>
        <w:t>Una vez revisada la información, y pulsado el botón “Aceptar”, la siguiente pantalla nos muestra el documento PDF de la solicitud antes de proceder con su firma. Este documento se mostrará en el idioma de navegación que esté seleccionado en el momento de generarlo y mostrarlo.</w:t>
      </w:r>
    </w:p>
    <w:p w:rsidRPr="00B95078" w:rsidR="0038133D" w:rsidP="00A34EF0" w:rsidRDefault="0038133D" w14:paraId="08802776" w14:textId="0E366C61">
      <w:pPr>
        <w:spacing w:before="0" w:after="160" w:line="276" w:lineRule="auto"/>
      </w:pPr>
    </w:p>
    <w:p w:rsidR="75DABC29" w:rsidP="30944950" w:rsidRDefault="75DABC29" w14:paraId="564F34DC" w14:textId="2EAD1D9B">
      <w:pPr>
        <w:spacing w:before="0" w:after="160" w:line="259" w:lineRule="auto"/>
        <w:jc w:val="left"/>
      </w:pPr>
      <w:r>
        <w:rPr>
          <w:noProof/>
        </w:rPr>
        <w:drawing>
          <wp:inline distT="0" distB="0" distL="0" distR="0" wp14:anchorId="742D473C" wp14:editId="6B866AE5">
            <wp:extent cx="4838949" cy="3206915"/>
            <wp:effectExtent l="0" t="0" r="0" b="0"/>
            <wp:docPr id="7584240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24061" name=""/>
                    <pic:cNvPicPr/>
                  </pic:nvPicPr>
                  <pic:blipFill>
                    <a:blip r:embed="rId136">
                      <a:extLst>
                        <a:ext uri="{28A0092B-C50C-407E-A947-70E740481C1C}">
                          <a14:useLocalDpi xmlns:a14="http://schemas.microsoft.com/office/drawing/2010/main" val="0"/>
                        </a:ext>
                      </a:extLst>
                    </a:blip>
                    <a:stretch>
                      <a:fillRect/>
                    </a:stretch>
                  </pic:blipFill>
                  <pic:spPr>
                    <a:xfrm>
                      <a:off x="0" y="0"/>
                      <a:ext cx="4838949" cy="3206915"/>
                    </a:xfrm>
                    <a:prstGeom prst="rect">
                      <a:avLst/>
                    </a:prstGeom>
                  </pic:spPr>
                </pic:pic>
              </a:graphicData>
            </a:graphic>
          </wp:inline>
        </w:drawing>
      </w:r>
    </w:p>
    <w:p w:rsidRPr="00B95078" w:rsidR="008E388A" w:rsidP="30D1C3F5" w:rsidRDefault="5E88B7C0" w14:paraId="3F8D3A68" w14:textId="1317322B">
      <w:pPr>
        <w:spacing w:before="0" w:after="160" w:line="276" w:lineRule="auto"/>
        <w:rPr>
          <w:rFonts w:cs="Arial"/>
          <w:color w:val="000000"/>
        </w:rPr>
      </w:pPr>
      <w:r w:rsidRPr="30D1C3F5">
        <w:rPr>
          <w:rFonts w:cs="Arial"/>
          <w:color w:val="000000" w:themeColor="text1"/>
        </w:rPr>
        <w:t xml:space="preserve">El contenido de este documento PDF </w:t>
      </w:r>
      <w:r w:rsidRPr="30D1C3F5" w:rsidR="30059FE1">
        <w:rPr>
          <w:rFonts w:cs="Arial"/>
          <w:color w:val="000000" w:themeColor="text1"/>
        </w:rPr>
        <w:t>se formará a partir de toda la información identificada en todos los pasos de la solicitud, desde el paso 1 – identificación hasta el paso 5 – Declaraciones Responsables, dejando reflejo de los datos q</w:t>
      </w:r>
      <w:r w:rsidRPr="30D1C3F5" w:rsidR="75EC439D">
        <w:rPr>
          <w:rFonts w:cs="Arial"/>
          <w:color w:val="000000" w:themeColor="text1"/>
        </w:rPr>
        <w:t xml:space="preserve">ue presentará </w:t>
      </w:r>
      <w:r w:rsidRPr="30D1C3F5" w:rsidR="0D1BF214">
        <w:rPr>
          <w:rFonts w:cs="Arial"/>
          <w:color w:val="000000" w:themeColor="text1"/>
        </w:rPr>
        <w:t>la persona usuaria.</w:t>
      </w:r>
      <w:r w:rsidRPr="30D1C3F5" w:rsidR="3650D1A4">
        <w:rPr>
          <w:rFonts w:cs="Arial"/>
          <w:color w:val="000000" w:themeColor="text1"/>
        </w:rPr>
        <w:t xml:space="preserve"> También se incluirá la información de protección de datos.</w:t>
      </w:r>
    </w:p>
    <w:p w:rsidRPr="00B95078" w:rsidR="009B3F1A" w:rsidP="30D1C3F5" w:rsidRDefault="0D1BF214" w14:paraId="5B637D2A" w14:textId="348588B8">
      <w:pPr>
        <w:spacing w:before="0" w:after="160" w:line="276" w:lineRule="auto"/>
        <w:rPr>
          <w:rFonts w:cs="Arial"/>
          <w:color w:val="000000"/>
        </w:rPr>
      </w:pPr>
      <w:r w:rsidRPr="30D1C3F5">
        <w:rPr>
          <w:rFonts w:cs="Arial"/>
          <w:color w:val="000000" w:themeColor="text1"/>
        </w:rPr>
        <w:t>A nivel de datos específicos (Paso 2)</w:t>
      </w:r>
      <w:r w:rsidRPr="30D1C3F5" w:rsidR="27AB0E3C">
        <w:rPr>
          <w:rFonts w:cs="Arial"/>
          <w:color w:val="000000" w:themeColor="text1"/>
        </w:rPr>
        <w:t>, incluirá</w:t>
      </w:r>
      <w:r w:rsidRPr="30D1C3F5" w:rsidR="38790490">
        <w:rPr>
          <w:rFonts w:cs="Arial"/>
          <w:color w:val="000000" w:themeColor="text1"/>
        </w:rPr>
        <w:t xml:space="preserve"> toda l</w:t>
      </w:r>
      <w:r w:rsidRPr="30D1C3F5" w:rsidR="27AB0E3C">
        <w:rPr>
          <w:rFonts w:cs="Arial"/>
          <w:color w:val="000000" w:themeColor="text1"/>
        </w:rPr>
        <w:t>a estructura anidada establecida en el formulario</w:t>
      </w:r>
      <w:r w:rsidRPr="30D1C3F5" w:rsidR="38790490">
        <w:rPr>
          <w:rFonts w:cs="Arial"/>
          <w:color w:val="000000" w:themeColor="text1"/>
        </w:rPr>
        <w:t xml:space="preserve">, es decir, </w:t>
      </w:r>
      <w:r w:rsidRPr="30D1C3F5" w:rsidR="27AB0E3C">
        <w:rPr>
          <w:rFonts w:cs="Arial"/>
          <w:color w:val="000000" w:themeColor="text1"/>
        </w:rPr>
        <w:t>apartado, sección, bloque y módulo</w:t>
      </w:r>
      <w:r w:rsidRPr="30D1C3F5" w:rsidR="38790490">
        <w:rPr>
          <w:rFonts w:cs="Arial"/>
          <w:color w:val="000000" w:themeColor="text1"/>
        </w:rPr>
        <w:t>, junto con todos los componentes que hayan sido completados</w:t>
      </w:r>
      <w:r w:rsidRPr="30D1C3F5" w:rsidR="73FFBB6E">
        <w:rPr>
          <w:rFonts w:cs="Arial"/>
          <w:color w:val="000000" w:themeColor="text1"/>
        </w:rPr>
        <w:t>, generalmente con el formato “título: valor”</w:t>
      </w:r>
      <w:r w:rsidRPr="30D1C3F5" w:rsidR="7099A9DB">
        <w:rPr>
          <w:rFonts w:cs="Arial"/>
          <w:color w:val="000000" w:themeColor="text1"/>
        </w:rPr>
        <w:t>:</w:t>
      </w:r>
    </w:p>
    <w:p w:rsidRPr="00B95078" w:rsidR="00B00160" w:rsidP="30D1C3F5" w:rsidRDefault="36BA1675" w14:paraId="5CE52515" w14:textId="58527EE0">
      <w:pPr>
        <w:pStyle w:val="Prrafodelista"/>
        <w:numPr>
          <w:ilvl w:val="0"/>
          <w:numId w:val="96"/>
        </w:numPr>
        <w:spacing w:before="0" w:after="160" w:line="276" w:lineRule="auto"/>
        <w:rPr>
          <w:rFonts w:cs="Arial"/>
          <w:color w:val="000000"/>
        </w:rPr>
      </w:pPr>
      <w:r w:rsidRPr="30D1C3F5">
        <w:rPr>
          <w:rFonts w:cs="Arial"/>
          <w:color w:val="000000" w:themeColor="text1"/>
        </w:rPr>
        <w:t>Componentes Input</w:t>
      </w:r>
      <w:r w:rsidRPr="30D1C3F5" w:rsidR="7F1D0CB6">
        <w:rPr>
          <w:rFonts w:cs="Arial"/>
          <w:color w:val="000000" w:themeColor="text1"/>
        </w:rPr>
        <w:t xml:space="preserve">, </w:t>
      </w:r>
      <w:r w:rsidRPr="30D1C3F5">
        <w:rPr>
          <w:rFonts w:cs="Arial"/>
          <w:color w:val="000000" w:themeColor="text1"/>
        </w:rPr>
        <w:t>Date</w:t>
      </w:r>
      <w:r w:rsidRPr="30D1C3F5" w:rsidR="7F1D0CB6">
        <w:rPr>
          <w:rFonts w:cs="Arial"/>
          <w:color w:val="000000" w:themeColor="text1"/>
        </w:rPr>
        <w:t xml:space="preserve"> y radiobutton</w:t>
      </w:r>
    </w:p>
    <w:p w:rsidRPr="00B95078" w:rsidR="00C13F0F" w:rsidP="30D1C3F5" w:rsidRDefault="36BA1675" w14:paraId="07128CBE" w14:textId="7E10887D">
      <w:pPr>
        <w:pStyle w:val="Prrafodelista"/>
        <w:numPr>
          <w:ilvl w:val="0"/>
          <w:numId w:val="96"/>
        </w:numPr>
        <w:spacing w:before="0" w:after="160" w:line="276" w:lineRule="auto"/>
        <w:rPr>
          <w:rFonts w:cs="Arial"/>
          <w:color w:val="000000"/>
        </w:rPr>
      </w:pPr>
      <w:r w:rsidRPr="30D1C3F5">
        <w:rPr>
          <w:rFonts w:cs="Arial"/>
          <w:color w:val="000000" w:themeColor="text1"/>
        </w:rPr>
        <w:t xml:space="preserve">Componente tipo Select: </w:t>
      </w:r>
      <w:r w:rsidRPr="30D1C3F5" w:rsidR="202F2226">
        <w:rPr>
          <w:rFonts w:cs="Arial"/>
          <w:color w:val="000000" w:themeColor="text1"/>
        </w:rPr>
        <w:t>en el caso de Select múltiple</w:t>
      </w:r>
      <w:r w:rsidRPr="30D1C3F5" w:rsidR="73FFBB6E">
        <w:rPr>
          <w:rFonts w:cs="Arial"/>
          <w:color w:val="000000" w:themeColor="text1"/>
        </w:rPr>
        <w:t>, aparecerán todos los valores seleccionados.</w:t>
      </w:r>
    </w:p>
    <w:p w:rsidRPr="00B95078" w:rsidR="00EC138C" w:rsidP="30D1C3F5" w:rsidRDefault="7F1D0CB6" w14:paraId="6FB03F2C" w14:textId="77777777">
      <w:pPr>
        <w:pStyle w:val="Prrafodelista"/>
        <w:numPr>
          <w:ilvl w:val="0"/>
          <w:numId w:val="96"/>
        </w:numPr>
        <w:spacing w:before="0" w:after="160" w:line="276" w:lineRule="auto"/>
        <w:rPr>
          <w:rFonts w:cs="Arial"/>
          <w:color w:val="000000"/>
        </w:rPr>
      </w:pPr>
      <w:r w:rsidRPr="30D1C3F5">
        <w:rPr>
          <w:rFonts w:cs="Arial"/>
          <w:color w:val="000000" w:themeColor="text1"/>
        </w:rPr>
        <w:t>Componente Checkbox, sólo aparecerá el contenido del valor seleccionado junto con la imagen del propio radiobutton marcado</w:t>
      </w:r>
      <w:r w:rsidRPr="30D1C3F5" w:rsidR="17C5A9CF">
        <w:rPr>
          <w:rFonts w:cs="Arial"/>
          <w:color w:val="000000" w:themeColor="text1"/>
        </w:rPr>
        <w:t>.</w:t>
      </w:r>
    </w:p>
    <w:p w:rsidRPr="00B95078" w:rsidR="00EC138C" w:rsidP="30D1C3F5" w:rsidRDefault="17C5A9CF" w14:paraId="7A5B847B" w14:textId="6F295E69">
      <w:pPr>
        <w:pStyle w:val="Prrafodelista"/>
        <w:numPr>
          <w:ilvl w:val="0"/>
          <w:numId w:val="96"/>
        </w:numPr>
        <w:spacing w:before="0" w:after="160" w:line="276" w:lineRule="auto"/>
        <w:rPr>
          <w:rFonts w:cs="Arial"/>
          <w:color w:val="000000"/>
        </w:rPr>
      </w:pPr>
      <w:r w:rsidRPr="30D1C3F5">
        <w:rPr>
          <w:rFonts w:cs="Arial"/>
          <w:color w:val="000000" w:themeColor="text1"/>
        </w:rPr>
        <w:t xml:space="preserve">Dirección postal: se muestran </w:t>
      </w:r>
      <w:r w:rsidRPr="30D1C3F5" w:rsidR="75E4F67F">
        <w:rPr>
          <w:rFonts w:cs="Arial"/>
          <w:color w:val="000000" w:themeColor="text1"/>
        </w:rPr>
        <w:t xml:space="preserve">únicamente </w:t>
      </w:r>
      <w:r w:rsidRPr="30D1C3F5">
        <w:rPr>
          <w:rFonts w:cs="Arial"/>
          <w:color w:val="000000" w:themeColor="text1"/>
        </w:rPr>
        <w:t>todos los campos que hayan sido rellenados</w:t>
      </w:r>
      <w:r w:rsidRPr="30D1C3F5" w:rsidR="75E4F67F">
        <w:rPr>
          <w:rFonts w:cs="Arial"/>
          <w:color w:val="000000" w:themeColor="text1"/>
        </w:rPr>
        <w:t>.</w:t>
      </w:r>
    </w:p>
    <w:p w:rsidRPr="00B95078" w:rsidR="00EC138C" w:rsidP="30D1C3F5" w:rsidRDefault="75E4F67F" w14:paraId="54C94AD7" w14:textId="653FBE4A">
      <w:pPr>
        <w:pStyle w:val="Prrafodelista"/>
        <w:numPr>
          <w:ilvl w:val="0"/>
          <w:numId w:val="96"/>
        </w:numPr>
        <w:spacing w:before="0" w:after="160" w:line="276" w:lineRule="auto"/>
        <w:rPr>
          <w:rFonts w:cs="Arial"/>
          <w:color w:val="000000"/>
        </w:rPr>
      </w:pPr>
      <w:r w:rsidRPr="30D1C3F5">
        <w:rPr>
          <w:rFonts w:cs="Arial"/>
          <w:color w:val="000000" w:themeColor="text1"/>
        </w:rPr>
        <w:t>Tabla: Se incluirá en formato tabla tal y como se muestra en el paso 2, junto con los totales, si procede.</w:t>
      </w:r>
    </w:p>
    <w:p w:rsidRPr="00B95078" w:rsidR="00D14E86" w:rsidP="30D1C3F5" w:rsidRDefault="0990A082" w14:paraId="3AAD2187" w14:textId="2A1E5AC5">
      <w:pPr>
        <w:spacing w:before="0" w:after="160" w:line="276" w:lineRule="auto"/>
        <w:rPr>
          <w:rFonts w:cs="Arial"/>
          <w:color w:val="000000"/>
        </w:rPr>
      </w:pPr>
      <w:r w:rsidRPr="30D1C3F5">
        <w:rPr>
          <w:rFonts w:cs="Arial"/>
          <w:color w:val="000000" w:themeColor="text1"/>
        </w:rPr>
        <w:t>A su vez, no incluirá la siguiente información:</w:t>
      </w:r>
    </w:p>
    <w:p w:rsidRPr="00B95078" w:rsidR="003B2B58" w:rsidP="30D1C3F5" w:rsidRDefault="1A690764" w14:paraId="19C72011" w14:textId="314D911A">
      <w:pPr>
        <w:pStyle w:val="Prrafodelista"/>
        <w:numPr>
          <w:ilvl w:val="0"/>
          <w:numId w:val="96"/>
        </w:numPr>
        <w:spacing w:before="0" w:after="160" w:line="276" w:lineRule="auto"/>
        <w:rPr>
          <w:rFonts w:cs="Arial"/>
          <w:color w:val="000000"/>
        </w:rPr>
      </w:pPr>
      <w:r w:rsidRPr="30D1C3F5">
        <w:rPr>
          <w:rFonts w:cs="Arial"/>
          <w:color w:val="000000" w:themeColor="text1"/>
        </w:rPr>
        <w:t>Todo elemento que no tenga información asociada:</w:t>
      </w:r>
    </w:p>
    <w:p w:rsidRPr="00B95078" w:rsidR="003B2B58" w:rsidP="30D1C3F5" w:rsidRDefault="1A690764" w14:paraId="7AF13089" w14:textId="790759FB">
      <w:pPr>
        <w:pStyle w:val="Prrafodelista"/>
        <w:numPr>
          <w:ilvl w:val="1"/>
          <w:numId w:val="96"/>
        </w:numPr>
        <w:spacing w:before="0" w:after="160" w:line="276" w:lineRule="auto"/>
        <w:rPr>
          <w:rFonts w:cs="Arial"/>
          <w:color w:val="000000"/>
        </w:rPr>
      </w:pPr>
      <w:r w:rsidRPr="30D1C3F5">
        <w:rPr>
          <w:rFonts w:cs="Arial"/>
          <w:color w:val="000000" w:themeColor="text1"/>
        </w:rPr>
        <w:t>Componentes y campos que no hayan sido rellenados</w:t>
      </w:r>
    </w:p>
    <w:p w:rsidRPr="00B95078" w:rsidR="000C12A1" w:rsidP="30D1C3F5" w:rsidRDefault="485A1EE2" w14:paraId="6E502000" w14:textId="53973EFC">
      <w:pPr>
        <w:pStyle w:val="Prrafodelista"/>
        <w:numPr>
          <w:ilvl w:val="1"/>
          <w:numId w:val="96"/>
        </w:numPr>
        <w:spacing w:before="0" w:after="160" w:line="276" w:lineRule="auto"/>
        <w:rPr>
          <w:rFonts w:cs="Arial"/>
          <w:color w:val="000000"/>
        </w:rPr>
      </w:pPr>
      <w:r w:rsidRPr="30D1C3F5">
        <w:rPr>
          <w:rFonts w:cs="Arial"/>
          <w:color w:val="000000" w:themeColor="text1"/>
        </w:rPr>
        <w:t>Tablas en las que no se hayan incluido registros.</w:t>
      </w:r>
    </w:p>
    <w:p w:rsidRPr="00B95078" w:rsidR="005A57A5" w:rsidP="30D1C3F5" w:rsidRDefault="0BE068B5" w14:paraId="502676C7" w14:textId="0F9CF2B4">
      <w:pPr>
        <w:pStyle w:val="Prrafodelista"/>
        <w:numPr>
          <w:ilvl w:val="1"/>
          <w:numId w:val="96"/>
        </w:numPr>
        <w:spacing w:before="0" w:after="160" w:line="276" w:lineRule="auto"/>
        <w:rPr>
          <w:rFonts w:cs="Arial"/>
          <w:color w:val="000000"/>
        </w:rPr>
      </w:pPr>
      <w:r w:rsidRPr="30D1C3F5">
        <w:rPr>
          <w:rFonts w:cs="Arial"/>
          <w:color w:val="000000" w:themeColor="text1"/>
        </w:rPr>
        <w:t>Estructuras (apartado, sección, bloque, módulo) que no contengan información bajo ellas o cuyos componentes no se hayan completado.</w:t>
      </w:r>
    </w:p>
    <w:p w:rsidRPr="00B95078" w:rsidR="009B3F1A" w:rsidP="30D1C3F5" w:rsidRDefault="47F91349" w14:paraId="2E963BB8" w14:textId="77CB876A">
      <w:pPr>
        <w:pStyle w:val="Prrafodelista"/>
        <w:numPr>
          <w:ilvl w:val="0"/>
          <w:numId w:val="96"/>
        </w:numPr>
        <w:spacing w:before="0" w:after="160" w:line="276" w:lineRule="auto"/>
        <w:rPr>
          <w:rFonts w:cs="Arial"/>
          <w:color w:val="000000"/>
        </w:rPr>
      </w:pPr>
      <w:r w:rsidRPr="30D1C3F5">
        <w:rPr>
          <w:rFonts w:cs="Arial"/>
          <w:color w:val="000000" w:themeColor="text1"/>
        </w:rPr>
        <w:t>Los datos y textos de los componentes informativos</w:t>
      </w:r>
      <w:r w:rsidRPr="30D1C3F5" w:rsidR="7CF95C8B">
        <w:rPr>
          <w:rFonts w:cs="Arial"/>
          <w:color w:val="000000" w:themeColor="text1"/>
        </w:rPr>
        <w:t xml:space="preserve"> (componentes Imagen, Texto Enriquecido y Alertas) que son utilizados para facilitar la cumplimentación del formulario</w:t>
      </w:r>
      <w:r w:rsidRPr="30D1C3F5" w:rsidR="0BE068B5">
        <w:rPr>
          <w:rFonts w:cs="Arial"/>
          <w:color w:val="000000" w:themeColor="text1"/>
        </w:rPr>
        <w:t>,</w:t>
      </w:r>
      <w:r w:rsidRPr="30D1C3F5" w:rsidR="7CF95C8B">
        <w:rPr>
          <w:rFonts w:cs="Arial"/>
          <w:color w:val="000000" w:themeColor="text1"/>
        </w:rPr>
        <w:t xml:space="preserve"> pero no aportan información extra.</w:t>
      </w:r>
    </w:p>
    <w:p w:rsidRPr="00B95078" w:rsidR="009F30B0" w:rsidP="30D1C3F5" w:rsidRDefault="0BE068B5" w14:paraId="15064792" w14:textId="0C3EFA92">
      <w:pPr>
        <w:pStyle w:val="Prrafodelista"/>
        <w:numPr>
          <w:ilvl w:val="0"/>
          <w:numId w:val="96"/>
        </w:numPr>
        <w:spacing w:before="0" w:after="160" w:line="276" w:lineRule="auto"/>
        <w:rPr>
          <w:rFonts w:cs="Arial"/>
          <w:color w:val="000000"/>
        </w:rPr>
      </w:pPr>
      <w:r w:rsidRPr="30D1C3F5">
        <w:rPr>
          <w:rFonts w:cs="Arial"/>
          <w:color w:val="000000" w:themeColor="text1"/>
        </w:rPr>
        <w:t>Los componentes que se hayan configurado como ocultos (</w:t>
      </w:r>
      <w:r w:rsidRPr="30D1C3F5">
        <w:rPr>
          <w:rFonts w:cs="Arial"/>
          <w:i/>
          <w:iCs/>
          <w:color w:val="000000" w:themeColor="text1"/>
        </w:rPr>
        <w:t>hidden</w:t>
      </w:r>
      <w:r w:rsidRPr="30D1C3F5">
        <w:rPr>
          <w:rFonts w:cs="Arial"/>
          <w:color w:val="000000" w:themeColor="text1"/>
        </w:rPr>
        <w:t>)</w:t>
      </w:r>
    </w:p>
    <w:p w:rsidRPr="00B95078" w:rsidR="000C12A1" w:rsidP="4FB98DB2" w:rsidRDefault="000C12A1" w14:paraId="7C1F8A85" w14:textId="77777777">
      <w:pPr>
        <w:jc w:val="left"/>
        <w:rPr>
          <w:rFonts w:cs="Arial"/>
        </w:rPr>
      </w:pPr>
    </w:p>
    <w:p w:rsidRPr="00B95078" w:rsidR="000C12A1" w:rsidP="00A34EF0" w:rsidRDefault="485A1EE2" w14:paraId="5B940E35" w14:textId="7138AE1E">
      <w:pPr>
        <w:spacing w:line="276" w:lineRule="auto"/>
        <w:rPr>
          <w:rFonts w:cs="Arial"/>
        </w:rPr>
      </w:pPr>
      <w:r w:rsidRPr="30D1C3F5">
        <w:rPr>
          <w:rFonts w:cs="Arial"/>
        </w:rPr>
        <w:t xml:space="preserve">Los documentos aportados aparecerán en dos bloques separados en base </w:t>
      </w:r>
      <w:r w:rsidRPr="30D1C3F5" w:rsidR="09E89214">
        <w:rPr>
          <w:rFonts w:cs="Arial"/>
        </w:rPr>
        <w:t xml:space="preserve">a </w:t>
      </w:r>
      <w:r w:rsidRPr="30D1C3F5">
        <w:rPr>
          <w:rFonts w:cs="Arial"/>
        </w:rPr>
        <w:t>la forma en la que se han seleccionado:</w:t>
      </w:r>
    </w:p>
    <w:p w:rsidRPr="00B95078" w:rsidR="00615B3C" w:rsidP="00A34EF0" w:rsidRDefault="485A1EE2" w14:paraId="67E53CFE" w14:textId="0BB9189D">
      <w:pPr>
        <w:pStyle w:val="Prrafodelista"/>
        <w:numPr>
          <w:ilvl w:val="0"/>
          <w:numId w:val="96"/>
        </w:numPr>
        <w:spacing w:line="276" w:lineRule="auto"/>
        <w:rPr>
          <w:rFonts w:cs="Arial"/>
        </w:rPr>
      </w:pPr>
      <w:r w:rsidRPr="30D1C3F5">
        <w:rPr>
          <w:rFonts w:cs="Arial"/>
        </w:rPr>
        <w:t>Documento</w:t>
      </w:r>
      <w:r w:rsidRPr="30D1C3F5" w:rsidR="6C80DCBE">
        <w:rPr>
          <w:rFonts w:cs="Arial"/>
        </w:rPr>
        <w:t>s</w:t>
      </w:r>
      <w:r w:rsidRPr="30D1C3F5">
        <w:rPr>
          <w:rFonts w:cs="Arial"/>
        </w:rPr>
        <w:t xml:space="preserve"> aportados desde PC o seleccionados desde Mis Documentos</w:t>
      </w:r>
      <w:r w:rsidRPr="30D1C3F5" w:rsidR="6C80DCBE">
        <w:rPr>
          <w:rFonts w:cs="Arial"/>
        </w:rPr>
        <w:t>. Aparecerán en una tabla agrupados por tipología junto con el nombre de los archivos que se hayan adjuntado.</w:t>
      </w:r>
    </w:p>
    <w:p w:rsidRPr="00B95078" w:rsidR="00615B3C" w:rsidP="00A34EF0" w:rsidRDefault="419FEE18" w14:paraId="60EAD9CA" w14:textId="265E7B11">
      <w:pPr>
        <w:pStyle w:val="Prrafodelista"/>
        <w:spacing w:line="276" w:lineRule="auto"/>
        <w:rPr>
          <w:rFonts w:cs="Arial"/>
        </w:rPr>
      </w:pPr>
      <w:r>
        <w:rPr>
          <w:noProof/>
        </w:rPr>
        <w:drawing>
          <wp:inline distT="0" distB="0" distL="0" distR="0" wp14:anchorId="11A3F134" wp14:editId="3D0D33D1">
            <wp:extent cx="4619708" cy="945780"/>
            <wp:effectExtent l="0" t="0" r="0" b="6985"/>
            <wp:docPr id="55164337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43371" name="Imagen 1" descr="Interfaz de usuario gráfica, Tabla&#10;&#10;El contenido generado por IA puede ser incorrecto."/>
                    <pic:cNvPicPr/>
                  </pic:nvPicPr>
                  <pic:blipFill>
                    <a:blip r:embed="rId137"/>
                    <a:stretch>
                      <a:fillRect/>
                    </a:stretch>
                  </pic:blipFill>
                  <pic:spPr>
                    <a:xfrm>
                      <a:off x="0" y="0"/>
                      <a:ext cx="4639818" cy="949897"/>
                    </a:xfrm>
                    <a:prstGeom prst="rect">
                      <a:avLst/>
                    </a:prstGeom>
                  </pic:spPr>
                </pic:pic>
              </a:graphicData>
            </a:graphic>
          </wp:inline>
        </w:drawing>
      </w:r>
    </w:p>
    <w:p w:rsidRPr="00B95078" w:rsidR="00615B3C" w:rsidP="00A34EF0" w:rsidRDefault="485A1EE2" w14:paraId="5090B64D" w14:textId="77777777">
      <w:pPr>
        <w:pStyle w:val="Prrafodelista"/>
        <w:numPr>
          <w:ilvl w:val="0"/>
          <w:numId w:val="96"/>
        </w:numPr>
        <w:spacing w:line="276" w:lineRule="auto"/>
        <w:rPr>
          <w:rFonts w:cs="Arial"/>
        </w:rPr>
      </w:pPr>
      <w:r w:rsidRPr="30D1C3F5">
        <w:rPr>
          <w:rFonts w:cs="Arial"/>
        </w:rPr>
        <w:t>Documentos entregados anteriormente</w:t>
      </w:r>
      <w:r w:rsidRPr="30D1C3F5" w:rsidR="6C80DCBE">
        <w:rPr>
          <w:rFonts w:cs="Arial"/>
        </w:rPr>
        <w:t>. Aparecerán en una tabla con las siguientes columnas: tipo de documento, nombre del documento, Órgano en el que se entregó y fecha de la entrega.</w:t>
      </w:r>
    </w:p>
    <w:p w:rsidRPr="00B95078" w:rsidR="005F6075" w:rsidP="00615B3C" w:rsidRDefault="00DD157D" w14:paraId="1CCF8C20" w14:textId="774942B3">
      <w:pPr>
        <w:pStyle w:val="Prrafodelista"/>
        <w:jc w:val="left"/>
        <w:rPr>
          <w:rFonts w:cs="Arial"/>
        </w:rPr>
      </w:pPr>
      <w:r w:rsidRPr="00B95078">
        <w:rPr>
          <w:rFonts w:cs="Arial"/>
          <w:noProof/>
        </w:rPr>
        <w:drawing>
          <wp:inline distT="0" distB="0" distL="0" distR="0" wp14:anchorId="7F74E5DF" wp14:editId="762A61C9">
            <wp:extent cx="4658360" cy="673227"/>
            <wp:effectExtent l="0" t="0" r="0" b="0"/>
            <wp:docPr id="7208247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4703" name="Imagen 1" descr="Interfaz de usuario gráfica, Texto, Aplicación&#10;&#10;El contenido generado por IA puede ser incorrecto."/>
                    <pic:cNvPicPr/>
                  </pic:nvPicPr>
                  <pic:blipFill>
                    <a:blip r:embed="rId138"/>
                    <a:stretch>
                      <a:fillRect/>
                    </a:stretch>
                  </pic:blipFill>
                  <pic:spPr>
                    <a:xfrm>
                      <a:off x="0" y="0"/>
                      <a:ext cx="4674625" cy="675578"/>
                    </a:xfrm>
                    <a:prstGeom prst="rect">
                      <a:avLst/>
                    </a:prstGeom>
                  </pic:spPr>
                </pic:pic>
              </a:graphicData>
            </a:graphic>
          </wp:inline>
        </w:drawing>
      </w:r>
    </w:p>
    <w:p w:rsidRPr="00B95078" w:rsidR="00DD157D" w:rsidP="4FB98DB2" w:rsidRDefault="00DD157D" w14:paraId="39083930" w14:textId="77777777">
      <w:pPr>
        <w:jc w:val="left"/>
        <w:rPr>
          <w:rFonts w:cs="Arial"/>
        </w:rPr>
      </w:pPr>
    </w:p>
    <w:p w:rsidRPr="00B95078" w:rsidR="0024735A" w:rsidP="4FB98DB2" w:rsidRDefault="0024735A" w14:paraId="0FFB2C03" w14:textId="77777777">
      <w:pPr>
        <w:jc w:val="left"/>
        <w:rPr>
          <w:rFonts w:cs="Arial"/>
        </w:rPr>
      </w:pPr>
    </w:p>
    <w:p w:rsidRPr="00B95078" w:rsidR="00FC24E4" w:rsidP="4FB98DB2" w:rsidRDefault="4BA36AA9" w14:paraId="0C758517" w14:textId="21330ED3">
      <w:pPr>
        <w:pStyle w:val="Ttulo3"/>
        <w:jc w:val="left"/>
      </w:pPr>
      <w:bookmarkStart w:name="_Toc1747859166" w:id="202"/>
      <w:bookmarkStart w:name="_Toc212993704" w:id="203"/>
      <w:bookmarkStart w:name="_Toc213765542" w:id="204"/>
      <w:r w:rsidRPr="00B95078">
        <w:t>Envío de la solicitud</w:t>
      </w:r>
      <w:bookmarkEnd w:id="202"/>
      <w:bookmarkEnd w:id="203"/>
      <w:bookmarkEnd w:id="204"/>
    </w:p>
    <w:p w:rsidRPr="00B95078" w:rsidR="00A87D8B" w:rsidP="00A34EF0" w:rsidRDefault="38B28E5E" w14:paraId="356ED24A" w14:textId="26EB15F2">
      <w:pPr>
        <w:spacing w:before="0" w:after="160" w:line="276" w:lineRule="auto"/>
        <w:rPr>
          <w:rFonts w:cs="Arial"/>
          <w:color w:val="000000"/>
        </w:rPr>
      </w:pPr>
      <w:r w:rsidRPr="30D1C3F5">
        <w:rPr>
          <w:rFonts w:cs="Arial"/>
          <w:color w:val="000000" w:themeColor="text1"/>
        </w:rPr>
        <w:t xml:space="preserve">Cuando </w:t>
      </w:r>
      <w:r w:rsidRPr="30D1C3F5" w:rsidR="4AF5ABA9">
        <w:rPr>
          <w:rFonts w:cs="Arial"/>
          <w:color w:val="000000" w:themeColor="text1"/>
        </w:rPr>
        <w:t>la persona usuaria</w:t>
      </w:r>
      <w:r w:rsidRPr="30D1C3F5">
        <w:rPr>
          <w:rFonts w:cs="Arial"/>
          <w:color w:val="000000" w:themeColor="text1"/>
        </w:rPr>
        <w:t xml:space="preserve"> pulsa el botón “Firmar y enviar” el sistema realiza una serie de procesos previos al propio proceso de firma para generar las estructuras de datos que luego se enviarán en el proceso de presentación de la solicitud (PPS), esto es, conforma el detalle de la solicitud con todos los datos introducidos en el paso 2-Datos específicos (</w:t>
      </w:r>
      <w:r w:rsidRPr="30D1C3F5">
        <w:rPr>
          <w:rFonts w:cs="Arial"/>
          <w:i/>
          <w:iCs/>
          <w:color w:val="000000" w:themeColor="text1"/>
        </w:rPr>
        <w:t>DetailInfo</w:t>
      </w:r>
      <w:r w:rsidRPr="30D1C3F5">
        <w:rPr>
          <w:rFonts w:cs="Arial"/>
          <w:color w:val="000000" w:themeColor="text1"/>
        </w:rPr>
        <w:t>).</w:t>
      </w:r>
    </w:p>
    <w:p w:rsidRPr="00B95078" w:rsidR="00A87D8B" w:rsidP="00A34EF0" w:rsidRDefault="731701F4" w14:paraId="77862BF5" w14:textId="246D08CA">
      <w:pPr>
        <w:spacing w:before="0" w:after="160" w:line="276" w:lineRule="auto"/>
        <w:rPr>
          <w:rFonts w:cs="Arial"/>
          <w:color w:val="000000"/>
        </w:rPr>
      </w:pPr>
      <w:r w:rsidRPr="30D1C3F5">
        <w:rPr>
          <w:rFonts w:cs="Arial"/>
          <w:color w:val="000000" w:themeColor="text1"/>
        </w:rPr>
        <w:t>La persona usuaria</w:t>
      </w:r>
      <w:r w:rsidRPr="30D1C3F5" w:rsidR="38B28E5E">
        <w:rPr>
          <w:rFonts w:cs="Arial"/>
          <w:color w:val="000000" w:themeColor="text1"/>
        </w:rPr>
        <w:t xml:space="preserve"> realizará la firma a través del sistema Giltza y se procederá a ejecutar el proceso de la presentación de la solicitud. Este proceso conlleva:</w:t>
      </w:r>
    </w:p>
    <w:p w:rsidRPr="00B95078" w:rsidR="00A87D8B" w:rsidP="00A34EF0" w:rsidRDefault="38B28E5E" w14:paraId="7151565A" w14:textId="67A6AE1B">
      <w:pPr>
        <w:pStyle w:val="Prrafodelista"/>
        <w:numPr>
          <w:ilvl w:val="0"/>
          <w:numId w:val="83"/>
        </w:numPr>
        <w:spacing w:before="0" w:after="160" w:line="276" w:lineRule="auto"/>
        <w:rPr>
          <w:rFonts w:cs="Arial"/>
          <w:color w:val="000000"/>
        </w:rPr>
      </w:pPr>
      <w:r w:rsidRPr="30D1C3F5">
        <w:rPr>
          <w:rFonts w:cs="Arial"/>
          <w:color w:val="000000" w:themeColor="text1"/>
        </w:rPr>
        <w:t xml:space="preserve">Comprobación de que la firma se ha realizado con el certificado </w:t>
      </w:r>
      <w:r w:rsidRPr="30D1C3F5" w:rsidR="5D7C5FE7">
        <w:rPr>
          <w:rFonts w:cs="Arial"/>
          <w:color w:val="000000" w:themeColor="text1"/>
        </w:rPr>
        <w:t>de la persona usuaria</w:t>
      </w:r>
      <w:r w:rsidRPr="30D1C3F5">
        <w:rPr>
          <w:rFonts w:cs="Arial"/>
          <w:color w:val="000000" w:themeColor="text1"/>
        </w:rPr>
        <w:t xml:space="preserve"> conectad</w:t>
      </w:r>
      <w:r w:rsidRPr="30D1C3F5" w:rsidR="6B357E15">
        <w:rPr>
          <w:rFonts w:cs="Arial"/>
          <w:color w:val="000000" w:themeColor="text1"/>
        </w:rPr>
        <w:t>a</w:t>
      </w:r>
    </w:p>
    <w:p w:rsidRPr="00B95078" w:rsidR="00A87D8B" w:rsidP="00A34EF0" w:rsidRDefault="38B28E5E" w14:paraId="586AC0BE" w14:textId="77777777">
      <w:pPr>
        <w:pStyle w:val="Prrafodelista"/>
        <w:numPr>
          <w:ilvl w:val="0"/>
          <w:numId w:val="83"/>
        </w:numPr>
        <w:spacing w:before="0" w:after="160" w:line="276" w:lineRule="auto"/>
        <w:rPr>
          <w:rFonts w:cs="Arial"/>
          <w:color w:val="000000"/>
        </w:rPr>
      </w:pPr>
      <w:r w:rsidRPr="30D1C3F5">
        <w:rPr>
          <w:rFonts w:cs="Arial"/>
          <w:color w:val="000000" w:themeColor="text1"/>
        </w:rPr>
        <w:t xml:space="preserve">Generación del objeto XML </w:t>
      </w:r>
      <w:r w:rsidRPr="30D1C3F5">
        <w:rPr>
          <w:rFonts w:cs="Arial"/>
          <w:i/>
          <w:iCs/>
          <w:color w:val="000000" w:themeColor="text1"/>
        </w:rPr>
        <w:t>contextSubmission</w:t>
      </w:r>
      <w:r w:rsidRPr="30D1C3F5">
        <w:rPr>
          <w:rFonts w:cs="Arial"/>
          <w:color w:val="000000" w:themeColor="text1"/>
        </w:rPr>
        <w:t xml:space="preserve"> con todo el contenido de la solicitud</w:t>
      </w:r>
    </w:p>
    <w:p w:rsidRPr="00B95078" w:rsidR="00A87D8B" w:rsidP="00A34EF0" w:rsidRDefault="38B28E5E" w14:paraId="12711138" w14:textId="77777777">
      <w:pPr>
        <w:pStyle w:val="Prrafodelista"/>
        <w:numPr>
          <w:ilvl w:val="0"/>
          <w:numId w:val="83"/>
        </w:numPr>
        <w:spacing w:before="0" w:after="160" w:line="276" w:lineRule="auto"/>
        <w:rPr>
          <w:rFonts w:cs="Arial"/>
          <w:color w:val="000000"/>
        </w:rPr>
      </w:pPr>
      <w:r w:rsidRPr="30D1C3F5">
        <w:rPr>
          <w:rFonts w:cs="Arial"/>
          <w:color w:val="000000" w:themeColor="text1"/>
        </w:rPr>
        <w:t>Presentación y registro de la solicitud en el sistema</w:t>
      </w:r>
    </w:p>
    <w:p w:rsidRPr="00B95078" w:rsidR="00A87D8B" w:rsidP="00A34EF0" w:rsidRDefault="38B28E5E" w14:paraId="16AE3CCE" w14:textId="267CB567">
      <w:pPr>
        <w:pStyle w:val="Prrafodelista"/>
        <w:numPr>
          <w:ilvl w:val="0"/>
          <w:numId w:val="83"/>
        </w:numPr>
        <w:spacing w:before="0" w:after="160" w:line="276" w:lineRule="auto"/>
        <w:rPr>
          <w:rFonts w:cs="Arial"/>
          <w:color w:val="000000"/>
        </w:rPr>
      </w:pPr>
      <w:r w:rsidRPr="30D1C3F5">
        <w:rPr>
          <w:rFonts w:cs="Arial"/>
          <w:color w:val="000000" w:themeColor="text1"/>
        </w:rPr>
        <w:t xml:space="preserve">Envío del justificante de </w:t>
      </w:r>
      <w:r w:rsidRPr="30D1C3F5" w:rsidR="25FCC500">
        <w:rPr>
          <w:rFonts w:cs="Arial"/>
          <w:color w:val="000000" w:themeColor="text1"/>
        </w:rPr>
        <w:t xml:space="preserve">solicitud </w:t>
      </w:r>
      <w:r w:rsidRPr="30D1C3F5">
        <w:rPr>
          <w:rFonts w:cs="Arial"/>
          <w:color w:val="000000" w:themeColor="text1"/>
        </w:rPr>
        <w:t>al correo electrónico identificado en el paso 1-identificación como dirección de envío de notificaciones.</w:t>
      </w:r>
    </w:p>
    <w:p w:rsidRPr="00B95078" w:rsidR="0024735A" w:rsidP="00A34EF0" w:rsidRDefault="0024735A" w14:paraId="787D1260" w14:textId="77777777">
      <w:pPr>
        <w:spacing w:line="276" w:lineRule="auto"/>
        <w:rPr>
          <w:rFonts w:cs="Arial"/>
        </w:rPr>
      </w:pPr>
    </w:p>
    <w:p w:rsidRPr="00B95078" w:rsidR="00847672" w:rsidP="4FB98DB2" w:rsidRDefault="00847672" w14:paraId="4F644520" w14:textId="4D00F6C8">
      <w:pPr>
        <w:jc w:val="left"/>
        <w:rPr>
          <w:rFonts w:cs="Arial"/>
          <w:b/>
          <w:bCs/>
        </w:rPr>
      </w:pPr>
      <w:r w:rsidRPr="00B95078">
        <w:rPr>
          <w:rFonts w:cs="Arial"/>
          <w:b/>
          <w:bCs/>
        </w:rPr>
        <w:t>Solicitud enviada correctamente</w:t>
      </w:r>
    </w:p>
    <w:p w:rsidRPr="00B95078" w:rsidR="00972841" w:rsidP="00A34EF0" w:rsidRDefault="3F98C7BA" w14:paraId="0F2BA7D8" w14:textId="77777777">
      <w:pPr>
        <w:spacing w:line="276" w:lineRule="auto"/>
        <w:rPr>
          <w:rFonts w:cs="Arial"/>
        </w:rPr>
      </w:pPr>
      <w:r w:rsidRPr="30D1C3F5">
        <w:rPr>
          <w:rFonts w:cs="Arial"/>
        </w:rPr>
        <w:t>La solicitud se guardará en estado “2-enviando”</w:t>
      </w:r>
    </w:p>
    <w:p w:rsidRPr="00B95078" w:rsidR="00972841" w:rsidP="00A34EF0" w:rsidRDefault="3F98C7BA" w14:paraId="67512577" w14:textId="78F577B8">
      <w:pPr>
        <w:spacing w:line="276" w:lineRule="auto"/>
        <w:rPr>
          <w:rFonts w:cs="Arial"/>
        </w:rPr>
      </w:pPr>
      <w:r w:rsidRPr="30D1C3F5">
        <w:rPr>
          <w:rFonts w:cs="Arial"/>
        </w:rPr>
        <w:t>El Orquestador prepar</w:t>
      </w:r>
      <w:r w:rsidRPr="30D1C3F5" w:rsidR="2BBF4112">
        <w:rPr>
          <w:rFonts w:cs="Arial"/>
        </w:rPr>
        <w:t>ra</w:t>
      </w:r>
      <w:r w:rsidRPr="30D1C3F5">
        <w:rPr>
          <w:rFonts w:cs="Arial"/>
        </w:rPr>
        <w:t xml:space="preserve">á el xml con los datos necesarios para enviar la solicitud a PPS (Proceso de Presentación de Solicitudes), pasando la solicitud y el </w:t>
      </w:r>
      <w:r w:rsidRPr="00A34EF0">
        <w:rPr>
          <w:rFonts w:cs="Arial"/>
          <w:i/>
          <w:iCs/>
        </w:rPr>
        <w:t>ejgvDocument</w:t>
      </w:r>
      <w:r w:rsidRPr="30D1C3F5">
        <w:rPr>
          <w:rFonts w:cs="Arial"/>
        </w:rPr>
        <w:t xml:space="preserve">. El proceso de Presentación de Solicitudes devuelve si todo ha ido correctamente o no. </w:t>
      </w:r>
    </w:p>
    <w:p w:rsidRPr="00B95078" w:rsidR="00972841" w:rsidP="00A34EF0" w:rsidRDefault="3F98C7BA" w14:paraId="2F17282A" w14:textId="77777777">
      <w:pPr>
        <w:spacing w:line="276" w:lineRule="auto"/>
        <w:rPr>
          <w:rFonts w:cs="Arial"/>
        </w:rPr>
      </w:pPr>
      <w:r w:rsidRPr="30D1C3F5">
        <w:rPr>
          <w:rFonts w:cs="Arial"/>
        </w:rPr>
        <w:t>Si se ha enviado correctamente, la solicitud se guardará en estado “1-enviado”.</w:t>
      </w:r>
    </w:p>
    <w:p w:rsidRPr="00B95078" w:rsidR="009009D3" w:rsidP="00A34EF0" w:rsidRDefault="0B8E8A4C" w14:paraId="520F0327" w14:textId="7BFEBFCE">
      <w:pPr>
        <w:spacing w:before="0" w:after="160" w:line="276" w:lineRule="auto"/>
        <w:rPr>
          <w:rFonts w:cs="Arial"/>
          <w:color w:val="000000"/>
        </w:rPr>
      </w:pPr>
      <w:r w:rsidRPr="30D1C3F5">
        <w:rPr>
          <w:rFonts w:cs="Arial"/>
          <w:color w:val="000000" w:themeColor="text1"/>
        </w:rPr>
        <w:t xml:space="preserve">Se mostrará la pantalla de éxito con el acceso a la descarga del justificante de </w:t>
      </w:r>
      <w:r w:rsidRPr="30D1C3F5" w:rsidR="3B0759F6">
        <w:rPr>
          <w:rFonts w:cs="Arial"/>
          <w:color w:val="000000" w:themeColor="text1"/>
        </w:rPr>
        <w:t xml:space="preserve">solicitud </w:t>
      </w:r>
      <w:r w:rsidRPr="30D1C3F5">
        <w:rPr>
          <w:rFonts w:cs="Arial"/>
          <w:color w:val="000000" w:themeColor="text1"/>
        </w:rPr>
        <w:t xml:space="preserve">y se </w:t>
      </w:r>
      <w:r w:rsidRPr="30D1C3F5" w:rsidR="5C43989B">
        <w:rPr>
          <w:rFonts w:cs="Arial"/>
          <w:color w:val="000000" w:themeColor="text1"/>
        </w:rPr>
        <w:t xml:space="preserve">enviará </w:t>
      </w:r>
      <w:r w:rsidRPr="30D1C3F5" w:rsidR="6498B2C2">
        <w:rPr>
          <w:rFonts w:cs="Arial"/>
          <w:color w:val="000000" w:themeColor="text1"/>
        </w:rPr>
        <w:t xml:space="preserve">una copia </w:t>
      </w:r>
      <w:r w:rsidRPr="30D1C3F5" w:rsidR="2FE7200B">
        <w:rPr>
          <w:rFonts w:cs="Arial"/>
          <w:color w:val="000000" w:themeColor="text1"/>
        </w:rPr>
        <w:t>de</w:t>
      </w:r>
      <w:r w:rsidRPr="30D1C3F5" w:rsidR="58C80359">
        <w:rPr>
          <w:rFonts w:cs="Arial"/>
          <w:color w:val="000000" w:themeColor="text1"/>
        </w:rPr>
        <w:t>l justificante a</w:t>
      </w:r>
      <w:r w:rsidRPr="30D1C3F5" w:rsidR="03669E0C">
        <w:rPr>
          <w:rFonts w:cs="Arial"/>
          <w:color w:val="000000" w:themeColor="text1"/>
        </w:rPr>
        <w:t xml:space="preserve"> la dirección de correo electrónico del solicitante.</w:t>
      </w:r>
    </w:p>
    <w:p w:rsidRPr="00B95078" w:rsidR="00F97909" w:rsidP="00A34EF0" w:rsidRDefault="6498B2C2" w14:paraId="08EE39C3" w14:textId="3A6E4113">
      <w:pPr>
        <w:spacing w:before="0" w:after="160" w:line="276" w:lineRule="auto"/>
        <w:rPr>
          <w:rFonts w:cs="Arial"/>
          <w:color w:val="000000"/>
        </w:rPr>
      </w:pPr>
      <w:r w:rsidRPr="30D1C3F5">
        <w:rPr>
          <w:rFonts w:cs="Arial"/>
          <w:color w:val="000000" w:themeColor="text1"/>
        </w:rPr>
        <w:t>Además, en la pantalla, se</w:t>
      </w:r>
      <w:r w:rsidRPr="30D1C3F5" w:rsidR="0B8E8A4C">
        <w:rPr>
          <w:rFonts w:cs="Arial"/>
          <w:color w:val="000000" w:themeColor="text1"/>
        </w:rPr>
        <w:t xml:space="preserve"> dará la opción al solicitante para que la solicitud </w:t>
      </w:r>
      <w:r w:rsidRPr="30D1C3F5" w:rsidR="4B74DE41">
        <w:rPr>
          <w:rFonts w:cs="Arial"/>
          <w:color w:val="000000" w:themeColor="text1"/>
        </w:rPr>
        <w:t>pueda ser</w:t>
      </w:r>
      <w:r w:rsidRPr="30D1C3F5" w:rsidR="0B8E8A4C">
        <w:rPr>
          <w:rFonts w:cs="Arial"/>
          <w:color w:val="000000" w:themeColor="text1"/>
        </w:rPr>
        <w:t xml:space="preserve"> enviada a</w:t>
      </w:r>
      <w:r w:rsidRPr="30D1C3F5" w:rsidR="49A24524">
        <w:rPr>
          <w:rFonts w:cs="Arial"/>
          <w:color w:val="000000" w:themeColor="text1"/>
        </w:rPr>
        <w:t xml:space="preserve"> </w:t>
      </w:r>
      <w:r w:rsidRPr="30D1C3F5" w:rsidR="0B8E8A4C">
        <w:rPr>
          <w:rFonts w:cs="Arial"/>
          <w:color w:val="000000" w:themeColor="text1"/>
        </w:rPr>
        <w:t>las direcciones de correo que considere.</w:t>
      </w:r>
    </w:p>
    <w:p w:rsidRPr="00B95078" w:rsidR="00847672" w:rsidP="00A34EF0" w:rsidRDefault="00847672" w14:paraId="32E3D364" w14:textId="5CACFF1C">
      <w:pPr>
        <w:spacing w:before="0" w:after="160" w:line="276" w:lineRule="auto"/>
      </w:pPr>
    </w:p>
    <w:p w:rsidRPr="00B95078" w:rsidR="0042030A" w:rsidP="4FB98DB2" w:rsidRDefault="2BAFFD4E" w14:paraId="14C75AC4" w14:textId="77114CAD">
      <w:pPr>
        <w:jc w:val="left"/>
        <w:rPr>
          <w:rFonts w:cs="Arial"/>
        </w:rPr>
      </w:pPr>
      <w:r>
        <w:rPr>
          <w:noProof/>
        </w:rPr>
        <w:drawing>
          <wp:inline distT="0" distB="0" distL="0" distR="0" wp14:anchorId="01A10C0B" wp14:editId="1ED316CA">
            <wp:extent cx="2955122" cy="3997066"/>
            <wp:effectExtent l="0" t="0" r="0" b="0"/>
            <wp:docPr id="1788312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241" name=""/>
                    <pic:cNvPicPr/>
                  </pic:nvPicPr>
                  <pic:blipFill>
                    <a:blip r:embed="rId139">
                      <a:extLst>
                        <a:ext uri="{28A0092B-C50C-407E-A947-70E740481C1C}">
                          <a14:useLocalDpi xmlns:a14="http://schemas.microsoft.com/office/drawing/2010/main"/>
                        </a:ext>
                      </a:extLst>
                    </a:blip>
                    <a:stretch>
                      <a:fillRect/>
                    </a:stretch>
                  </pic:blipFill>
                  <pic:spPr>
                    <a:xfrm>
                      <a:off x="0" y="0"/>
                      <a:ext cx="2955122" cy="3997066"/>
                    </a:xfrm>
                    <a:prstGeom prst="rect">
                      <a:avLst/>
                    </a:prstGeom>
                  </pic:spPr>
                </pic:pic>
              </a:graphicData>
            </a:graphic>
          </wp:inline>
        </w:drawing>
      </w:r>
    </w:p>
    <w:p w:rsidRPr="00B95078" w:rsidR="00F97909" w:rsidP="4FB98DB2" w:rsidRDefault="00F97909" w14:paraId="27668522" w14:textId="77777777">
      <w:pPr>
        <w:jc w:val="left"/>
        <w:rPr>
          <w:rFonts w:cs="Arial"/>
          <w:b/>
        </w:rPr>
      </w:pPr>
    </w:p>
    <w:p w:rsidRPr="00B95078" w:rsidR="0042030A" w:rsidP="00A34EF0" w:rsidRDefault="4406E46A" w14:paraId="0295FF6B" w14:textId="6266670B">
      <w:pPr>
        <w:spacing w:line="276" w:lineRule="auto"/>
        <w:rPr>
          <w:rFonts w:cs="Arial"/>
          <w:b/>
          <w:bCs/>
        </w:rPr>
      </w:pPr>
      <w:r w:rsidRPr="30D1C3F5">
        <w:rPr>
          <w:rFonts w:cs="Arial"/>
          <w:b/>
          <w:bCs/>
        </w:rPr>
        <w:t>Error en el registro</w:t>
      </w:r>
    </w:p>
    <w:p w:rsidRPr="00B95078" w:rsidR="00390493" w:rsidP="00A34EF0" w:rsidRDefault="2872782A" w14:paraId="17AD140D" w14:textId="4CD91F90">
      <w:pPr>
        <w:spacing w:before="0" w:after="160" w:line="276" w:lineRule="auto"/>
        <w:rPr>
          <w:rFonts w:cs="Arial"/>
        </w:rPr>
      </w:pPr>
      <w:r w:rsidRPr="30D1C3F5">
        <w:rPr>
          <w:rFonts w:cs="Arial"/>
          <w:color w:val="000000" w:themeColor="text1"/>
        </w:rPr>
        <w:t>En el caso de que se produzca un error en el proceso de envío</w:t>
      </w:r>
      <w:r w:rsidRPr="30D1C3F5" w:rsidR="652E5DDF">
        <w:rPr>
          <w:rFonts w:cs="Arial"/>
          <w:color w:val="000000" w:themeColor="text1"/>
        </w:rPr>
        <w:t xml:space="preserve"> y registro en PPS</w:t>
      </w:r>
      <w:r w:rsidRPr="30D1C3F5">
        <w:rPr>
          <w:rFonts w:cs="Arial"/>
          <w:color w:val="000000" w:themeColor="text1"/>
        </w:rPr>
        <w:t xml:space="preserve">, el sistema presentará una pantalla de error informando de este hecho. Esta pantalla mostrará </w:t>
      </w:r>
      <w:r w:rsidRPr="30D1C3F5">
        <w:rPr>
          <w:rFonts w:cs="Arial"/>
        </w:rPr>
        <w:t>el código de borrador de la solicitud y las opciones de:</w:t>
      </w:r>
    </w:p>
    <w:p w:rsidRPr="00B95078" w:rsidR="00390493" w:rsidP="00A34EF0" w:rsidRDefault="2872782A" w14:paraId="65E6FFED" w14:textId="66D2294A">
      <w:pPr>
        <w:pStyle w:val="Prrafodelista"/>
        <w:numPr>
          <w:ilvl w:val="0"/>
          <w:numId w:val="83"/>
        </w:numPr>
        <w:spacing w:before="0" w:after="160" w:line="276" w:lineRule="auto"/>
        <w:rPr>
          <w:rFonts w:cs="Arial"/>
        </w:rPr>
      </w:pPr>
      <w:r w:rsidRPr="30D1C3F5">
        <w:rPr>
          <w:rFonts w:cs="Arial"/>
        </w:rPr>
        <w:t>volver al paso 6 de la solicitud para reintentar su envío</w:t>
      </w:r>
      <w:r w:rsidRPr="30D1C3F5" w:rsidR="32C165BE">
        <w:rPr>
          <w:rFonts w:cs="Arial"/>
        </w:rPr>
        <w:t>.</w:t>
      </w:r>
    </w:p>
    <w:p w:rsidRPr="00B95078" w:rsidR="00390493" w:rsidP="00A34EF0" w:rsidRDefault="2872782A" w14:paraId="69F512B1" w14:textId="77777777">
      <w:pPr>
        <w:pStyle w:val="Prrafodelista"/>
        <w:numPr>
          <w:ilvl w:val="0"/>
          <w:numId w:val="83"/>
        </w:numPr>
        <w:spacing w:before="0" w:after="160" w:line="276" w:lineRule="auto"/>
        <w:rPr>
          <w:rFonts w:cs="Arial"/>
        </w:rPr>
      </w:pPr>
      <w:r w:rsidRPr="30D1C3F5">
        <w:rPr>
          <w:rFonts w:cs="Arial"/>
        </w:rPr>
        <w:t>acceder a “Mi carpeta” donde podrá consultar el borrador.</w:t>
      </w:r>
    </w:p>
    <w:p w:rsidRPr="00B95078" w:rsidR="00390493" w:rsidP="00A34EF0" w:rsidRDefault="00390493" w14:paraId="42E3E61E" w14:textId="77777777">
      <w:pPr>
        <w:spacing w:line="276" w:lineRule="auto"/>
        <w:rPr>
          <w:rFonts w:cs="Arial"/>
        </w:rPr>
      </w:pPr>
    </w:p>
    <w:p w:rsidRPr="00B95078" w:rsidR="00382402" w:rsidP="4FB98DB2" w:rsidRDefault="00382402" w14:paraId="62CF66EF" w14:textId="09821539">
      <w:pPr>
        <w:jc w:val="left"/>
        <w:rPr>
          <w:rFonts w:cs="Arial"/>
        </w:rPr>
      </w:pPr>
      <w:r w:rsidRPr="30944950">
        <w:rPr>
          <w:rFonts w:cs="Arial"/>
        </w:rPr>
        <w:t xml:space="preserve"> </w:t>
      </w:r>
    </w:p>
    <w:p w:rsidR="72968A25" w:rsidP="30944950" w:rsidRDefault="19CF271E" w14:paraId="2150036D" w14:textId="70E149C6">
      <w:pPr>
        <w:jc w:val="left"/>
      </w:pPr>
      <w:r>
        <w:rPr>
          <w:noProof/>
        </w:rPr>
        <w:drawing>
          <wp:inline distT="0" distB="0" distL="0" distR="0" wp14:anchorId="2978B47C" wp14:editId="11D5FADC">
            <wp:extent cx="3446677" cy="2330320"/>
            <wp:effectExtent l="0" t="0" r="0" b="0"/>
            <wp:docPr id="1922541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1365" name=""/>
                    <pic:cNvPicPr/>
                  </pic:nvPicPr>
                  <pic:blipFill>
                    <a:blip r:embed="rId140">
                      <a:extLst>
                        <a:ext uri="{28A0092B-C50C-407E-A947-70E740481C1C}">
                          <a14:useLocalDpi xmlns:a14="http://schemas.microsoft.com/office/drawing/2010/main"/>
                        </a:ext>
                      </a:extLst>
                    </a:blip>
                    <a:stretch>
                      <a:fillRect/>
                    </a:stretch>
                  </pic:blipFill>
                  <pic:spPr>
                    <a:xfrm>
                      <a:off x="0" y="0"/>
                      <a:ext cx="3446677" cy="2330320"/>
                    </a:xfrm>
                    <a:prstGeom prst="rect">
                      <a:avLst/>
                    </a:prstGeom>
                  </pic:spPr>
                </pic:pic>
              </a:graphicData>
            </a:graphic>
          </wp:inline>
        </w:drawing>
      </w:r>
    </w:p>
    <w:p w:rsidRPr="00B95078" w:rsidR="00F7029F" w:rsidP="4FB98DB2" w:rsidRDefault="00F7029F" w14:paraId="34A2D4A3" w14:textId="77777777">
      <w:pPr>
        <w:jc w:val="left"/>
        <w:rPr>
          <w:rFonts w:cs="Arial"/>
        </w:rPr>
      </w:pPr>
    </w:p>
    <w:p w:rsidRPr="00B95078" w:rsidR="002B4977" w:rsidRDefault="002B4977" w14:paraId="0B791CB0" w14:textId="77777777">
      <w:pPr>
        <w:spacing w:before="0" w:after="160" w:line="259" w:lineRule="auto"/>
        <w:jc w:val="left"/>
        <w:rPr>
          <w:rFonts w:cs="Arial"/>
          <w:b/>
          <w:bCs/>
          <w:color w:val="009797"/>
          <w:szCs w:val="20"/>
        </w:rPr>
      </w:pPr>
      <w:r w:rsidRPr="00B95078">
        <w:rPr>
          <w:rFonts w:cs="Arial"/>
          <w:szCs w:val="20"/>
        </w:rPr>
        <w:br w:type="page"/>
      </w:r>
    </w:p>
    <w:p w:rsidRPr="00B95078" w:rsidR="008E194F" w:rsidP="4FB98DB2" w:rsidRDefault="3A27E89C" w14:paraId="61DA83A0" w14:textId="18AC16D8">
      <w:pPr>
        <w:pStyle w:val="Ttulo2"/>
        <w:jc w:val="left"/>
      </w:pPr>
      <w:bookmarkStart w:name="_Toc1178419485" w:id="205"/>
      <w:bookmarkStart w:name="_Toc212993706" w:id="206"/>
      <w:bookmarkStart w:name="_Toc213765543" w:id="207"/>
      <w:r w:rsidRPr="00B95078">
        <w:t>Solicitudes anónimas</w:t>
      </w:r>
      <w:bookmarkEnd w:id="205"/>
      <w:bookmarkEnd w:id="206"/>
      <w:bookmarkEnd w:id="207"/>
    </w:p>
    <w:p w:rsidRPr="00B95078" w:rsidR="00F83A76" w:rsidP="4FB98DB2" w:rsidRDefault="00F83A76" w14:paraId="3D89BA87" w14:textId="77777777">
      <w:pPr>
        <w:jc w:val="left"/>
        <w:rPr>
          <w:rFonts w:cs="Arial"/>
        </w:rPr>
      </w:pPr>
    </w:p>
    <w:p w:rsidRPr="00B95078" w:rsidR="00F24302" w:rsidP="00A34EF0" w:rsidRDefault="4B631B77" w14:paraId="515B38BC" w14:textId="7DCB5E72">
      <w:pPr>
        <w:spacing w:line="276" w:lineRule="auto"/>
        <w:rPr>
          <w:rFonts w:cs="Arial"/>
        </w:rPr>
      </w:pPr>
      <w:r w:rsidRPr="30D1C3F5">
        <w:rPr>
          <w:rFonts w:cs="Arial"/>
        </w:rPr>
        <w:t xml:space="preserve">Para determinados procedimientos, la </w:t>
      </w:r>
      <w:r w:rsidRPr="30D1C3F5" w:rsidR="1A4DA744">
        <w:rPr>
          <w:rFonts w:cs="Arial"/>
        </w:rPr>
        <w:t>presentación de la solicitud puede realizarse de manera anó</w:t>
      </w:r>
      <w:r w:rsidRPr="30D1C3F5" w:rsidR="6693037E">
        <w:rPr>
          <w:rFonts w:cs="Arial"/>
        </w:rPr>
        <w:t xml:space="preserve">nima, es decir, sin la necesidad de identificación por parte del </w:t>
      </w:r>
      <w:r w:rsidRPr="30D1C3F5" w:rsidR="132DC654">
        <w:rPr>
          <w:rFonts w:cs="Arial"/>
        </w:rPr>
        <w:t xml:space="preserve">solicitante </w:t>
      </w:r>
      <w:r w:rsidRPr="30D1C3F5" w:rsidR="17502ED4">
        <w:rPr>
          <w:rFonts w:cs="Arial"/>
        </w:rPr>
        <w:t>con un medio electrónico para poder cumplimentarla.</w:t>
      </w:r>
      <w:r w:rsidRPr="30D1C3F5" w:rsidR="7A2E1FA4">
        <w:rPr>
          <w:rFonts w:cs="Arial"/>
        </w:rPr>
        <w:t xml:space="preserve"> </w:t>
      </w:r>
    </w:p>
    <w:p w:rsidRPr="00B95078" w:rsidR="006C0BB6" w:rsidP="00A34EF0" w:rsidRDefault="1CCC92A8" w14:paraId="2E14CD89" w14:textId="6DB77903">
      <w:pPr>
        <w:spacing w:line="276" w:lineRule="auto"/>
        <w:rPr>
          <w:rFonts w:cs="Arial"/>
        </w:rPr>
      </w:pPr>
      <w:r w:rsidRPr="30D1C3F5">
        <w:rPr>
          <w:rFonts w:cs="Arial"/>
        </w:rPr>
        <w:t xml:space="preserve">Dentro de los procedimientos anónimos, además, estará configurada la necesidad </w:t>
      </w:r>
      <w:r w:rsidRPr="30D1C3F5" w:rsidR="262B981C">
        <w:rPr>
          <w:rFonts w:cs="Arial"/>
        </w:rPr>
        <w:t xml:space="preserve">o no </w:t>
      </w:r>
      <w:r w:rsidRPr="30D1C3F5" w:rsidR="2370A7A2">
        <w:rPr>
          <w:rFonts w:cs="Arial"/>
        </w:rPr>
        <w:t>de indicar, por parte del ciudadano, una dirección de correo electrónico donde recibir l</w:t>
      </w:r>
      <w:r w:rsidRPr="30D1C3F5" w:rsidR="7D95ADDD">
        <w:rPr>
          <w:rFonts w:cs="Arial"/>
        </w:rPr>
        <w:t xml:space="preserve">os avisos </w:t>
      </w:r>
      <w:r w:rsidRPr="30D1C3F5" w:rsidR="2370A7A2">
        <w:rPr>
          <w:rFonts w:cs="Arial"/>
        </w:rPr>
        <w:t xml:space="preserve"> por parte de la Administración.</w:t>
      </w:r>
    </w:p>
    <w:p w:rsidRPr="00B95078" w:rsidR="00EB3282" w:rsidP="00A34EF0" w:rsidRDefault="5531B3BF" w14:paraId="3905F5DA" w14:textId="77777777">
      <w:pPr>
        <w:spacing w:line="276" w:lineRule="auto"/>
        <w:rPr>
          <w:rFonts w:cs="Arial"/>
        </w:rPr>
      </w:pPr>
      <w:r w:rsidRPr="30D1C3F5">
        <w:rPr>
          <w:rFonts w:cs="Arial"/>
        </w:rPr>
        <w:t>Existen, por tanto, tres tipos de solicitudes anónimas dependiendo del grado de identificación que precisan:</w:t>
      </w:r>
    </w:p>
    <w:p w:rsidRPr="00B95078" w:rsidR="00EB3282" w:rsidP="00A34EF0" w:rsidRDefault="5531B3BF" w14:paraId="34B5782C" w14:textId="01EB3B48">
      <w:pPr>
        <w:pStyle w:val="Prrafodelista"/>
        <w:numPr>
          <w:ilvl w:val="0"/>
          <w:numId w:val="83"/>
        </w:numPr>
        <w:spacing w:line="276" w:lineRule="auto"/>
        <w:rPr>
          <w:rFonts w:cs="Arial"/>
        </w:rPr>
      </w:pPr>
      <w:r w:rsidRPr="30D1C3F5">
        <w:rPr>
          <w:rFonts w:cs="Arial"/>
          <w:b/>
          <w:bCs/>
        </w:rPr>
        <w:t xml:space="preserve">Solicitudes anónimas con </w:t>
      </w:r>
      <w:r w:rsidRPr="30D1C3F5" w:rsidR="0018E05F">
        <w:rPr>
          <w:rFonts w:cs="Arial"/>
          <w:b/>
          <w:bCs/>
        </w:rPr>
        <w:t>correo electrónico</w:t>
      </w:r>
      <w:r w:rsidRPr="30D1C3F5">
        <w:rPr>
          <w:rFonts w:cs="Arial"/>
          <w:b/>
          <w:bCs/>
        </w:rPr>
        <w:t xml:space="preserve"> obligatorio</w:t>
      </w:r>
      <w:r w:rsidRPr="30D1C3F5">
        <w:rPr>
          <w:rFonts w:cs="Arial"/>
        </w:rPr>
        <w:t xml:space="preserve">: </w:t>
      </w:r>
      <w:r w:rsidRPr="30D1C3F5" w:rsidR="2D91BF10">
        <w:rPr>
          <w:rFonts w:cs="Arial"/>
        </w:rPr>
        <w:t>s</w:t>
      </w:r>
      <w:r w:rsidRPr="30D1C3F5" w:rsidR="29ECE84A">
        <w:rPr>
          <w:rFonts w:cs="Arial"/>
        </w:rPr>
        <w:t>olicitudes</w:t>
      </w:r>
      <w:r w:rsidRPr="30D1C3F5">
        <w:rPr>
          <w:rFonts w:cs="Arial"/>
        </w:rPr>
        <w:t xml:space="preserve"> que requieren obligatoriamente </w:t>
      </w:r>
      <w:r w:rsidRPr="30D1C3F5" w:rsidR="65C4F160">
        <w:rPr>
          <w:rFonts w:cs="Arial"/>
        </w:rPr>
        <w:t xml:space="preserve">indicar </w:t>
      </w:r>
      <w:r w:rsidRPr="30D1C3F5">
        <w:rPr>
          <w:rFonts w:cs="Arial"/>
        </w:rPr>
        <w:t>un correo electrónico</w:t>
      </w:r>
      <w:r w:rsidRPr="30D1C3F5" w:rsidR="0018E05F">
        <w:rPr>
          <w:rFonts w:cs="Arial"/>
        </w:rPr>
        <w:t>, aunque el resto de datos identificativos no sean requeridos.</w:t>
      </w:r>
    </w:p>
    <w:p w:rsidRPr="00B95078" w:rsidR="00EB3282" w:rsidP="00A34EF0" w:rsidRDefault="5531B3BF" w14:paraId="3923E92B" w14:textId="498F9B74">
      <w:pPr>
        <w:pStyle w:val="Prrafodelista"/>
        <w:numPr>
          <w:ilvl w:val="0"/>
          <w:numId w:val="83"/>
        </w:numPr>
        <w:spacing w:line="276" w:lineRule="auto"/>
        <w:rPr>
          <w:rFonts w:cs="Arial"/>
        </w:rPr>
      </w:pPr>
      <w:r w:rsidRPr="30D1C3F5">
        <w:rPr>
          <w:rFonts w:cs="Arial"/>
          <w:b/>
          <w:bCs/>
        </w:rPr>
        <w:t xml:space="preserve">Solicitudes anónimas sin </w:t>
      </w:r>
      <w:r w:rsidRPr="30D1C3F5" w:rsidR="0018E05F">
        <w:rPr>
          <w:rFonts w:cs="Arial"/>
          <w:b/>
          <w:bCs/>
        </w:rPr>
        <w:t>correo electrónico</w:t>
      </w:r>
      <w:r w:rsidRPr="30D1C3F5">
        <w:rPr>
          <w:rFonts w:cs="Arial"/>
          <w:b/>
          <w:bCs/>
        </w:rPr>
        <w:t xml:space="preserve"> obligatorio</w:t>
      </w:r>
      <w:r w:rsidRPr="30D1C3F5">
        <w:rPr>
          <w:rFonts w:cs="Arial"/>
        </w:rPr>
        <w:t xml:space="preserve">: </w:t>
      </w:r>
      <w:r w:rsidRPr="30D1C3F5" w:rsidR="4025B9C8">
        <w:rPr>
          <w:rFonts w:cs="Arial"/>
        </w:rPr>
        <w:t>s</w:t>
      </w:r>
      <w:r w:rsidRPr="30D1C3F5" w:rsidR="29ECE84A">
        <w:rPr>
          <w:rFonts w:cs="Arial"/>
        </w:rPr>
        <w:t>olicitudes</w:t>
      </w:r>
      <w:r w:rsidRPr="30D1C3F5">
        <w:rPr>
          <w:rFonts w:cs="Arial"/>
        </w:rPr>
        <w:t xml:space="preserve"> que ofrecen la posibilidad de marcar voluntariamente datos de identificación</w:t>
      </w:r>
      <w:r w:rsidRPr="30D1C3F5" w:rsidR="0018E05F">
        <w:rPr>
          <w:rFonts w:cs="Arial"/>
        </w:rPr>
        <w:t>, entre los que se incluye una dirección de correo electrónico.</w:t>
      </w:r>
    </w:p>
    <w:p w:rsidRPr="00B95078" w:rsidR="00EB3282" w:rsidP="00A34EF0" w:rsidRDefault="5531B3BF" w14:paraId="04D8B7C9" w14:textId="60E3507B">
      <w:pPr>
        <w:pStyle w:val="Prrafodelista"/>
        <w:numPr>
          <w:ilvl w:val="0"/>
          <w:numId w:val="83"/>
        </w:numPr>
        <w:spacing w:line="276" w:lineRule="auto"/>
        <w:rPr>
          <w:rFonts w:cs="Arial"/>
        </w:rPr>
      </w:pPr>
      <w:r w:rsidRPr="30D1C3F5">
        <w:rPr>
          <w:rFonts w:cs="Arial"/>
          <w:b/>
          <w:bCs/>
        </w:rPr>
        <w:t xml:space="preserve">Solicitudes anónimas sin </w:t>
      </w:r>
      <w:r w:rsidRPr="30D1C3F5" w:rsidR="05D7B8A1">
        <w:rPr>
          <w:rFonts w:cs="Arial"/>
          <w:b/>
          <w:bCs/>
        </w:rPr>
        <w:t>datos identificativos</w:t>
      </w:r>
      <w:r w:rsidRPr="30D1C3F5">
        <w:rPr>
          <w:rFonts w:cs="Arial"/>
        </w:rPr>
        <w:t xml:space="preserve">: </w:t>
      </w:r>
      <w:r w:rsidRPr="30D1C3F5" w:rsidR="5302DD11">
        <w:rPr>
          <w:rFonts w:cs="Arial"/>
        </w:rPr>
        <w:t>s</w:t>
      </w:r>
      <w:r w:rsidRPr="30D1C3F5" w:rsidR="29ECE84A">
        <w:rPr>
          <w:rFonts w:cs="Arial"/>
        </w:rPr>
        <w:t>olicitudes</w:t>
      </w:r>
      <w:r w:rsidRPr="30D1C3F5">
        <w:rPr>
          <w:rFonts w:cs="Arial"/>
        </w:rPr>
        <w:t xml:space="preserve"> que no requieren ningún </w:t>
      </w:r>
      <w:r w:rsidRPr="30D1C3F5" w:rsidR="3CD98198">
        <w:rPr>
          <w:rFonts w:cs="Arial"/>
        </w:rPr>
        <w:t>dato</w:t>
      </w:r>
      <w:r w:rsidRPr="30D1C3F5" w:rsidR="05D7B8A1">
        <w:rPr>
          <w:rFonts w:cs="Arial"/>
        </w:rPr>
        <w:t xml:space="preserve"> identificativo (incluido el correo electrónico) y que, por lo tanto, no presentarán formulario para su introducción.</w:t>
      </w:r>
    </w:p>
    <w:p w:rsidRPr="00B95078" w:rsidR="006C0BB6" w:rsidP="00A34EF0" w:rsidRDefault="05D7B8A1" w14:paraId="5E128B90" w14:textId="77F80612">
      <w:pPr>
        <w:spacing w:line="276" w:lineRule="auto"/>
        <w:rPr>
          <w:rFonts w:cs="Arial"/>
        </w:rPr>
      </w:pPr>
      <w:r w:rsidRPr="30D1C3F5">
        <w:rPr>
          <w:rFonts w:cs="Arial"/>
        </w:rPr>
        <w:t xml:space="preserve">La información de qué tipo de solicitud conlleva cada procedimiento, será recuperada </w:t>
      </w:r>
      <w:r w:rsidRPr="30D1C3F5" w:rsidR="3516778A">
        <w:rPr>
          <w:rFonts w:cs="Arial"/>
        </w:rPr>
        <w:t xml:space="preserve">del CCP. </w:t>
      </w:r>
    </w:p>
    <w:p w:rsidRPr="00B95078" w:rsidR="0019197F" w:rsidP="00A34EF0" w:rsidRDefault="668034B0" w14:paraId="22979323" w14:textId="0DC6E58C">
      <w:pPr>
        <w:spacing w:line="276" w:lineRule="auto"/>
        <w:rPr>
          <w:rFonts w:cs="Arial"/>
        </w:rPr>
      </w:pPr>
      <w:r w:rsidRPr="30D1C3F5">
        <w:rPr>
          <w:rFonts w:cs="Arial"/>
        </w:rPr>
        <w:t>Las solicitudes anónim</w:t>
      </w:r>
      <w:r w:rsidRPr="30D1C3F5" w:rsidR="5F9F056A">
        <w:rPr>
          <w:rFonts w:cs="Arial"/>
        </w:rPr>
        <w:t>as</w:t>
      </w:r>
      <w:r w:rsidRPr="30D1C3F5" w:rsidR="18F5C318">
        <w:rPr>
          <w:rFonts w:cs="Arial"/>
        </w:rPr>
        <w:t xml:space="preserve"> conlleva</w:t>
      </w:r>
      <w:r w:rsidRPr="30D1C3F5" w:rsidR="496F8B98">
        <w:rPr>
          <w:rFonts w:cs="Arial"/>
        </w:rPr>
        <w:t>n,</w:t>
      </w:r>
      <w:r w:rsidRPr="30D1C3F5" w:rsidR="3CC1E27E">
        <w:rPr>
          <w:rFonts w:cs="Arial"/>
        </w:rPr>
        <w:t xml:space="preserve"> de manera general,</w:t>
      </w:r>
      <w:r w:rsidRPr="30D1C3F5" w:rsidR="496F8B98">
        <w:rPr>
          <w:rFonts w:cs="Arial"/>
        </w:rPr>
        <w:t xml:space="preserve"> otra serie de características que gestionará la aplicación:</w:t>
      </w:r>
    </w:p>
    <w:p w:rsidRPr="00B95078" w:rsidR="00CD44AE" w:rsidP="00A34EF0" w:rsidRDefault="496F8B98" w14:paraId="49CADE88" w14:textId="13B3292C">
      <w:pPr>
        <w:pStyle w:val="Prrafodelista"/>
        <w:numPr>
          <w:ilvl w:val="0"/>
          <w:numId w:val="83"/>
        </w:numPr>
        <w:spacing w:line="276" w:lineRule="auto"/>
        <w:rPr>
          <w:rFonts w:cs="Arial"/>
        </w:rPr>
      </w:pPr>
      <w:r w:rsidRPr="30D1C3F5">
        <w:rPr>
          <w:rFonts w:cs="Arial"/>
        </w:rPr>
        <w:t xml:space="preserve">No existen ni borradores ni plantillas. Dado que la persona que está haciendo la solicitud no está identificada, </w:t>
      </w:r>
      <w:r w:rsidRPr="30D1C3F5" w:rsidR="1DE00F4B">
        <w:rPr>
          <w:rFonts w:cs="Arial"/>
        </w:rPr>
        <w:t>no se gestionan ni borradores ni plantillas. Si la solicitud no se finaliza en la misma sesión, desaparecerá y si, el ciudadano vuelve a entrar en la aplicación, deberá iniciar una nueva desde cero.</w:t>
      </w:r>
    </w:p>
    <w:p w:rsidRPr="00B95078" w:rsidR="009D50D2" w:rsidP="00A34EF0" w:rsidRDefault="2CBA6E62" w14:paraId="16CFB4C0" w14:textId="77777777">
      <w:pPr>
        <w:pStyle w:val="Prrafodelista"/>
        <w:numPr>
          <w:ilvl w:val="0"/>
          <w:numId w:val="83"/>
        </w:numPr>
        <w:spacing w:line="276" w:lineRule="auto"/>
        <w:rPr>
          <w:rFonts w:cs="Arial"/>
        </w:rPr>
      </w:pPr>
      <w:r w:rsidRPr="30D1C3F5">
        <w:rPr>
          <w:rFonts w:cs="Arial"/>
        </w:rPr>
        <w:t xml:space="preserve">Sólo se mostrarán tres pasos de la solicitud: </w:t>
      </w:r>
    </w:p>
    <w:p w:rsidRPr="00B95078" w:rsidR="009D50D2" w:rsidP="00A34EF0" w:rsidRDefault="2CBA6E62" w14:paraId="0928790C" w14:textId="39498BE8">
      <w:pPr>
        <w:pStyle w:val="Prrafodelista"/>
        <w:numPr>
          <w:ilvl w:val="1"/>
          <w:numId w:val="83"/>
        </w:numPr>
        <w:spacing w:line="276" w:lineRule="auto"/>
        <w:rPr>
          <w:rFonts w:cs="Arial"/>
        </w:rPr>
      </w:pPr>
      <w:r w:rsidRPr="30D1C3F5">
        <w:rPr>
          <w:rFonts w:cs="Arial"/>
        </w:rPr>
        <w:t>Paso 2</w:t>
      </w:r>
      <w:r w:rsidRPr="30D1C3F5" w:rsidR="1993A155">
        <w:rPr>
          <w:rFonts w:cs="Arial"/>
        </w:rPr>
        <w:t xml:space="preserve"> </w:t>
      </w:r>
      <w:r w:rsidRPr="30D1C3F5">
        <w:rPr>
          <w:rFonts w:cs="Arial"/>
        </w:rPr>
        <w:t>-</w:t>
      </w:r>
      <w:r w:rsidRPr="30D1C3F5" w:rsidR="1993A155">
        <w:rPr>
          <w:rFonts w:cs="Arial"/>
        </w:rPr>
        <w:t xml:space="preserve"> </w:t>
      </w:r>
      <w:r w:rsidRPr="30D1C3F5">
        <w:rPr>
          <w:rFonts w:cs="Arial"/>
        </w:rPr>
        <w:t>Datos Específicos, con el formulario correspondiente y configurado.</w:t>
      </w:r>
    </w:p>
    <w:p w:rsidRPr="00B95078" w:rsidR="003D1B32" w:rsidP="00A34EF0" w:rsidRDefault="2CBA6E62" w14:paraId="2CE25C1D" w14:textId="471F2D4E">
      <w:pPr>
        <w:pStyle w:val="Prrafodelista"/>
        <w:numPr>
          <w:ilvl w:val="1"/>
          <w:numId w:val="83"/>
        </w:numPr>
        <w:spacing w:line="276" w:lineRule="auto"/>
        <w:rPr>
          <w:rFonts w:cs="Arial"/>
        </w:rPr>
      </w:pPr>
      <w:r w:rsidRPr="30D1C3F5">
        <w:rPr>
          <w:rFonts w:cs="Arial"/>
        </w:rPr>
        <w:t>Paso 4</w:t>
      </w:r>
      <w:r w:rsidRPr="30D1C3F5" w:rsidR="1993A155">
        <w:rPr>
          <w:rFonts w:cs="Arial"/>
        </w:rPr>
        <w:t xml:space="preserve"> </w:t>
      </w:r>
      <w:r w:rsidRPr="30D1C3F5">
        <w:rPr>
          <w:rFonts w:cs="Arial"/>
        </w:rPr>
        <w:t xml:space="preserve">- Documentos, donde se podrán incluir los documentos necesarios. Generalmente, no existirán tipologías de documentos </w:t>
      </w:r>
      <w:r w:rsidRPr="30D1C3F5" w:rsidR="1993A155">
        <w:rPr>
          <w:rFonts w:cs="Arial"/>
        </w:rPr>
        <w:t xml:space="preserve">configuradas en el CCP y todos los documentos entrarán sin </w:t>
      </w:r>
      <w:r w:rsidRPr="30D1C3F5" w:rsidR="4381F2DC">
        <w:rPr>
          <w:rFonts w:cs="Arial"/>
        </w:rPr>
        <w:t>clasificar</w:t>
      </w:r>
      <w:r w:rsidRPr="30D1C3F5" w:rsidR="1993A155">
        <w:rPr>
          <w:rFonts w:cs="Arial"/>
        </w:rPr>
        <w:t>.</w:t>
      </w:r>
    </w:p>
    <w:p w:rsidRPr="00B95078" w:rsidR="00D67D4D" w:rsidP="00A34EF0" w:rsidRDefault="1993A155" w14:paraId="1B3821DD" w14:textId="78BAB199">
      <w:pPr>
        <w:pStyle w:val="Prrafodelista"/>
        <w:numPr>
          <w:ilvl w:val="1"/>
          <w:numId w:val="83"/>
        </w:numPr>
        <w:spacing w:line="276" w:lineRule="auto"/>
        <w:rPr>
          <w:rFonts w:cs="Arial"/>
        </w:rPr>
      </w:pPr>
      <w:r w:rsidRPr="30D1C3F5">
        <w:rPr>
          <w:rFonts w:cs="Arial"/>
        </w:rPr>
        <w:t xml:space="preserve">Paso </w:t>
      </w:r>
      <w:r w:rsidRPr="30D1C3F5" w:rsidR="4381F2DC">
        <w:rPr>
          <w:rFonts w:cs="Arial"/>
        </w:rPr>
        <w:t>6, con el resumen de</w:t>
      </w:r>
      <w:r w:rsidRPr="30D1C3F5" w:rsidR="43CF52D3">
        <w:rPr>
          <w:rFonts w:cs="Arial"/>
        </w:rPr>
        <w:t xml:space="preserve"> los datos introducidos, </w:t>
      </w:r>
      <w:r w:rsidRPr="30D1C3F5" w:rsidR="7B7AEDD6">
        <w:rPr>
          <w:rFonts w:cs="Arial"/>
        </w:rPr>
        <w:t>PDF y proceso de envío.</w:t>
      </w:r>
    </w:p>
    <w:p w:rsidRPr="00B95078" w:rsidR="00682554" w:rsidP="00A34EF0" w:rsidRDefault="1DE00F4B" w14:paraId="1FB1D841" w14:textId="675ED6AF">
      <w:pPr>
        <w:pStyle w:val="Prrafodelista"/>
        <w:numPr>
          <w:ilvl w:val="0"/>
          <w:numId w:val="83"/>
        </w:numPr>
        <w:spacing w:line="276" w:lineRule="auto"/>
        <w:rPr>
          <w:rFonts w:cs="Arial"/>
        </w:rPr>
      </w:pPr>
      <w:r w:rsidRPr="30D1C3F5">
        <w:rPr>
          <w:rFonts w:cs="Arial"/>
        </w:rPr>
        <w:t xml:space="preserve">No existe proceso de firma. </w:t>
      </w:r>
      <w:r w:rsidRPr="30D1C3F5" w:rsidR="7B7AEDD6">
        <w:rPr>
          <w:rFonts w:cs="Arial"/>
        </w:rPr>
        <w:t>El paso de envío se ejecutará sin solicitar la firma de la solicitud</w:t>
      </w:r>
      <w:r w:rsidRPr="30D1C3F5" w:rsidR="767E3F21">
        <w:rPr>
          <w:rFonts w:cs="Arial"/>
        </w:rPr>
        <w:t>.</w:t>
      </w:r>
    </w:p>
    <w:p w:rsidRPr="00B33D95" w:rsidR="00B33D95" w:rsidP="00A34EF0" w:rsidRDefault="00B33D95" w14:paraId="00C650DA" w14:textId="77777777">
      <w:pPr>
        <w:spacing w:line="276" w:lineRule="auto"/>
        <w:ind w:left="360"/>
        <w:rPr>
          <w:rFonts w:cs="Arial"/>
        </w:rPr>
      </w:pPr>
    </w:p>
    <w:p w:rsidRPr="003E1BCF" w:rsidR="00B33D95" w:rsidP="00A34EF0" w:rsidRDefault="3834FE3A" w14:paraId="53187065" w14:textId="77777777">
      <w:pPr>
        <w:spacing w:line="276" w:lineRule="auto"/>
        <w:rPr>
          <w:rFonts w:cs="Arial"/>
          <w:b/>
          <w:bCs/>
          <w:color w:val="C00000"/>
        </w:rPr>
      </w:pPr>
      <w:r w:rsidRPr="30D1C3F5">
        <w:rPr>
          <w:rFonts w:cs="Arial"/>
          <w:b/>
          <w:bCs/>
          <w:color w:val="C00000"/>
        </w:rPr>
        <w:t>Pendiente de contrastar con EJIE como será el proceso de presentación de la solicitud (contextSubmission, PPS,…)</w:t>
      </w:r>
    </w:p>
    <w:p w:rsidRPr="00B95078" w:rsidR="009A60AD" w:rsidP="009A60AD" w:rsidRDefault="009A60AD" w14:paraId="14FCC3BF" w14:textId="77777777">
      <w:pPr>
        <w:jc w:val="left"/>
        <w:rPr>
          <w:rFonts w:cs="Arial"/>
        </w:rPr>
      </w:pPr>
    </w:p>
    <w:p w:rsidRPr="00B95078" w:rsidR="00F83A76" w:rsidP="4FB98DB2" w:rsidRDefault="1B9DD542" w14:paraId="42A45894" w14:textId="6B11D99F">
      <w:pPr>
        <w:pStyle w:val="Ttulo3"/>
        <w:jc w:val="left"/>
      </w:pPr>
      <w:bookmarkStart w:name="_Toc42782521" w:id="208"/>
      <w:bookmarkStart w:name="_Toc212993707" w:id="209"/>
      <w:bookmarkStart w:name="_Toc213765544" w:id="210"/>
      <w:r w:rsidRPr="00B95078">
        <w:t>Solicitudes anónimas con email obligatorio</w:t>
      </w:r>
      <w:bookmarkEnd w:id="208"/>
      <w:bookmarkEnd w:id="209"/>
      <w:bookmarkEnd w:id="210"/>
    </w:p>
    <w:p w:rsidRPr="00B95078" w:rsidR="008E194F" w:rsidP="00A34EF0" w:rsidRDefault="3BDAE0D0" w14:paraId="4821DBA0" w14:textId="75DF32BD">
      <w:pPr>
        <w:spacing w:line="276" w:lineRule="auto"/>
        <w:rPr>
          <w:rFonts w:cs="Arial"/>
        </w:rPr>
      </w:pPr>
      <w:r w:rsidRPr="30D1C3F5">
        <w:rPr>
          <w:rFonts w:cs="Arial"/>
        </w:rPr>
        <w:t xml:space="preserve">Las solicitudes anónimas </w:t>
      </w:r>
      <w:r w:rsidRPr="30D1C3F5" w:rsidR="55212D49">
        <w:rPr>
          <w:rFonts w:cs="Arial"/>
        </w:rPr>
        <w:t xml:space="preserve">con email obligatorio </w:t>
      </w:r>
      <w:r w:rsidRPr="30D1C3F5">
        <w:rPr>
          <w:rFonts w:cs="Arial"/>
        </w:rPr>
        <w:t>no requerirán autenticación por parte del ciudadano, pero sí se solicitará información de contacto con un</w:t>
      </w:r>
      <w:r w:rsidRPr="30D1C3F5" w:rsidR="55212D49">
        <w:rPr>
          <w:rFonts w:cs="Arial"/>
        </w:rPr>
        <w:t xml:space="preserve">a dirección de correo electrónico de manera </w:t>
      </w:r>
      <w:r w:rsidRPr="30D1C3F5">
        <w:rPr>
          <w:rFonts w:cs="Arial"/>
        </w:rPr>
        <w:t>obligatori</w:t>
      </w:r>
      <w:r w:rsidRPr="30D1C3F5" w:rsidR="55212D49">
        <w:rPr>
          <w:rFonts w:cs="Arial"/>
        </w:rPr>
        <w:t>a.</w:t>
      </w:r>
    </w:p>
    <w:p w:rsidRPr="00B95078" w:rsidR="008E194F" w:rsidP="00450E80" w:rsidRDefault="008E194F" w14:paraId="55F3552D" w14:textId="77777777">
      <w:pPr>
        <w:jc w:val="center"/>
        <w:rPr>
          <w:rFonts w:cs="Arial"/>
        </w:rPr>
      </w:pPr>
      <w:r w:rsidRPr="00B95078">
        <w:rPr>
          <w:rFonts w:cs="Arial"/>
          <w:noProof/>
        </w:rPr>
        <w:drawing>
          <wp:inline distT="0" distB="0" distL="0" distR="0" wp14:anchorId="0253B644" wp14:editId="6083ED6C">
            <wp:extent cx="3759200" cy="2928144"/>
            <wp:effectExtent l="0" t="0" r="0" b="5715"/>
            <wp:docPr id="142334384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43840" name="Imagen 1" descr="Interfaz de usuario gráfica, Texto, Aplicación, Correo electrónico&#10;&#10;El contenido generado por IA puede ser incorrecto."/>
                    <pic:cNvPicPr/>
                  </pic:nvPicPr>
                  <pic:blipFill>
                    <a:blip r:embed="rId141"/>
                    <a:stretch>
                      <a:fillRect/>
                    </a:stretch>
                  </pic:blipFill>
                  <pic:spPr>
                    <a:xfrm>
                      <a:off x="0" y="0"/>
                      <a:ext cx="3771058" cy="2937381"/>
                    </a:xfrm>
                    <a:prstGeom prst="rect">
                      <a:avLst/>
                    </a:prstGeom>
                  </pic:spPr>
                </pic:pic>
              </a:graphicData>
            </a:graphic>
          </wp:inline>
        </w:drawing>
      </w:r>
    </w:p>
    <w:p w:rsidRPr="00B95078" w:rsidR="00DB7507" w:rsidP="00A34EF0" w:rsidRDefault="14655A54" w14:paraId="7F16F02A" w14:textId="1AFFCEE5">
      <w:pPr>
        <w:spacing w:line="276" w:lineRule="auto"/>
        <w:rPr>
          <w:rFonts w:cs="Arial"/>
        </w:rPr>
      </w:pPr>
      <w:r w:rsidRPr="30D1C3F5">
        <w:rPr>
          <w:rFonts w:cs="Arial"/>
        </w:rPr>
        <w:t>Por razones evidentes,</w:t>
      </w:r>
      <w:r w:rsidRPr="30D1C3F5" w:rsidR="3BDAE0D0">
        <w:rPr>
          <w:rFonts w:cs="Arial"/>
        </w:rPr>
        <w:t xml:space="preserve"> no podrán guardarse borradores ni plantillas, ya que el usuario no está autenticado </w:t>
      </w:r>
      <w:r w:rsidRPr="30D1C3F5" w:rsidR="033E6705">
        <w:rPr>
          <w:rFonts w:cs="Arial"/>
        </w:rPr>
        <w:t>y no se podría recuperar ni borradores y plantillas asociadas.</w:t>
      </w:r>
    </w:p>
    <w:p w:rsidRPr="00B95078" w:rsidR="008E194F" w:rsidP="00A34EF0" w:rsidRDefault="3BDAE0D0" w14:paraId="1BB5963A" w14:textId="77777777">
      <w:pPr>
        <w:spacing w:line="276" w:lineRule="auto"/>
        <w:rPr>
          <w:rFonts w:cs="Arial"/>
        </w:rPr>
      </w:pPr>
      <w:r w:rsidRPr="30D1C3F5">
        <w:rPr>
          <w:rFonts w:cs="Arial"/>
        </w:rPr>
        <w:t>Las solicitudes anónimas sólo tendrán 3 pasos:</w:t>
      </w:r>
    </w:p>
    <w:p w:rsidRPr="00B95078" w:rsidR="008E194F" w:rsidP="00A34EF0" w:rsidRDefault="3BDAE0D0" w14:paraId="2050F20F" w14:textId="72247D4F">
      <w:pPr>
        <w:spacing w:line="276" w:lineRule="auto"/>
        <w:rPr>
          <w:rFonts w:cs="Arial"/>
        </w:rPr>
      </w:pPr>
      <w:r w:rsidRPr="30D1C3F5">
        <w:rPr>
          <w:rFonts w:cs="Arial"/>
          <w:b/>
          <w:bCs/>
        </w:rPr>
        <w:t>Paso1 – Datos específicos</w:t>
      </w:r>
      <w:r w:rsidRPr="30D1C3F5">
        <w:rPr>
          <w:rFonts w:cs="Arial"/>
        </w:rPr>
        <w:t xml:space="preserve">: </w:t>
      </w:r>
      <w:r w:rsidRPr="30D1C3F5" w:rsidR="0400262A">
        <w:rPr>
          <w:rFonts w:cs="Arial"/>
        </w:rPr>
        <w:t>d</w:t>
      </w:r>
      <w:r w:rsidRPr="30D1C3F5" w:rsidR="6E3986A3">
        <w:rPr>
          <w:rFonts w:cs="Arial"/>
        </w:rPr>
        <w:t>onde</w:t>
      </w:r>
      <w:r w:rsidRPr="30D1C3F5">
        <w:rPr>
          <w:rFonts w:cs="Arial"/>
        </w:rPr>
        <w:t xml:space="preserve"> se cumplimentará el formulario asociado.</w:t>
      </w:r>
    </w:p>
    <w:p w:rsidRPr="00B95078" w:rsidR="008E194F" w:rsidP="00A34EF0" w:rsidRDefault="008E194F" w14:paraId="5C62EBC2" w14:textId="47B67BB9">
      <w:pPr>
        <w:spacing w:line="276" w:lineRule="auto"/>
      </w:pPr>
    </w:p>
    <w:p w:rsidR="0A08C4B8" w:rsidP="30944950" w:rsidRDefault="0A08C4B8" w14:paraId="2D46B191" w14:textId="45A4CC92">
      <w:pPr>
        <w:jc w:val="left"/>
      </w:pPr>
      <w:r>
        <w:rPr>
          <w:noProof/>
        </w:rPr>
        <w:drawing>
          <wp:inline distT="0" distB="0" distL="0" distR="0" wp14:anchorId="077DD08E" wp14:editId="2E90937B">
            <wp:extent cx="5400675" cy="2981325"/>
            <wp:effectExtent l="0" t="0" r="0" b="0"/>
            <wp:docPr id="20404643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4335"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675" cy="2981325"/>
                    </a:xfrm>
                    <a:prstGeom prst="rect">
                      <a:avLst/>
                    </a:prstGeom>
                  </pic:spPr>
                </pic:pic>
              </a:graphicData>
            </a:graphic>
          </wp:inline>
        </w:drawing>
      </w:r>
    </w:p>
    <w:p w:rsidRPr="00B95078" w:rsidR="008E194F" w:rsidP="00A34EF0" w:rsidRDefault="3BDAE0D0" w14:paraId="59FB6829" w14:textId="4DF71C6D">
      <w:pPr>
        <w:spacing w:line="276" w:lineRule="auto"/>
        <w:rPr>
          <w:rFonts w:cs="Arial"/>
        </w:rPr>
      </w:pPr>
      <w:r w:rsidRPr="1D50CD2C">
        <w:rPr>
          <w:rFonts w:cs="Arial"/>
          <w:b/>
          <w:bCs/>
        </w:rPr>
        <w:t>Paso 2 – Documentación:</w:t>
      </w:r>
      <w:r w:rsidRPr="1D50CD2C">
        <w:rPr>
          <w:rFonts w:cs="Arial"/>
        </w:rPr>
        <w:t xml:space="preserve">  </w:t>
      </w:r>
      <w:r w:rsidRPr="1D50CD2C" w:rsidR="2C755338">
        <w:rPr>
          <w:rFonts w:cs="Arial"/>
        </w:rPr>
        <w:t>d</w:t>
      </w:r>
      <w:r w:rsidRPr="1D50CD2C" w:rsidR="6E3986A3">
        <w:rPr>
          <w:rFonts w:cs="Arial"/>
        </w:rPr>
        <w:t>onde</w:t>
      </w:r>
      <w:r w:rsidRPr="1D50CD2C">
        <w:rPr>
          <w:rFonts w:cs="Arial"/>
        </w:rPr>
        <w:t xml:space="preserve"> se </w:t>
      </w:r>
      <w:r w:rsidRPr="1D50CD2C" w:rsidR="0B6054D2">
        <w:rPr>
          <w:rFonts w:cs="Arial"/>
        </w:rPr>
        <w:t>podrán incluir los documentos de la solicitud según la configuración de tipos especificados en en el CCP</w:t>
      </w:r>
      <w:commentRangeStart w:id="211"/>
      <w:commentRangeStart w:id="212"/>
      <w:commentRangeEnd w:id="211"/>
      <w:r w:rsidR="008E194F">
        <w:commentReference w:id="211"/>
      </w:r>
      <w:commentRangeEnd w:id="212"/>
      <w:r w:rsidR="008E194F">
        <w:commentReference w:id="212"/>
      </w:r>
    </w:p>
    <w:p w:rsidRPr="00B95078" w:rsidR="008E194F" w:rsidP="00450E80" w:rsidRDefault="008E194F" w14:paraId="1CD7E24F" w14:textId="05E9770E">
      <w:pPr>
        <w:jc w:val="center"/>
      </w:pPr>
    </w:p>
    <w:p w:rsidR="1728C3B5" w:rsidP="30944950" w:rsidRDefault="1728C3B5" w14:paraId="0DF5A91C" w14:textId="5ACABE75">
      <w:pPr>
        <w:jc w:val="center"/>
      </w:pPr>
      <w:r>
        <w:rPr>
          <w:noProof/>
        </w:rPr>
        <w:drawing>
          <wp:inline distT="0" distB="0" distL="0" distR="0" wp14:anchorId="58CE2051" wp14:editId="40CA5E4D">
            <wp:extent cx="5400675" cy="2981325"/>
            <wp:effectExtent l="0" t="0" r="0" b="0"/>
            <wp:docPr id="20931550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5099"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675" cy="2981325"/>
                    </a:xfrm>
                    <a:prstGeom prst="rect">
                      <a:avLst/>
                    </a:prstGeom>
                  </pic:spPr>
                </pic:pic>
              </a:graphicData>
            </a:graphic>
          </wp:inline>
        </w:drawing>
      </w:r>
    </w:p>
    <w:p w:rsidRPr="00B95078" w:rsidR="008E194F" w:rsidP="4FB98DB2" w:rsidRDefault="008E194F" w14:paraId="2111BC61" w14:textId="77777777">
      <w:pPr>
        <w:jc w:val="left"/>
        <w:rPr>
          <w:rFonts w:cs="Arial"/>
        </w:rPr>
      </w:pPr>
    </w:p>
    <w:p w:rsidRPr="00B95078" w:rsidR="008E194F" w:rsidP="4FB98DB2" w:rsidRDefault="008E194F" w14:paraId="40749A3F" w14:textId="5A72D120">
      <w:pPr>
        <w:jc w:val="left"/>
        <w:rPr>
          <w:rFonts w:cs="Arial"/>
        </w:rPr>
      </w:pPr>
      <w:r w:rsidRPr="00B95078">
        <w:rPr>
          <w:rFonts w:cs="Arial"/>
          <w:b/>
          <w:bCs/>
        </w:rPr>
        <w:t>Paso 3 – Revisar y enviar</w:t>
      </w:r>
      <w:r w:rsidRPr="00B95078">
        <w:rPr>
          <w:rFonts w:cs="Arial"/>
        </w:rPr>
        <w:t xml:space="preserve">: </w:t>
      </w:r>
      <w:r w:rsidRPr="00B95078" w:rsidR="60091BFA">
        <w:rPr>
          <w:rFonts w:cs="Arial"/>
        </w:rPr>
        <w:t>s</w:t>
      </w:r>
      <w:r w:rsidRPr="00B95078" w:rsidR="5CBEDF95">
        <w:rPr>
          <w:rFonts w:cs="Arial"/>
        </w:rPr>
        <w:t>e</w:t>
      </w:r>
      <w:r w:rsidRPr="00B95078">
        <w:rPr>
          <w:rFonts w:cs="Arial"/>
        </w:rPr>
        <w:t xml:space="preserve"> mostrará el resumen, el PDF y la opción de enviar (sin firmar).</w:t>
      </w:r>
    </w:p>
    <w:p w:rsidRPr="00B95078" w:rsidR="008E194F" w:rsidP="00450E80" w:rsidRDefault="008E194F" w14:paraId="544E47E4" w14:textId="1577B76D">
      <w:pPr>
        <w:jc w:val="center"/>
      </w:pPr>
    </w:p>
    <w:p w:rsidR="5B7A09CA" w:rsidP="30944950" w:rsidRDefault="5B7A09CA" w14:paraId="7292BB21" w14:textId="0931303A">
      <w:pPr>
        <w:jc w:val="center"/>
      </w:pPr>
      <w:r>
        <w:rPr>
          <w:noProof/>
        </w:rPr>
        <w:drawing>
          <wp:inline distT="0" distB="0" distL="0" distR="0" wp14:anchorId="33324CE7" wp14:editId="186DA11C">
            <wp:extent cx="5400675" cy="2990850"/>
            <wp:effectExtent l="0" t="0" r="0" b="0"/>
            <wp:docPr id="10447642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4219"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675" cy="2990850"/>
                    </a:xfrm>
                    <a:prstGeom prst="rect">
                      <a:avLst/>
                    </a:prstGeom>
                  </pic:spPr>
                </pic:pic>
              </a:graphicData>
            </a:graphic>
          </wp:inline>
        </w:drawing>
      </w:r>
    </w:p>
    <w:p w:rsidRPr="00B95078" w:rsidR="008E194F" w:rsidP="00A34EF0" w:rsidRDefault="3BDAE0D0" w14:paraId="5A28C9F9" w14:textId="611C1A29">
      <w:pPr>
        <w:spacing w:line="276" w:lineRule="auto"/>
        <w:rPr>
          <w:rFonts w:cs="Arial"/>
        </w:rPr>
      </w:pPr>
      <w:r w:rsidRPr="30D1C3F5">
        <w:rPr>
          <w:rFonts w:cs="Arial"/>
        </w:rPr>
        <w:t>Una vez tramitada, se mostrará la pantalla de éxito con el número de registro y la opción de descargar justificante</w:t>
      </w:r>
      <w:r w:rsidRPr="30D1C3F5" w:rsidR="38F75113">
        <w:rPr>
          <w:rFonts w:cs="Arial"/>
        </w:rPr>
        <w:t xml:space="preserve"> de solicitud</w:t>
      </w:r>
      <w:r w:rsidRPr="30D1C3F5">
        <w:rPr>
          <w:rFonts w:cs="Arial"/>
        </w:rPr>
        <w:t>:</w:t>
      </w:r>
    </w:p>
    <w:p w:rsidRPr="00B95078" w:rsidR="008E194F" w:rsidP="00A34EF0" w:rsidRDefault="008E194F" w14:paraId="69D92E9F" w14:textId="0B7FF0C4">
      <w:pPr>
        <w:spacing w:line="276" w:lineRule="auto"/>
      </w:pPr>
    </w:p>
    <w:p w:rsidR="1F5EB9E7" w:rsidP="30944950" w:rsidRDefault="19AABF3C" w14:paraId="16541AEE" w14:textId="0A04ECE1">
      <w:pPr>
        <w:jc w:val="center"/>
      </w:pPr>
      <w:commentRangeStart w:id="213"/>
      <w:commentRangeStart w:id="214"/>
      <w:r>
        <w:rPr>
          <w:noProof/>
        </w:rPr>
        <w:drawing>
          <wp:inline distT="0" distB="0" distL="0" distR="0" wp14:anchorId="0CCCA076" wp14:editId="2DADDCA0">
            <wp:extent cx="3676839" cy="2921150"/>
            <wp:effectExtent l="0" t="0" r="0" b="0"/>
            <wp:docPr id="15358748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74805" name=""/>
                    <pic:cNvPicPr/>
                  </pic:nvPicPr>
                  <pic:blipFill>
                    <a:blip r:embed="rId145">
                      <a:extLst>
                        <a:ext uri="{28A0092B-C50C-407E-A947-70E740481C1C}">
                          <a14:useLocalDpi xmlns:a14="http://schemas.microsoft.com/office/drawing/2010/main" val="0"/>
                        </a:ext>
                      </a:extLst>
                    </a:blip>
                    <a:stretch>
                      <a:fillRect/>
                    </a:stretch>
                  </pic:blipFill>
                  <pic:spPr>
                    <a:xfrm>
                      <a:off x="0" y="0"/>
                      <a:ext cx="3676839" cy="2921150"/>
                    </a:xfrm>
                    <a:prstGeom prst="rect">
                      <a:avLst/>
                    </a:prstGeom>
                  </pic:spPr>
                </pic:pic>
              </a:graphicData>
            </a:graphic>
          </wp:inline>
        </w:drawing>
      </w:r>
      <w:commentRangeEnd w:id="213"/>
      <w:r w:rsidR="1F5EB9E7">
        <w:commentReference w:id="213"/>
      </w:r>
      <w:commentRangeEnd w:id="214"/>
      <w:r w:rsidR="1F5EB9E7">
        <w:commentReference w:id="214"/>
      </w:r>
    </w:p>
    <w:p w:rsidR="1D81B559" w:rsidP="00A34EF0" w:rsidRDefault="1D81B559" w14:paraId="1144648E" w14:textId="391950DC">
      <w:pPr>
        <w:jc w:val="center"/>
      </w:pPr>
      <w:r>
        <w:rPr>
          <w:noProof/>
        </w:rPr>
        <w:drawing>
          <wp:inline distT="0" distB="0" distL="0" distR="0" wp14:anchorId="0E17BAB2" wp14:editId="60EE0B88">
            <wp:extent cx="3292886" cy="3045250"/>
            <wp:effectExtent l="0" t="0" r="0" b="0"/>
            <wp:docPr id="13292417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41735" name="Picture 1329241735"/>
                    <pic:cNvPicPr/>
                  </pic:nvPicPr>
                  <pic:blipFill>
                    <a:blip r:embed="rId146">
                      <a:extLst>
                        <a:ext uri="{28A0092B-C50C-407E-A947-70E740481C1C}">
                          <a14:useLocalDpi xmlns:a14="http://schemas.microsoft.com/office/drawing/2010/main"/>
                        </a:ext>
                      </a:extLst>
                    </a:blip>
                    <a:stretch>
                      <a:fillRect/>
                    </a:stretch>
                  </pic:blipFill>
                  <pic:spPr>
                    <a:xfrm>
                      <a:off x="0" y="0"/>
                      <a:ext cx="3292886" cy="3045250"/>
                    </a:xfrm>
                    <a:prstGeom prst="rect">
                      <a:avLst/>
                    </a:prstGeom>
                  </pic:spPr>
                </pic:pic>
              </a:graphicData>
            </a:graphic>
          </wp:inline>
        </w:drawing>
      </w:r>
    </w:p>
    <w:p w:rsidRPr="00B95078" w:rsidR="00450E80" w:rsidP="4FB98DB2" w:rsidRDefault="00450E80" w14:paraId="4F968CA0" w14:textId="77777777">
      <w:pPr>
        <w:jc w:val="left"/>
        <w:rPr>
          <w:rFonts w:cs="Arial"/>
        </w:rPr>
      </w:pPr>
    </w:p>
    <w:p w:rsidRPr="00B95078" w:rsidR="008E194F" w:rsidP="00A34EF0" w:rsidRDefault="033E6705" w14:paraId="4BDE6972" w14:textId="141D2EAB">
      <w:pPr>
        <w:spacing w:line="276" w:lineRule="auto"/>
        <w:rPr>
          <w:rFonts w:cs="Arial"/>
        </w:rPr>
      </w:pPr>
      <w:r w:rsidRPr="30D1C3F5">
        <w:rPr>
          <w:rFonts w:cs="Arial"/>
          <w:b/>
          <w:bCs/>
        </w:rPr>
        <w:t>NOTA:</w:t>
      </w:r>
      <w:r w:rsidRPr="30D1C3F5">
        <w:rPr>
          <w:rFonts w:cs="Arial"/>
        </w:rPr>
        <w:t xml:space="preserve"> </w:t>
      </w:r>
      <w:r w:rsidRPr="30D1C3F5" w:rsidR="3BDAE0D0">
        <w:rPr>
          <w:rFonts w:cs="Arial"/>
        </w:rPr>
        <w:t>En el caso de NO enviarse y cerrar la sesión, el borrador no será recuperable. Será purgado en el proceso periódico de eliminación de borradores.</w:t>
      </w:r>
    </w:p>
    <w:p w:rsidRPr="00B95078" w:rsidR="008E194F" w:rsidP="008E194F" w:rsidRDefault="008E194F" w14:paraId="2E801288" w14:textId="77777777">
      <w:pPr>
        <w:spacing w:before="0" w:after="160" w:line="259" w:lineRule="auto"/>
        <w:jc w:val="left"/>
        <w:rPr>
          <w:rFonts w:cs="Arial"/>
          <w:b/>
          <w:bCs/>
          <w:iCs/>
          <w:color w:val="009797"/>
          <w:sz w:val="28"/>
          <w:szCs w:val="28"/>
        </w:rPr>
      </w:pPr>
      <w:r w:rsidRPr="00B95078">
        <w:rPr>
          <w:rFonts w:cs="Arial"/>
        </w:rPr>
        <w:br w:type="page"/>
      </w:r>
    </w:p>
    <w:p w:rsidRPr="00B95078" w:rsidR="00D8170E" w:rsidP="4FB98DB2" w:rsidRDefault="1AA60696" w14:paraId="008ECAC9" w14:textId="4FA3B3EA">
      <w:pPr>
        <w:pStyle w:val="Ttulo3"/>
        <w:jc w:val="left"/>
      </w:pPr>
      <w:bookmarkStart w:name="_Toc1658353226" w:id="215"/>
      <w:bookmarkStart w:name="_Toc212993708" w:id="216"/>
      <w:bookmarkStart w:name="_Toc213765545" w:id="217"/>
      <w:r w:rsidRPr="00B95078">
        <w:t>Solicitudes anónimas sin email obligatorio</w:t>
      </w:r>
      <w:bookmarkEnd w:id="215"/>
      <w:bookmarkEnd w:id="216"/>
      <w:bookmarkEnd w:id="217"/>
      <w:r w:rsidRPr="00B95078">
        <w:t xml:space="preserve"> </w:t>
      </w:r>
    </w:p>
    <w:p w:rsidRPr="00B95078" w:rsidR="008E194F" w:rsidP="00A34EF0" w:rsidRDefault="3BDAE0D0" w14:paraId="5AAC24FD" w14:textId="227BC059">
      <w:pPr>
        <w:spacing w:line="276" w:lineRule="auto"/>
        <w:rPr>
          <w:rFonts w:cs="Arial"/>
        </w:rPr>
      </w:pPr>
      <w:r w:rsidRPr="30D1C3F5">
        <w:rPr>
          <w:rFonts w:cs="Arial"/>
        </w:rPr>
        <w:t>Desde CCP se notificará si un procedimiento está definido para la realización de solicitudes anónimas sin email, identificando dos posibles casuísticas:</w:t>
      </w:r>
    </w:p>
    <w:p w:rsidRPr="00B95078" w:rsidR="008E194F" w:rsidP="00A34EF0" w:rsidRDefault="1E43F23C" w14:paraId="1913DA13" w14:textId="4820F5D6">
      <w:pPr>
        <w:pStyle w:val="Titulo4"/>
        <w:numPr>
          <w:ilvl w:val="0"/>
          <w:numId w:val="0"/>
        </w:numPr>
        <w:spacing w:line="276" w:lineRule="auto"/>
      </w:pPr>
      <w:bookmarkStart w:name="_Toc136355100" w:id="218"/>
      <w:r>
        <w:t>Caso 1.- Se piden datos de contacto opcionales</w:t>
      </w:r>
      <w:bookmarkEnd w:id="218"/>
    </w:p>
    <w:p w:rsidRPr="00B95078" w:rsidR="008E194F" w:rsidP="00A34EF0" w:rsidRDefault="3BDAE0D0" w14:paraId="29A1D9E1" w14:textId="77777777">
      <w:pPr>
        <w:spacing w:line="276" w:lineRule="auto"/>
        <w:rPr>
          <w:rFonts w:cs="Arial"/>
        </w:rPr>
      </w:pPr>
      <w:r w:rsidRPr="30D1C3F5">
        <w:rPr>
          <w:rFonts w:cs="Arial"/>
        </w:rPr>
        <w:t>En este caso se mostrará la pantalla de recuperación de datos de contacto (no obligatorios)</w:t>
      </w:r>
    </w:p>
    <w:p w:rsidRPr="00B95078" w:rsidR="008E194F" w:rsidP="00A34EF0" w:rsidRDefault="008E194F" w14:paraId="41305173" w14:textId="34987AEA">
      <w:pPr>
        <w:spacing w:line="276" w:lineRule="auto"/>
      </w:pPr>
    </w:p>
    <w:p w:rsidR="656C8B4E" w:rsidP="30944950" w:rsidRDefault="656C8B4E" w14:paraId="1389F3D9" w14:textId="6D5458FC">
      <w:pPr>
        <w:jc w:val="center"/>
      </w:pPr>
      <w:r>
        <w:rPr>
          <w:noProof/>
        </w:rPr>
        <w:drawing>
          <wp:inline distT="0" distB="0" distL="0" distR="0" wp14:anchorId="27C44B03" wp14:editId="41846572">
            <wp:extent cx="5400675" cy="3019425"/>
            <wp:effectExtent l="0" t="0" r="0" b="0"/>
            <wp:docPr id="785641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41763" name=""/>
                    <pic:cNvPicPr/>
                  </pic:nvPicPr>
                  <pic:blipFill>
                    <a:blip r:embed="rId147">
                      <a:extLst>
                        <a:ext uri="{28A0092B-C50C-407E-A947-70E740481C1C}">
                          <a14:useLocalDpi xmlns:a14="http://schemas.microsoft.com/office/drawing/2010/main" val="0"/>
                        </a:ext>
                      </a:extLst>
                    </a:blip>
                    <a:stretch>
                      <a:fillRect/>
                    </a:stretch>
                  </pic:blipFill>
                  <pic:spPr>
                    <a:xfrm>
                      <a:off x="0" y="0"/>
                      <a:ext cx="5400675" cy="3019425"/>
                    </a:xfrm>
                    <a:prstGeom prst="rect">
                      <a:avLst/>
                    </a:prstGeom>
                  </pic:spPr>
                </pic:pic>
              </a:graphicData>
            </a:graphic>
          </wp:inline>
        </w:drawing>
      </w:r>
    </w:p>
    <w:p w:rsidRPr="00B95078" w:rsidR="008E194F" w:rsidP="00A34EF0" w:rsidRDefault="3BDAE0D0" w14:paraId="75B171E8" w14:textId="77777777">
      <w:pPr>
        <w:spacing w:line="276" w:lineRule="auto"/>
        <w:rPr>
          <w:rFonts w:cs="Arial"/>
        </w:rPr>
      </w:pPr>
      <w:r w:rsidRPr="30D1C3F5">
        <w:rPr>
          <w:rFonts w:cs="Arial"/>
        </w:rPr>
        <w:t>Los pasos de datos específicos, documentación y resumen serán igual que si fuera anónimo, y la pantalla de finalización mostrará, además del número de registro, un token de identificación de la solicitud.</w:t>
      </w:r>
    </w:p>
    <w:p w:rsidRPr="00B95078" w:rsidR="008E194F" w:rsidP="00450E80" w:rsidRDefault="008E194F" w14:paraId="336BB5E9" w14:textId="486BCF2C">
      <w:pPr>
        <w:jc w:val="center"/>
      </w:pPr>
    </w:p>
    <w:p w:rsidR="69A313C5" w:rsidP="30944950" w:rsidRDefault="69A313C5" w14:paraId="58D52E77" w14:textId="3F740E4D">
      <w:pPr>
        <w:jc w:val="center"/>
      </w:pPr>
      <w:r>
        <w:rPr>
          <w:noProof/>
        </w:rPr>
        <w:drawing>
          <wp:inline distT="0" distB="0" distL="0" distR="0" wp14:anchorId="11C8655D" wp14:editId="59EC1410">
            <wp:extent cx="3010193" cy="2430529"/>
            <wp:effectExtent l="0" t="0" r="0" b="0"/>
            <wp:docPr id="4641010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01033" name=""/>
                    <pic:cNvPicPr/>
                  </pic:nvPicPr>
                  <pic:blipFill>
                    <a:blip r:embed="rId148">
                      <a:extLst>
                        <a:ext uri="{28A0092B-C50C-407E-A947-70E740481C1C}">
                          <a14:useLocalDpi xmlns:a14="http://schemas.microsoft.com/office/drawing/2010/main"/>
                        </a:ext>
                      </a:extLst>
                    </a:blip>
                    <a:stretch>
                      <a:fillRect/>
                    </a:stretch>
                  </pic:blipFill>
                  <pic:spPr>
                    <a:xfrm>
                      <a:off x="0" y="0"/>
                      <a:ext cx="3010193" cy="2430529"/>
                    </a:xfrm>
                    <a:prstGeom prst="rect">
                      <a:avLst/>
                    </a:prstGeom>
                  </pic:spPr>
                </pic:pic>
              </a:graphicData>
            </a:graphic>
          </wp:inline>
        </w:drawing>
      </w:r>
    </w:p>
    <w:p w:rsidRPr="00B95078" w:rsidR="008E194F" w:rsidP="003E1BCF" w:rsidRDefault="3A27E89C" w14:paraId="462E8363" w14:textId="6D49BE96">
      <w:pPr>
        <w:pStyle w:val="Titulo4"/>
        <w:numPr>
          <w:ilvl w:val="0"/>
          <w:numId w:val="0"/>
        </w:numPr>
      </w:pPr>
      <w:bookmarkStart w:name="_Toc1146206339" w:id="219"/>
      <w:r w:rsidRPr="00B95078">
        <w:t>Caso 2.- No se piden datos de contacto</w:t>
      </w:r>
      <w:bookmarkEnd w:id="219"/>
    </w:p>
    <w:p w:rsidRPr="00B95078" w:rsidR="008E194F" w:rsidP="00A34EF0" w:rsidRDefault="3BDAE0D0" w14:paraId="01733B58" w14:textId="5E51A097">
      <w:pPr>
        <w:spacing w:line="276" w:lineRule="auto"/>
        <w:rPr>
          <w:rFonts w:cs="Arial"/>
        </w:rPr>
      </w:pPr>
      <w:r w:rsidRPr="30D1C3F5">
        <w:rPr>
          <w:rFonts w:cs="Arial"/>
        </w:rPr>
        <w:t xml:space="preserve">En este caso no habrá pantalla de datos de contacto y se accederá directamente a la pantalla de datos específicos, documentación, resumen, y la pantalla de finalización mostrará, además del número de registro, </w:t>
      </w:r>
      <w:r w:rsidRPr="00A34EF0">
        <w:rPr>
          <w:rFonts w:cs="Arial"/>
          <w:b/>
          <w:bCs/>
        </w:rPr>
        <w:t>un token de identificación de la solicitud.</w:t>
      </w:r>
      <w:r w:rsidRPr="30D1C3F5">
        <w:rPr>
          <w:rFonts w:cs="Arial"/>
        </w:rPr>
        <w:t xml:space="preserve"> </w:t>
      </w:r>
    </w:p>
    <w:p w:rsidRPr="00B95078" w:rsidR="008E194F" w:rsidP="00A34EF0" w:rsidRDefault="3BDAE0D0" w14:paraId="3CB8524C" w14:textId="77777777">
      <w:pPr>
        <w:spacing w:line="276" w:lineRule="auto"/>
        <w:rPr>
          <w:rFonts w:cs="Arial"/>
        </w:rPr>
      </w:pPr>
      <w:r w:rsidRPr="30D1C3F5">
        <w:rPr>
          <w:rFonts w:cs="Arial"/>
        </w:rPr>
        <w:t>Con el mismo juego de pantallas del caso 1 sin la pantalla de identificación.</w:t>
      </w:r>
    </w:p>
    <w:p w:rsidRPr="00B95078" w:rsidR="008E194F" w:rsidP="00A34EF0" w:rsidRDefault="008E194F" w14:paraId="0639F159" w14:textId="77777777">
      <w:pPr>
        <w:spacing w:line="276" w:lineRule="auto"/>
        <w:rPr>
          <w:rFonts w:cs="Arial"/>
        </w:rPr>
      </w:pPr>
    </w:p>
    <w:p w:rsidRPr="00B95078" w:rsidR="008E194F" w:rsidP="00A34EF0" w:rsidRDefault="3BDAE0D0" w14:paraId="77ECAA10" w14:textId="77777777">
      <w:pPr>
        <w:spacing w:line="276" w:lineRule="auto"/>
        <w:rPr>
          <w:rFonts w:cs="Arial"/>
        </w:rPr>
      </w:pPr>
      <w:r w:rsidRPr="30D1C3F5">
        <w:rPr>
          <w:rFonts w:cs="Arial"/>
        </w:rPr>
        <w:t>Para ambas casuísticas, en el caso de NO enviarse y cerrar la sesión, el borrador no será recuperable. Será purgado en el proceso periódico de eliminación de borradores.</w:t>
      </w:r>
    </w:p>
    <w:p w:rsidRPr="00B95078" w:rsidR="008E194F" w:rsidP="00A34EF0" w:rsidRDefault="4415C780" w14:paraId="4D4513A2" w14:textId="7CD0359F">
      <w:pPr>
        <w:spacing w:line="276" w:lineRule="auto"/>
        <w:rPr>
          <w:rFonts w:cs="Arial"/>
        </w:rPr>
      </w:pPr>
      <w:r w:rsidRPr="30D1C3F5">
        <w:rPr>
          <w:rFonts w:cs="Arial"/>
        </w:rPr>
        <w:t>Por razones evidentes,</w:t>
      </w:r>
      <w:r w:rsidRPr="30D1C3F5" w:rsidR="3BDAE0D0">
        <w:rPr>
          <w:rFonts w:cs="Arial"/>
        </w:rPr>
        <w:t xml:space="preserve"> no podrán guardarse borradores ni plantillas, ya que el usuario no está autenticado por lo que los borradores son irrecuperables</w:t>
      </w:r>
      <w:r w:rsidRPr="30D1C3F5" w:rsidR="308D1E97">
        <w:rPr>
          <w:rFonts w:cs="Arial"/>
        </w:rPr>
        <w:t xml:space="preserve"> y las plantillas carecen de sentido</w:t>
      </w:r>
      <w:r w:rsidRPr="30D1C3F5" w:rsidR="3BDAE0D0">
        <w:rPr>
          <w:rFonts w:cs="Arial"/>
        </w:rPr>
        <w:t>.</w:t>
      </w:r>
    </w:p>
    <w:p w:rsidRPr="00B95078" w:rsidR="00C068A0" w:rsidP="00A34EF0" w:rsidRDefault="00C068A0" w14:paraId="343319B1" w14:textId="77777777">
      <w:pPr>
        <w:spacing w:line="276" w:lineRule="auto"/>
        <w:rPr>
          <w:rFonts w:cs="Arial"/>
        </w:rPr>
      </w:pPr>
    </w:p>
    <w:p w:rsidRPr="00B95078" w:rsidR="008E194F" w:rsidP="4FB98DB2" w:rsidRDefault="3A27E89C" w14:paraId="7329382F" w14:textId="127A1D5C">
      <w:pPr>
        <w:pStyle w:val="Ttulo2"/>
        <w:jc w:val="left"/>
      </w:pPr>
      <w:bookmarkStart w:name="_Toc237176167" w:id="220"/>
      <w:bookmarkStart w:name="_Toc212993709" w:id="221"/>
      <w:bookmarkStart w:name="_Toc213765546" w:id="222"/>
      <w:r w:rsidRPr="00B95078">
        <w:t>Otras Acciones Telemáticas</w:t>
      </w:r>
      <w:bookmarkEnd w:id="220"/>
      <w:bookmarkEnd w:id="221"/>
      <w:bookmarkEnd w:id="222"/>
    </w:p>
    <w:p w:rsidRPr="00B95078" w:rsidR="008E194F" w:rsidP="4FB98DB2" w:rsidRDefault="3A27E89C" w14:paraId="0F5D683A" w14:textId="0F0B7B7E">
      <w:pPr>
        <w:pStyle w:val="Ttulo3"/>
        <w:jc w:val="left"/>
      </w:pPr>
      <w:bookmarkStart w:name="_Toc1485872979" w:id="223"/>
      <w:bookmarkStart w:name="_Toc212993710" w:id="224"/>
      <w:bookmarkStart w:name="_Toc213765547" w:id="225"/>
      <w:r w:rsidRPr="00B95078">
        <w:t>Aceptación, Recurso, Aportación, Alegación, Desistimiento, Renuncia y Aplazamiento, Subsanación de documentación en N instancia.</w:t>
      </w:r>
      <w:bookmarkEnd w:id="223"/>
      <w:bookmarkEnd w:id="224"/>
      <w:bookmarkEnd w:id="225"/>
    </w:p>
    <w:p w:rsidR="30D1C3F5" w:rsidP="00A34EF0" w:rsidRDefault="30D1C3F5" w14:paraId="1E0A18C4" w14:textId="18CABD1E">
      <w:pPr>
        <w:spacing w:line="276" w:lineRule="auto"/>
        <w:rPr>
          <w:rFonts w:cs="Arial"/>
          <w:color w:val="000000" w:themeColor="text1"/>
        </w:rPr>
      </w:pPr>
    </w:p>
    <w:p w:rsidRPr="00B95078" w:rsidR="008E194F" w:rsidP="00A34EF0" w:rsidRDefault="62B49050" w14:paraId="5582F215" w14:textId="610B4F01">
      <w:pPr>
        <w:spacing w:line="276" w:lineRule="auto"/>
        <w:rPr>
          <w:rFonts w:cs="Arial"/>
          <w:color w:val="000000" w:themeColor="text1"/>
        </w:rPr>
      </w:pPr>
      <w:r w:rsidRPr="30D1C3F5">
        <w:rPr>
          <w:rFonts w:cs="Arial"/>
          <w:color w:val="000000" w:themeColor="text1"/>
        </w:rPr>
        <w:t xml:space="preserve">Estas acciones telemáticas forman parte del ciclo de vida de un expediente iniciado en la solicitud telemática y que puede requerir de otras acciones con el fin de completarlo de manera exitosa o proceder a su cierre.  </w:t>
      </w:r>
    </w:p>
    <w:p w:rsidRPr="00B95078" w:rsidR="008E194F" w:rsidP="00A34EF0" w:rsidRDefault="62B49050" w14:paraId="1544475E" w14:textId="5A00130A">
      <w:pPr>
        <w:spacing w:line="276" w:lineRule="auto"/>
        <w:rPr>
          <w:rFonts w:cs="Arial"/>
          <w:color w:val="000000" w:themeColor="text1"/>
        </w:rPr>
      </w:pPr>
      <w:r w:rsidRPr="30D1C3F5">
        <w:rPr>
          <w:rFonts w:cs="Arial"/>
          <w:color w:val="000000" w:themeColor="text1"/>
        </w:rPr>
        <w:t xml:space="preserve">La tramitación en toolkit de estas acciones telemáticas se basa en la misma estructura y secuencia de pasos que la solicitud, por lo que el orquestador tendrá la capacidad total para llevarlas a cabo. La configuración de pasos que se mostrarán para cada una de ellas estará supeditado a la información que, de los distintos elementos, exista en el CCP, es decir, en base a la configuración existente para cada relación procedimiento – acción telemática – instancia, tal y como se especifica en el epígrafe </w:t>
      </w:r>
      <w:r w:rsidRPr="00A34EF0">
        <w:rPr>
          <w:rFonts w:cs="Arial"/>
          <w:i/>
          <w:iCs/>
          <w:color w:val="000000" w:themeColor="text1"/>
        </w:rPr>
        <w:t>Configuración dinámica de pasos a mostrar</w:t>
      </w:r>
      <w:r w:rsidRPr="30D1C3F5">
        <w:rPr>
          <w:rFonts w:cs="Arial"/>
          <w:color w:val="000000" w:themeColor="text1"/>
        </w:rPr>
        <w:t xml:space="preserve"> del</w:t>
      </w:r>
      <w:r w:rsidRPr="30D1C3F5" w:rsidR="1ADF43E5">
        <w:rPr>
          <w:rFonts w:cs="Arial"/>
          <w:color w:val="000000" w:themeColor="text1"/>
        </w:rPr>
        <w:t xml:space="preserve"> punto 4 de este documento.</w:t>
      </w:r>
    </w:p>
    <w:p w:rsidRPr="00B95078" w:rsidR="008E194F" w:rsidP="30D1C3F5" w:rsidRDefault="008E194F" w14:paraId="6895F99D" w14:textId="6BBBE70D">
      <w:pPr>
        <w:jc w:val="left"/>
        <w:rPr>
          <w:rFonts w:cs="Arial"/>
          <w:color w:val="000000" w:themeColor="text1"/>
        </w:rPr>
      </w:pPr>
    </w:p>
    <w:p w:rsidRPr="00B95078" w:rsidR="008E194F" w:rsidP="30D1C3F5" w:rsidRDefault="008E194F" w14:paraId="6D9632E8" w14:textId="1848F606">
      <w:pPr>
        <w:rPr>
          <w:rFonts w:cs="Arial"/>
          <w:shd w:val="clear" w:color="auto" w:fill="FFFFFF"/>
        </w:rPr>
      </w:pPr>
    </w:p>
    <w:p w:rsidRPr="00B95078" w:rsidR="008E194F" w:rsidP="4FB98DB2" w:rsidRDefault="3BDAE0D0" w14:paraId="4CFBCD25" w14:textId="1F0876B7">
      <w:pPr>
        <w:jc w:val="left"/>
        <w:rPr>
          <w:rFonts w:cs="Arial"/>
        </w:rPr>
      </w:pPr>
      <w:r w:rsidRPr="30D1C3F5">
        <w:rPr>
          <w:rFonts w:cs="Arial"/>
        </w:rPr>
        <w:t>Estos datos de contexto se enviarán al orquestador a través de un archivo XML depositado por Mi Carpeta en PIF, trasladando la ruta como parámetro de entrada al orquestador:</w:t>
      </w:r>
      <w:r w:rsidRPr="30D1C3F5" w:rsidR="1A44303E">
        <w:rPr>
          <w:rFonts w:cs="Arial"/>
        </w:rPr>
        <w:t xml:space="preserve"> (apilamiento)</w:t>
      </w:r>
    </w:p>
    <w:p w:rsidRPr="00B95078" w:rsidR="008E194F" w:rsidP="4FB98DB2" w:rsidRDefault="008E194F" w14:paraId="72F9D01E" w14:textId="77777777">
      <w:pPr>
        <w:jc w:val="left"/>
        <w:rPr>
          <w:rFonts w:cs="Arial"/>
        </w:rPr>
      </w:pPr>
      <w:r w:rsidRPr="00B95078">
        <w:rPr>
          <w:rFonts w:cs="Arial"/>
        </w:rPr>
        <w:t>Ejemplo:</w:t>
      </w:r>
    </w:p>
    <w:p w:rsidRPr="00B95078" w:rsidR="008E194F" w:rsidP="4FB98DB2" w:rsidRDefault="008E194F" w14:paraId="74B1FA45" w14:textId="77777777">
      <w:pPr>
        <w:jc w:val="left"/>
        <w:rPr>
          <w:rFonts w:cs="Arial"/>
          <w:sz w:val="16"/>
          <w:szCs w:val="16"/>
        </w:rPr>
      </w:pPr>
      <w:r w:rsidRPr="00B95078">
        <w:rPr>
          <w:rFonts w:cs="Arial"/>
          <w:sz w:val="18"/>
          <w:szCs w:val="18"/>
        </w:rPr>
        <w:t>?rutaPifContext=/x43k/r02g/pfdContextUnified-1750765021818-3189001.xml&amp;codApp=x43n</w:t>
      </w:r>
    </w:p>
    <w:p w:rsidRPr="00B95078" w:rsidR="008E194F" w:rsidP="4FB98DB2" w:rsidRDefault="008E194F" w14:paraId="6ADB0E24" w14:textId="77777777">
      <w:pPr>
        <w:jc w:val="left"/>
        <w:rPr>
          <w:rFonts w:cs="Arial"/>
          <w:color w:val="000000"/>
          <w:shd w:val="clear" w:color="auto" w:fill="FFFFFF"/>
        </w:rPr>
      </w:pPr>
    </w:p>
    <w:p w:rsidRPr="00B95078" w:rsidR="008E194F" w:rsidP="4FB98DB2" w:rsidRDefault="008E194F" w14:paraId="70BA7CA0" w14:textId="77777777">
      <w:pPr>
        <w:jc w:val="left"/>
        <w:rPr>
          <w:rFonts w:cs="Arial"/>
        </w:rPr>
      </w:pPr>
      <w:r w:rsidRPr="00B95078">
        <w:rPr>
          <w:rFonts w:cs="Arial"/>
        </w:rPr>
        <w:t>El contenido de este archivo es el siguiente:</w:t>
      </w:r>
    </w:p>
    <w:p w:rsidRPr="00B9737F" w:rsidR="008E194F" w:rsidP="4FB98DB2" w:rsidRDefault="008E194F" w14:paraId="3D4C0893" w14:textId="77777777">
      <w:pPr>
        <w:jc w:val="left"/>
        <w:rPr>
          <w:rFonts w:cs="Arial"/>
          <w:sz w:val="14"/>
          <w:szCs w:val="14"/>
          <w:lang w:val="en-US"/>
        </w:rPr>
      </w:pPr>
      <w:r w:rsidRPr="00B9737F">
        <w:rPr>
          <w:rFonts w:cs="Arial"/>
          <w:sz w:val="14"/>
          <w:szCs w:val="14"/>
          <w:lang w:val="en-US"/>
        </w:rPr>
        <w:t>&lt;contextSubmission&gt;</w:t>
      </w:r>
    </w:p>
    <w:p w:rsidRPr="00B9737F" w:rsidR="008E194F" w:rsidP="4FB98DB2" w:rsidRDefault="008E194F" w14:paraId="28F1D262"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&lt;procedureID&gt;0117601&lt;/procedureID&gt;</w:t>
      </w:r>
    </w:p>
    <w:p w:rsidRPr="00B9737F" w:rsidR="008E194F" w:rsidP="4FB98DB2" w:rsidRDefault="008E194F" w14:paraId="6020D16A"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&lt;departmentID&gt;17&lt;/departmentID&gt;</w:t>
      </w:r>
    </w:p>
    <w:p w:rsidRPr="00B9737F" w:rsidR="008E194F" w:rsidP="4FB98DB2" w:rsidRDefault="008E194F" w14:paraId="660ECB36"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&lt;managingUnitID&gt;2326&lt;/managingUnitID&gt;</w:t>
      </w:r>
    </w:p>
    <w:p w:rsidRPr="00B9737F" w:rsidR="008E194F" w:rsidP="4FB98DB2" w:rsidRDefault="008E194F" w14:paraId="6096D28C"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&lt;deliveryKey&gt;17&lt;/deliveryKey&gt;</w:t>
      </w:r>
    </w:p>
    <w:p w:rsidRPr="00B9737F" w:rsidR="008E194F" w:rsidP="4FB98DB2" w:rsidRDefault="008E194F" w14:paraId="15182F56"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&lt;senderID&gt;10000040P&lt;/senderID&gt;</w:t>
      </w:r>
    </w:p>
    <w:p w:rsidRPr="00B95078" w:rsidR="008E194F" w:rsidP="4FB98DB2" w:rsidRDefault="008E194F" w14:paraId="5BDCADFD" w14:textId="77777777">
      <w:pPr>
        <w:jc w:val="left"/>
        <w:rPr>
          <w:rFonts w:cs="Arial"/>
          <w:sz w:val="14"/>
          <w:szCs w:val="14"/>
        </w:rPr>
      </w:pPr>
      <w:r w:rsidRPr="00B9737F">
        <w:rPr>
          <w:rFonts w:cs="Arial"/>
          <w:sz w:val="14"/>
          <w:szCs w:val="14"/>
          <w:lang w:val="en-US"/>
        </w:rPr>
        <w:tab/>
      </w:r>
      <w:r w:rsidRPr="00B95078">
        <w:rPr>
          <w:rFonts w:cs="Arial"/>
          <w:sz w:val="14"/>
          <w:szCs w:val="14"/>
        </w:rPr>
        <w:t>&lt;participantID&gt;R02T14BC4A8E82EDA4B77AB7D6FFA01796A03BDB3AA2&lt;/participantID&gt;</w:t>
      </w:r>
    </w:p>
    <w:p w:rsidRPr="00B95078" w:rsidR="008E194F" w:rsidP="4FB98DB2" w:rsidRDefault="008E194F" w14:paraId="3C0BA225" w14:textId="77777777">
      <w:pPr>
        <w:jc w:val="left"/>
        <w:rPr>
          <w:rFonts w:cs="Arial"/>
          <w:sz w:val="14"/>
          <w:szCs w:val="14"/>
        </w:rPr>
      </w:pPr>
      <w:r w:rsidRPr="00B95078">
        <w:rPr>
          <w:rFonts w:cs="Arial"/>
          <w:sz w:val="14"/>
          <w:szCs w:val="14"/>
        </w:rPr>
        <w:tab/>
      </w:r>
      <w:r w:rsidRPr="00B95078">
        <w:rPr>
          <w:rFonts w:cs="Arial"/>
          <w:sz w:val="14"/>
          <w:szCs w:val="14"/>
        </w:rPr>
        <w:t>&lt;senderName&gt;CIUDADANOTRES INDUSTRIATRES TRES&lt;/senderName&gt;</w:t>
      </w:r>
    </w:p>
    <w:p w:rsidRPr="00B9737F" w:rsidR="008E194F" w:rsidP="4FB98DB2" w:rsidRDefault="008E194F" w14:paraId="25583A1D" w14:textId="77777777">
      <w:pPr>
        <w:jc w:val="left"/>
        <w:rPr>
          <w:rFonts w:cs="Arial"/>
          <w:sz w:val="14"/>
          <w:szCs w:val="14"/>
          <w:lang w:val="en-US"/>
        </w:rPr>
      </w:pPr>
      <w:r w:rsidRPr="00B95078">
        <w:rPr>
          <w:rFonts w:cs="Arial"/>
          <w:sz w:val="14"/>
          <w:szCs w:val="14"/>
        </w:rPr>
        <w:tab/>
      </w:r>
      <w:r w:rsidRPr="00B9737F">
        <w:rPr>
          <w:rFonts w:cs="Arial"/>
          <w:sz w:val="14"/>
          <w:szCs w:val="14"/>
          <w:lang w:val="en-US"/>
        </w:rPr>
        <w:t>&lt;submissionType&gt;8&lt;/submissionType&gt;</w:t>
      </w:r>
    </w:p>
    <w:p w:rsidRPr="00B9737F" w:rsidR="008E194F" w:rsidP="4FB98DB2" w:rsidRDefault="008E194F" w14:paraId="44BA27C0"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&lt;folderID&gt;R02T491D4391B562874308F193D97908156B2AC00A16&lt;/folderID&gt;</w:t>
      </w:r>
    </w:p>
    <w:p w:rsidRPr="00B9737F" w:rsidR="008E194F" w:rsidP="4FB98DB2" w:rsidRDefault="008E194F" w14:paraId="3493D9F3"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&lt;folderNumber&gt;APCA_AUT_MNS-2025-00021&lt;/folderNumber&gt;</w:t>
      </w:r>
    </w:p>
    <w:p w:rsidRPr="00B9737F" w:rsidR="008E194F" w:rsidP="4FB98DB2" w:rsidRDefault="008E194F" w14:paraId="271D1A04"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&lt;dataControl&gt;</w:t>
      </w:r>
    </w:p>
    <w:p w:rsidRPr="00B9737F" w:rsidR="008E194F" w:rsidP="4FB98DB2" w:rsidRDefault="008E194F" w14:paraId="227BE405"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&lt;type&gt;messageControl&lt;/type&gt;</w:t>
      </w:r>
    </w:p>
    <w:p w:rsidRPr="00B9737F" w:rsidR="008E194F" w:rsidP="4FB98DB2" w:rsidRDefault="008E194F" w14:paraId="05E7621F"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&lt;value&gt;S&lt;/value&gt;</w:t>
      </w:r>
    </w:p>
    <w:p w:rsidRPr="00B9737F" w:rsidR="008E194F" w:rsidP="4FB98DB2" w:rsidRDefault="008E194F" w14:paraId="18ABEB9F"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&lt;/dataControl&gt;</w:t>
      </w:r>
    </w:p>
    <w:p w:rsidRPr="00B9737F" w:rsidR="008E194F" w:rsidP="4FB98DB2" w:rsidRDefault="008E194F" w14:paraId="167AFA9F"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&lt;ApplicantInfo&gt;</w:t>
      </w:r>
    </w:p>
    <w:p w:rsidRPr="00B9737F" w:rsidR="008E194F" w:rsidP="4FB98DB2" w:rsidRDefault="008E194F" w14:paraId="06ED60A9"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&lt;language&gt;eu&lt;/language&gt;</w:t>
      </w:r>
    </w:p>
    <w:p w:rsidRPr="00B9737F" w:rsidR="008E194F" w:rsidP="4FB98DB2" w:rsidRDefault="008E194F" w14:paraId="5BA1DE07"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&lt;persons&gt;</w:t>
      </w:r>
    </w:p>
    <w:p w:rsidRPr="00B9737F" w:rsidR="008E194F" w:rsidP="4FB98DB2" w:rsidRDefault="008E194F" w14:paraId="6BCF99F1"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&lt;person&gt;</w:t>
      </w:r>
    </w:p>
    <w:p w:rsidRPr="00B9737F" w:rsidR="008E194F" w:rsidP="4FB98DB2" w:rsidRDefault="008E194F" w14:paraId="1651A5DE"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&lt;holderShip&gt;1&lt;/holderShip&gt;</w:t>
      </w:r>
    </w:p>
    <w:p w:rsidRPr="00B9737F" w:rsidR="008E194F" w:rsidP="4FB98DB2" w:rsidRDefault="008E194F" w14:paraId="5554FE1A"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&lt;personType&gt;1&lt;/personType&gt;</w:t>
      </w:r>
    </w:p>
    <w:p w:rsidRPr="00B95078" w:rsidR="008E194F" w:rsidP="4FB98DB2" w:rsidRDefault="008E194F" w14:paraId="38A51E16" w14:textId="77777777">
      <w:pPr>
        <w:jc w:val="left"/>
        <w:rPr>
          <w:rFonts w:cs="Arial"/>
          <w:sz w:val="14"/>
          <w:szCs w:val="14"/>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5078">
        <w:rPr>
          <w:rFonts w:cs="Arial"/>
          <w:sz w:val="14"/>
          <w:szCs w:val="14"/>
        </w:rPr>
        <w:t>&lt;id&gt;10000040P&lt;/id&gt;</w:t>
      </w:r>
    </w:p>
    <w:p w:rsidRPr="00B95078" w:rsidR="008E194F" w:rsidP="4FB98DB2" w:rsidRDefault="008E194F" w14:paraId="31800863"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&lt;name&gt;CIUDADANOTRES&lt;/name&gt;</w:t>
      </w:r>
    </w:p>
    <w:p w:rsidRPr="00B95078" w:rsidR="008E194F" w:rsidP="4FB98DB2" w:rsidRDefault="008E194F" w14:paraId="17CE8201"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&lt;apellido1&gt;INDUSTRIATRES&lt;/apellido1&gt;</w:t>
      </w:r>
    </w:p>
    <w:p w:rsidRPr="00B95078" w:rsidR="008E194F" w:rsidP="4FB98DB2" w:rsidRDefault="008E194F" w14:paraId="685E1124"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&lt;apellido2&gt;TRES&lt;/apellido2&gt;</w:t>
      </w:r>
    </w:p>
    <w:p w:rsidRPr="00B95078" w:rsidR="008E194F" w:rsidP="4FB98DB2" w:rsidRDefault="008E194F" w14:paraId="7BC4756E"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&lt;/person&gt;</w:t>
      </w:r>
    </w:p>
    <w:p w:rsidRPr="00B95078" w:rsidR="008E194F" w:rsidP="4FB98DB2" w:rsidRDefault="008E194F" w14:paraId="3AD9F79F"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&lt;/persons&gt;</w:t>
      </w:r>
    </w:p>
    <w:p w:rsidRPr="00B95078" w:rsidR="008E194F" w:rsidP="4FB98DB2" w:rsidRDefault="008E194F" w14:paraId="56FD4F93" w14:textId="77777777">
      <w:pPr>
        <w:jc w:val="left"/>
        <w:rPr>
          <w:rFonts w:cs="Arial"/>
          <w:sz w:val="14"/>
          <w:szCs w:val="14"/>
        </w:rPr>
      </w:pPr>
      <w:r w:rsidRPr="00B95078">
        <w:rPr>
          <w:rFonts w:cs="Arial"/>
          <w:sz w:val="14"/>
          <w:szCs w:val="14"/>
        </w:rPr>
        <w:tab/>
      </w:r>
      <w:r w:rsidRPr="00B95078">
        <w:rPr>
          <w:rFonts w:cs="Arial"/>
          <w:sz w:val="14"/>
          <w:szCs w:val="14"/>
        </w:rPr>
        <w:t>&lt;/ApplicantInfo&gt;</w:t>
      </w:r>
    </w:p>
    <w:p w:rsidRPr="00B95078" w:rsidR="008E194F" w:rsidP="4FB98DB2" w:rsidRDefault="008E194F" w14:paraId="4EE298D0" w14:textId="77777777">
      <w:pPr>
        <w:jc w:val="left"/>
        <w:rPr>
          <w:rFonts w:cs="Arial"/>
          <w:sz w:val="14"/>
          <w:szCs w:val="14"/>
        </w:rPr>
      </w:pPr>
      <w:r w:rsidRPr="00B95078">
        <w:rPr>
          <w:rFonts w:cs="Arial"/>
          <w:sz w:val="14"/>
          <w:szCs w:val="14"/>
        </w:rPr>
        <w:tab/>
      </w:r>
      <w:r w:rsidRPr="00B95078">
        <w:rPr>
          <w:rFonts w:cs="Arial"/>
          <w:sz w:val="14"/>
          <w:szCs w:val="14"/>
        </w:rPr>
        <w:t>&lt;document&gt;</w:t>
      </w:r>
    </w:p>
    <w:p w:rsidRPr="00B95078" w:rsidR="008E194F" w:rsidP="4FB98DB2" w:rsidRDefault="008E194F" w14:paraId="660D384E"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&lt;campoHiddenSolicitud&gt;1&lt;/campoHiddenSolicitud&gt;</w:t>
      </w:r>
    </w:p>
    <w:p w:rsidRPr="00B95078" w:rsidR="008E194F" w:rsidP="4FB98DB2" w:rsidRDefault="008E194F" w14:paraId="2435F2E3"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&lt;deparmentName&gt;</w:t>
      </w:r>
    </w:p>
    <w:p w:rsidRPr="00B95078" w:rsidR="008E194F" w:rsidP="4FB98DB2" w:rsidRDefault="008E194F" w14:paraId="44B3AD2E"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&lt;es&gt;INDUSTRIA, TRANSICIÓN ENERGÉTICA Y SOSTENIBILIDAD&lt;/es&gt;</w:t>
      </w:r>
    </w:p>
    <w:p w:rsidRPr="00B95078" w:rsidR="008E194F" w:rsidP="4FB98DB2" w:rsidRDefault="008E194F" w14:paraId="3C0798D3"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&lt;eu&gt;INDUSTRIA, TRANTSIZIO ENERGETIKOA ETA JASANGARRITASUNA&lt;/eu&gt;</w:t>
      </w:r>
    </w:p>
    <w:p w:rsidRPr="00B9737F" w:rsidR="008E194F" w:rsidP="4FB98DB2" w:rsidRDefault="008E194F" w14:paraId="0A7EABB3" w14:textId="77777777">
      <w:pPr>
        <w:jc w:val="left"/>
        <w:rPr>
          <w:rFonts w:cs="Arial"/>
          <w:sz w:val="14"/>
          <w:szCs w:val="14"/>
          <w:lang w:val="en-US"/>
        </w:rPr>
      </w:pPr>
      <w:r w:rsidRPr="00B95078">
        <w:rPr>
          <w:rFonts w:cs="Arial"/>
          <w:sz w:val="14"/>
          <w:szCs w:val="14"/>
        </w:rPr>
        <w:tab/>
      </w:r>
      <w:r w:rsidRPr="00B95078">
        <w:rPr>
          <w:rFonts w:cs="Arial"/>
          <w:sz w:val="14"/>
          <w:szCs w:val="14"/>
        </w:rPr>
        <w:tab/>
      </w:r>
      <w:r w:rsidRPr="00B9737F">
        <w:rPr>
          <w:rFonts w:cs="Arial"/>
          <w:sz w:val="14"/>
          <w:szCs w:val="14"/>
          <w:lang w:val="en-US"/>
        </w:rPr>
        <w:t>&lt;/deparmentName&gt;</w:t>
      </w:r>
    </w:p>
    <w:p w:rsidRPr="00B9737F" w:rsidR="008E194F" w:rsidP="4FB98DB2" w:rsidRDefault="008E194F" w14:paraId="388DABB9"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&lt;folder&gt;APCA_AUT_MNS-2025-00021 - 4890213827 - centro hue 1 (APCA_AUT_MNS-2025-00021)&lt;/folder&gt;</w:t>
      </w:r>
    </w:p>
    <w:p w:rsidRPr="00B9737F" w:rsidR="008E194F" w:rsidP="4FB98DB2" w:rsidRDefault="008E194F" w14:paraId="2E01ACCD"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&lt;purpose&gt;</w:t>
      </w:r>
    </w:p>
    <w:p w:rsidRPr="00B95078" w:rsidR="008E194F" w:rsidP="4FB98DB2" w:rsidRDefault="008E194F" w14:paraId="114F1116" w14:textId="77777777">
      <w:pPr>
        <w:jc w:val="left"/>
        <w:rPr>
          <w:rFonts w:cs="Arial"/>
          <w:sz w:val="14"/>
          <w:szCs w:val="14"/>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5078">
        <w:rPr>
          <w:rFonts w:cs="Arial"/>
          <w:sz w:val="14"/>
          <w:szCs w:val="14"/>
        </w:rPr>
        <w:t>&lt;managingUnit&gt;</w:t>
      </w:r>
    </w:p>
    <w:p w:rsidRPr="00B95078" w:rsidR="008E194F" w:rsidP="4FB98DB2" w:rsidRDefault="008E194F" w14:paraId="214F3FF4"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&lt;es&gt;DIRECCIÓN DE ADMINISTRACIÓN AMBIENTAL&lt;/es&gt;</w:t>
      </w:r>
    </w:p>
    <w:p w:rsidRPr="00B95078" w:rsidR="008E194F" w:rsidP="4FB98DB2" w:rsidRDefault="008E194F" w14:paraId="785527A3"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&lt;eu&gt;INGURUMEN ADMINISTRAZIOAREN ZUZENDARITZA&lt;/eu&gt;</w:t>
      </w:r>
    </w:p>
    <w:p w:rsidRPr="00B95078" w:rsidR="008E194F" w:rsidP="4FB98DB2" w:rsidRDefault="008E194F" w14:paraId="75DE9AA9"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&lt;/managingUnit&gt;</w:t>
      </w:r>
    </w:p>
    <w:p w:rsidRPr="00B95078" w:rsidR="008E194F" w:rsidP="4FB98DB2" w:rsidRDefault="008E194F" w14:paraId="77E04EBC"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&lt;procedure&gt;</w:t>
      </w:r>
    </w:p>
    <w:p w:rsidRPr="00B95078" w:rsidR="008E194F" w:rsidP="4FB98DB2" w:rsidRDefault="008E194F" w14:paraId="7339808C"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&lt;es&gt;Solicitar la autorización de Actividades Potencialmente Contaminadoras de la Atmósfera&lt;/es&gt;</w:t>
      </w:r>
    </w:p>
    <w:p w:rsidRPr="00B95078" w:rsidR="008E194F" w:rsidP="4FB98DB2" w:rsidRDefault="008E194F" w14:paraId="00057D9D" w14:textId="77777777">
      <w:pPr>
        <w:jc w:val="left"/>
        <w:rPr>
          <w:rFonts w:cs="Arial"/>
          <w:sz w:val="14"/>
          <w:szCs w:val="14"/>
        </w:rPr>
      </w:pP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ab/>
      </w:r>
      <w:r w:rsidRPr="00B95078">
        <w:rPr>
          <w:rFonts w:cs="Arial"/>
          <w:sz w:val="14"/>
          <w:szCs w:val="14"/>
        </w:rPr>
        <w:t>&lt;eu&gt;Atmosfera Kutsa Dezaketen Jardueren baimena eskatzea&lt;/eu&gt;</w:t>
      </w:r>
    </w:p>
    <w:p w:rsidRPr="00B9737F" w:rsidR="008E194F" w:rsidP="4FB98DB2" w:rsidRDefault="008E194F" w14:paraId="6DB0A229" w14:textId="77777777">
      <w:pPr>
        <w:jc w:val="left"/>
        <w:rPr>
          <w:rFonts w:cs="Arial"/>
          <w:sz w:val="14"/>
          <w:szCs w:val="14"/>
          <w:lang w:val="en-US"/>
        </w:rPr>
      </w:pPr>
      <w:r w:rsidRPr="00B95078">
        <w:rPr>
          <w:rFonts w:cs="Arial"/>
          <w:sz w:val="14"/>
          <w:szCs w:val="14"/>
        </w:rPr>
        <w:tab/>
      </w:r>
      <w:r w:rsidRPr="00B95078">
        <w:rPr>
          <w:rFonts w:cs="Arial"/>
          <w:sz w:val="14"/>
          <w:szCs w:val="14"/>
        </w:rPr>
        <w:tab/>
      </w:r>
      <w:r w:rsidRPr="00B95078">
        <w:rPr>
          <w:rFonts w:cs="Arial"/>
          <w:sz w:val="14"/>
          <w:szCs w:val="14"/>
        </w:rPr>
        <w:tab/>
      </w:r>
      <w:r w:rsidRPr="00B9737F">
        <w:rPr>
          <w:rFonts w:cs="Arial"/>
          <w:sz w:val="14"/>
          <w:szCs w:val="14"/>
          <w:lang w:val="en-US"/>
        </w:rPr>
        <w:t>&lt;/procedure&gt;</w:t>
      </w:r>
    </w:p>
    <w:p w:rsidRPr="00B9737F" w:rsidR="008E194F" w:rsidP="4FB98DB2" w:rsidRDefault="008E194F" w14:paraId="2C49EC98"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&lt;dateActual&gt;24/06/2025&lt;/dateActual&gt;</w:t>
      </w:r>
    </w:p>
    <w:p w:rsidRPr="00B9737F" w:rsidR="008E194F" w:rsidP="4FB98DB2" w:rsidRDefault="008E194F" w14:paraId="2B0641A3"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&lt;startFolderDate&gt;09/05/2025&lt;/startFolderDate&gt;</w:t>
      </w:r>
    </w:p>
    <w:p w:rsidRPr="00B9737F" w:rsidR="008E194F" w:rsidP="4FB98DB2" w:rsidRDefault="008E194F" w14:paraId="2A10C975"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&lt;updateFolderDate&gt;09/05/2025&lt;/updateFolderDate&gt;</w:t>
      </w:r>
    </w:p>
    <w:p w:rsidRPr="00B9737F" w:rsidR="008E194F" w:rsidP="4FB98DB2" w:rsidRDefault="008E194F" w14:paraId="610D4CAB"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&lt;applicationDate&gt;09/05/2025&lt;/applicationDate&gt;</w:t>
      </w:r>
    </w:p>
    <w:p w:rsidRPr="00B9737F" w:rsidR="008E194F" w:rsidP="4FB98DB2" w:rsidRDefault="008E194F" w14:paraId="56431AAE" w14:textId="77777777">
      <w:pPr>
        <w:jc w:val="left"/>
        <w:rPr>
          <w:rFonts w:cs="Arial"/>
          <w:sz w:val="14"/>
          <w:szCs w:val="14"/>
          <w:lang w:val="en-US"/>
        </w:rPr>
      </w:pPr>
      <w:r w:rsidRPr="00B9737F">
        <w:rPr>
          <w:rFonts w:cs="Arial"/>
          <w:sz w:val="14"/>
          <w:szCs w:val="14"/>
          <w:lang w:val="en-US"/>
        </w:rPr>
        <w:tab/>
      </w:r>
      <w:r w:rsidRPr="00B9737F">
        <w:rPr>
          <w:rFonts w:cs="Arial"/>
          <w:sz w:val="14"/>
          <w:szCs w:val="14"/>
          <w:lang w:val="en-US"/>
        </w:rPr>
        <w:tab/>
      </w:r>
      <w:r w:rsidRPr="00B9737F">
        <w:rPr>
          <w:rFonts w:cs="Arial"/>
          <w:sz w:val="14"/>
          <w:szCs w:val="14"/>
          <w:lang w:val="en-US"/>
        </w:rPr>
        <w:t>&lt;/purpose&gt;</w:t>
      </w:r>
    </w:p>
    <w:p w:rsidRPr="00B95078" w:rsidR="008E194F" w:rsidP="4FB98DB2" w:rsidRDefault="008E194F" w14:paraId="676367E4" w14:textId="77777777">
      <w:pPr>
        <w:jc w:val="left"/>
        <w:rPr>
          <w:rFonts w:cs="Arial"/>
          <w:sz w:val="14"/>
          <w:szCs w:val="14"/>
        </w:rPr>
      </w:pPr>
      <w:r w:rsidRPr="00B9737F">
        <w:rPr>
          <w:rFonts w:cs="Arial"/>
          <w:sz w:val="14"/>
          <w:szCs w:val="14"/>
          <w:lang w:val="en-US"/>
        </w:rPr>
        <w:tab/>
      </w:r>
      <w:r w:rsidRPr="00B95078">
        <w:rPr>
          <w:rFonts w:cs="Arial"/>
          <w:sz w:val="14"/>
          <w:szCs w:val="14"/>
        </w:rPr>
        <w:t>&lt;/document&gt;</w:t>
      </w:r>
    </w:p>
    <w:p w:rsidRPr="00B95078" w:rsidR="008E194F" w:rsidP="4FB98DB2" w:rsidRDefault="008E194F" w14:paraId="6B957822" w14:textId="77777777">
      <w:pPr>
        <w:jc w:val="left"/>
        <w:rPr>
          <w:rFonts w:cs="Arial"/>
          <w:sz w:val="14"/>
          <w:szCs w:val="14"/>
        </w:rPr>
      </w:pPr>
      <w:r w:rsidRPr="00B95078">
        <w:rPr>
          <w:rFonts w:cs="Arial"/>
          <w:sz w:val="14"/>
          <w:szCs w:val="14"/>
        </w:rPr>
        <w:t>&lt;/contextSubmission&gt;</w:t>
      </w:r>
    </w:p>
    <w:p w:rsidRPr="00B95078" w:rsidR="008E194F" w:rsidP="4FB98DB2" w:rsidRDefault="008E194F" w14:paraId="602E962D" w14:textId="77777777">
      <w:pPr>
        <w:jc w:val="left"/>
        <w:rPr>
          <w:rFonts w:cs="Arial"/>
        </w:rPr>
      </w:pPr>
    </w:p>
    <w:p w:rsidRPr="00B95078" w:rsidR="008E194F" w:rsidP="4FB98DB2" w:rsidRDefault="008E194F" w14:paraId="764436DA" w14:textId="77777777">
      <w:pPr>
        <w:jc w:val="left"/>
        <w:rPr>
          <w:rFonts w:cs="Arial"/>
        </w:rPr>
      </w:pPr>
      <w:r w:rsidRPr="00B95078">
        <w:rPr>
          <w:rFonts w:cs="Arial"/>
        </w:rPr>
        <w:t>Dentro de los datos del contexto destacaríamos como importantes:</w:t>
      </w:r>
    </w:p>
    <w:p w:rsidRPr="00B95078" w:rsidR="008E194F" w:rsidP="4FB98DB2" w:rsidRDefault="72F2D8C9" w14:paraId="31F948B9" w14:textId="4DE5ED93">
      <w:pPr>
        <w:pStyle w:val="Prrafodelista"/>
        <w:numPr>
          <w:ilvl w:val="0"/>
          <w:numId w:val="90"/>
        </w:numPr>
        <w:spacing w:before="0" w:after="160" w:line="259" w:lineRule="auto"/>
        <w:jc w:val="left"/>
        <w:rPr>
          <w:rFonts w:cs="Arial"/>
        </w:rPr>
      </w:pPr>
      <w:r w:rsidRPr="00B95078">
        <w:rPr>
          <w:rFonts w:cs="Arial"/>
          <w:i/>
          <w:iCs/>
        </w:rPr>
        <w:t>P</w:t>
      </w:r>
      <w:r w:rsidRPr="00B95078" w:rsidR="5CBEDF95">
        <w:rPr>
          <w:rFonts w:cs="Arial"/>
          <w:i/>
          <w:iCs/>
        </w:rPr>
        <w:t>rocedureID</w:t>
      </w:r>
      <w:r w:rsidRPr="00B95078">
        <w:rPr>
          <w:rFonts w:cs="Arial"/>
          <w:i/>
          <w:iCs/>
        </w:rPr>
        <w:t>:</w:t>
      </w:r>
      <w:r w:rsidRPr="00B95078" w:rsidR="008E194F">
        <w:rPr>
          <w:rFonts w:cs="Arial"/>
        </w:rPr>
        <w:t xml:space="preserve"> Identificador del procedimiento</w:t>
      </w:r>
    </w:p>
    <w:p w:rsidRPr="00B95078" w:rsidR="008E194F" w:rsidP="4FB98DB2" w:rsidRDefault="008E194F" w14:paraId="4367C10A" w14:textId="77777777">
      <w:pPr>
        <w:pStyle w:val="Prrafodelista"/>
        <w:numPr>
          <w:ilvl w:val="0"/>
          <w:numId w:val="90"/>
        </w:numPr>
        <w:spacing w:before="0" w:after="160" w:line="259" w:lineRule="auto"/>
        <w:jc w:val="left"/>
        <w:rPr>
          <w:rFonts w:cs="Arial"/>
        </w:rPr>
      </w:pPr>
      <w:r w:rsidRPr="00B95078">
        <w:rPr>
          <w:rFonts w:cs="Arial"/>
          <w:i/>
          <w:iCs/>
        </w:rPr>
        <w:t>submissionType</w:t>
      </w:r>
      <w:r w:rsidRPr="00B95078">
        <w:rPr>
          <w:rFonts w:cs="Arial"/>
        </w:rPr>
        <w:t>: Identificador de la acción telemática</w:t>
      </w:r>
    </w:p>
    <w:p w:rsidRPr="00B95078" w:rsidR="008E194F" w:rsidP="4FB98DB2" w:rsidRDefault="008E194F" w14:paraId="7E6582AF" w14:textId="77777777">
      <w:pPr>
        <w:pStyle w:val="Prrafodelista"/>
        <w:numPr>
          <w:ilvl w:val="0"/>
          <w:numId w:val="90"/>
        </w:numPr>
        <w:spacing w:before="0" w:after="160" w:line="259" w:lineRule="auto"/>
        <w:jc w:val="left"/>
        <w:rPr>
          <w:rFonts w:cs="Arial"/>
        </w:rPr>
      </w:pPr>
      <w:r w:rsidRPr="00B95078">
        <w:rPr>
          <w:rFonts w:cs="Arial"/>
          <w:i/>
          <w:iCs/>
        </w:rPr>
        <w:t>instanceID</w:t>
      </w:r>
      <w:r w:rsidRPr="00B95078">
        <w:rPr>
          <w:rFonts w:cs="Arial"/>
        </w:rPr>
        <w:t>: Identificador de la instancia de la acción telemática</w:t>
      </w:r>
    </w:p>
    <w:p w:rsidRPr="00B95078" w:rsidR="008E194F" w:rsidP="4FB98DB2" w:rsidRDefault="008E194F" w14:paraId="17535C8D" w14:textId="77777777">
      <w:pPr>
        <w:pStyle w:val="Prrafodelista"/>
        <w:numPr>
          <w:ilvl w:val="0"/>
          <w:numId w:val="90"/>
        </w:numPr>
        <w:spacing w:before="0" w:after="160" w:line="259" w:lineRule="auto"/>
        <w:jc w:val="left"/>
        <w:rPr>
          <w:rFonts w:cs="Arial"/>
        </w:rPr>
      </w:pPr>
      <w:r w:rsidRPr="00B95078">
        <w:rPr>
          <w:rFonts w:cs="Arial"/>
          <w:i/>
          <w:iCs/>
        </w:rPr>
        <w:t>folderID</w:t>
      </w:r>
      <w:r w:rsidRPr="00B95078">
        <w:rPr>
          <w:rFonts w:cs="Arial"/>
        </w:rPr>
        <w:t>: Identificador de la carpeta electrónica del expediente</w:t>
      </w:r>
    </w:p>
    <w:p w:rsidRPr="00B95078" w:rsidR="008E194F" w:rsidP="4FB98DB2" w:rsidRDefault="008E194F" w14:paraId="74125321" w14:textId="77777777">
      <w:pPr>
        <w:pStyle w:val="Prrafodelista"/>
        <w:numPr>
          <w:ilvl w:val="0"/>
          <w:numId w:val="90"/>
        </w:numPr>
        <w:spacing w:before="0" w:after="160" w:line="259" w:lineRule="auto"/>
        <w:jc w:val="left"/>
        <w:rPr>
          <w:rFonts w:cs="Arial"/>
        </w:rPr>
      </w:pPr>
      <w:r w:rsidRPr="00B95078">
        <w:rPr>
          <w:rFonts w:cs="Arial"/>
          <w:i/>
          <w:iCs/>
        </w:rPr>
        <w:t>folderNumber</w:t>
      </w:r>
      <w:r w:rsidRPr="00B95078">
        <w:rPr>
          <w:rFonts w:cs="Arial"/>
        </w:rPr>
        <w:t>: Número de expediente</w:t>
      </w:r>
    </w:p>
    <w:p w:rsidRPr="00B95078" w:rsidR="008E194F" w:rsidP="4FB98DB2" w:rsidRDefault="008E194F" w14:paraId="7E0C04E2" w14:textId="77777777">
      <w:pPr>
        <w:pStyle w:val="Prrafodelista"/>
        <w:numPr>
          <w:ilvl w:val="0"/>
          <w:numId w:val="90"/>
        </w:numPr>
        <w:spacing w:before="0" w:after="160" w:line="259" w:lineRule="auto"/>
        <w:jc w:val="left"/>
        <w:rPr>
          <w:rFonts w:cs="Arial"/>
        </w:rPr>
      </w:pPr>
      <w:r w:rsidRPr="00B95078">
        <w:rPr>
          <w:rFonts w:cs="Arial"/>
          <w:i/>
          <w:iCs/>
        </w:rPr>
        <w:t>participantId</w:t>
      </w:r>
      <w:r w:rsidRPr="00B95078">
        <w:rPr>
          <w:rFonts w:cs="Arial"/>
        </w:rPr>
        <w:t>: Id de la participación</w:t>
      </w:r>
    </w:p>
    <w:p w:rsidRPr="00B95078" w:rsidR="008E194F" w:rsidP="4FB98DB2" w:rsidRDefault="008E194F" w14:paraId="2E244185" w14:textId="77777777">
      <w:pPr>
        <w:pStyle w:val="Prrafodelista"/>
        <w:numPr>
          <w:ilvl w:val="0"/>
          <w:numId w:val="90"/>
        </w:numPr>
        <w:spacing w:before="0" w:after="160" w:line="259" w:lineRule="auto"/>
        <w:jc w:val="left"/>
        <w:rPr>
          <w:rFonts w:cs="Arial"/>
        </w:rPr>
      </w:pPr>
      <w:r w:rsidRPr="00B95078">
        <w:rPr>
          <w:rFonts w:cs="Arial"/>
          <w:i/>
          <w:iCs/>
        </w:rPr>
        <w:t>(</w:t>
      </w:r>
      <w:r w:rsidRPr="00B95078">
        <w:rPr>
          <w:rFonts w:cs="Arial"/>
        </w:rPr>
        <w:t>…)</w:t>
      </w:r>
    </w:p>
    <w:p w:rsidRPr="00B95078" w:rsidR="008E194F" w:rsidP="00A34EF0" w:rsidRDefault="3BDAE0D0" w14:paraId="3FF2690D" w14:textId="18C5C7FF">
      <w:pPr>
        <w:spacing w:line="276" w:lineRule="auto"/>
        <w:rPr>
          <w:rFonts w:cs="Arial"/>
        </w:rPr>
      </w:pPr>
      <w:r w:rsidRPr="30D1C3F5">
        <w:rPr>
          <w:rFonts w:cs="Arial"/>
        </w:rPr>
        <w:t xml:space="preserve">El toolkit recibirá este archivo, lo procesará y utilizará la información de contexto para saber qué formulario debe presentarle al ciudadano y qué información del expediente es </w:t>
      </w:r>
      <w:r w:rsidRPr="30D1C3F5" w:rsidR="6E3986A3">
        <w:rPr>
          <w:rFonts w:cs="Arial"/>
        </w:rPr>
        <w:t>necesari</w:t>
      </w:r>
      <w:r w:rsidRPr="30D1C3F5" w:rsidR="4883C09A">
        <w:rPr>
          <w:rFonts w:cs="Arial"/>
        </w:rPr>
        <w:t>o</w:t>
      </w:r>
      <w:r w:rsidRPr="30D1C3F5">
        <w:rPr>
          <w:rFonts w:cs="Arial"/>
        </w:rPr>
        <w:t xml:space="preserve"> enviar posteriormente en el proceso de presentación de la acción telemática (</w:t>
      </w:r>
      <w:r w:rsidRPr="30D1C3F5">
        <w:rPr>
          <w:rFonts w:cs="Arial"/>
          <w:i/>
          <w:iCs/>
        </w:rPr>
        <w:t>addAttachment</w:t>
      </w:r>
      <w:r w:rsidRPr="30D1C3F5">
        <w:rPr>
          <w:rFonts w:cs="Arial"/>
        </w:rPr>
        <w:t>)</w:t>
      </w:r>
    </w:p>
    <w:p w:rsidRPr="00B95078" w:rsidR="008E194F" w:rsidP="4FB98DB2" w:rsidRDefault="008E194F" w14:paraId="51B4FA7A" w14:textId="77777777">
      <w:pPr>
        <w:jc w:val="left"/>
        <w:rPr>
          <w:rFonts w:cs="Arial"/>
        </w:rPr>
      </w:pPr>
    </w:p>
    <w:p w:rsidRPr="00B95078" w:rsidR="008E194F" w:rsidP="4FB98DB2" w:rsidRDefault="008E194F" w14:paraId="26FA0399" w14:textId="77777777">
      <w:pPr>
        <w:jc w:val="left"/>
        <w:rPr>
          <w:rFonts w:cs="Arial"/>
        </w:rPr>
      </w:pPr>
      <w:r w:rsidRPr="00B95078">
        <w:rPr>
          <w:rFonts w:cs="Arial"/>
        </w:rPr>
        <w:t>A nivel visual el orquestador deberá adaptarse para mostrar correctamente la información de la acción telemática en la que se encuentra el ciudadano. Para ello:</w:t>
      </w:r>
    </w:p>
    <w:p w:rsidRPr="00B95078" w:rsidR="008E194F" w:rsidP="4FB98DB2" w:rsidRDefault="008E194F" w14:paraId="6068BFEC" w14:textId="77777777">
      <w:pPr>
        <w:jc w:val="left"/>
        <w:rPr>
          <w:rFonts w:cs="Arial"/>
        </w:rPr>
      </w:pPr>
      <w:r w:rsidRPr="00B95078">
        <w:rPr>
          <w:rFonts w:cs="Arial"/>
        </w:rPr>
        <w:t>A nivel general:</w:t>
      </w:r>
    </w:p>
    <w:p w:rsidRPr="00B95078" w:rsidR="008E194F" w:rsidP="4FB98DB2" w:rsidRDefault="3BDAE0D0" w14:paraId="2D97BB8B" w14:textId="3BCF4E47">
      <w:pPr>
        <w:pStyle w:val="Prrafodelista"/>
        <w:numPr>
          <w:ilvl w:val="0"/>
          <w:numId w:val="89"/>
        </w:numPr>
        <w:spacing w:before="0" w:after="160" w:line="259" w:lineRule="auto"/>
        <w:jc w:val="left"/>
        <w:rPr>
          <w:rFonts w:cs="Arial"/>
        </w:rPr>
      </w:pPr>
      <w:r w:rsidRPr="30D1C3F5">
        <w:rPr>
          <w:rFonts w:cs="Arial"/>
          <w:b/>
          <w:bCs/>
        </w:rPr>
        <w:t>Cabecera</w:t>
      </w:r>
      <w:r w:rsidRPr="30D1C3F5">
        <w:rPr>
          <w:rFonts w:cs="Arial"/>
        </w:rPr>
        <w:t xml:space="preserve">: </w:t>
      </w:r>
      <w:r w:rsidRPr="30D1C3F5" w:rsidR="6C4321BA">
        <w:rPr>
          <w:rFonts w:cs="Arial"/>
        </w:rPr>
        <w:t>d</w:t>
      </w:r>
      <w:r w:rsidRPr="30D1C3F5" w:rsidR="6E3986A3">
        <w:rPr>
          <w:rFonts w:cs="Arial"/>
        </w:rPr>
        <w:t>eberá</w:t>
      </w:r>
      <w:r w:rsidRPr="30D1C3F5">
        <w:rPr>
          <w:rFonts w:cs="Arial"/>
        </w:rPr>
        <w:t xml:space="preserve"> mostrar el nombre de la acción telemática que se está cumplimentando. </w:t>
      </w:r>
      <w:r w:rsidRPr="30D1C3F5" w:rsidR="3F86FE26">
        <w:rPr>
          <w:rFonts w:cs="Arial"/>
        </w:rPr>
        <w:t>[</w:t>
      </w:r>
      <w:r w:rsidRPr="30D1C3F5" w:rsidR="1A84B9BB">
        <w:rPr>
          <w:rFonts w:cs="Arial"/>
        </w:rPr>
        <w:t>Opcionalmente se puede mostrar otra información de contexto de la acción telemática como el número del expediente</w:t>
      </w:r>
      <w:r w:rsidRPr="30D1C3F5" w:rsidR="6D2A2124">
        <w:rPr>
          <w:rFonts w:cs="Arial"/>
        </w:rPr>
        <w:t>]</w:t>
      </w:r>
    </w:p>
    <w:p w:rsidRPr="00B95078" w:rsidR="008E194F" w:rsidP="4FB98DB2" w:rsidRDefault="008E194F" w14:paraId="3102922C" w14:textId="77777777">
      <w:pPr>
        <w:pStyle w:val="Prrafodelista"/>
        <w:jc w:val="left"/>
        <w:rPr>
          <w:rFonts w:cs="Arial"/>
        </w:rPr>
      </w:pPr>
    </w:p>
    <w:p w:rsidRPr="00B95078" w:rsidR="008E194F" w:rsidP="4FB98DB2" w:rsidRDefault="008E194F" w14:paraId="4AAE712F" w14:textId="77777777">
      <w:pPr>
        <w:pStyle w:val="Prrafodelista"/>
        <w:numPr>
          <w:ilvl w:val="0"/>
          <w:numId w:val="89"/>
        </w:numPr>
        <w:spacing w:before="0" w:after="160" w:line="259" w:lineRule="auto"/>
        <w:jc w:val="left"/>
        <w:rPr>
          <w:rFonts w:cs="Arial"/>
        </w:rPr>
      </w:pPr>
      <w:r w:rsidRPr="00B95078">
        <w:rPr>
          <w:rFonts w:cs="Arial"/>
          <w:b/>
          <w:bCs/>
        </w:rPr>
        <w:t>Stepper</w:t>
      </w:r>
      <w:r w:rsidRPr="00B95078">
        <w:rPr>
          <w:rFonts w:cs="Arial"/>
        </w:rPr>
        <w:t>: mostrará los pasos a cumplimentar por el ciudadano y deberá renumerar el número de pasos que se muestran, es decir, si una acción telemática no debe mostrar el paso 2, el paso 3 pasará a ser el 2, el 4 al 3 y así con todos ellos.</w:t>
      </w:r>
    </w:p>
    <w:p w:rsidRPr="00B95078" w:rsidR="008E194F" w:rsidP="4FB98DB2" w:rsidRDefault="008E194F" w14:paraId="2138F1B1" w14:textId="77777777">
      <w:pPr>
        <w:jc w:val="left"/>
        <w:rPr>
          <w:rFonts w:cs="Arial"/>
        </w:rPr>
      </w:pPr>
      <w:r w:rsidRPr="00B95078">
        <w:rPr>
          <w:rFonts w:cs="Arial"/>
        </w:rPr>
        <w:t>A nivel paso de solicitud:</w:t>
      </w:r>
    </w:p>
    <w:p w:rsidRPr="00B95078" w:rsidR="008E194F" w:rsidP="4FB98DB2" w:rsidRDefault="3BDAE0D0" w14:paraId="209CD012" w14:textId="592F881A">
      <w:pPr>
        <w:pStyle w:val="Prrafodelista"/>
        <w:numPr>
          <w:ilvl w:val="0"/>
          <w:numId w:val="89"/>
        </w:numPr>
        <w:spacing w:before="0" w:after="160" w:line="259" w:lineRule="auto"/>
        <w:jc w:val="left"/>
        <w:rPr>
          <w:rFonts w:cs="Arial"/>
        </w:rPr>
      </w:pPr>
      <w:r w:rsidRPr="1D50CD2C">
        <w:rPr>
          <w:rFonts w:cs="Arial"/>
          <w:b/>
          <w:bCs/>
        </w:rPr>
        <w:t>Paso 1-identificación</w:t>
      </w:r>
      <w:r w:rsidRPr="1D50CD2C">
        <w:rPr>
          <w:rFonts w:cs="Arial"/>
        </w:rPr>
        <w:t xml:space="preserve">: </w:t>
      </w:r>
      <w:r w:rsidRPr="1D50CD2C" w:rsidR="432EEE0D">
        <w:rPr>
          <w:rFonts w:cs="Arial"/>
        </w:rPr>
        <w:t>l</w:t>
      </w:r>
      <w:r w:rsidRPr="1D50CD2C" w:rsidR="6E3986A3">
        <w:rPr>
          <w:rFonts w:cs="Arial"/>
        </w:rPr>
        <w:t>a</w:t>
      </w:r>
      <w:r w:rsidRPr="1D50CD2C">
        <w:rPr>
          <w:rFonts w:cs="Arial"/>
        </w:rPr>
        <w:t xml:space="preserve"> identificación del ciudadano conectado, paso 1, deberá mostrarse de manera informativa, es decir, no hay interacción posible con él para seleccionar ninguna información.</w:t>
      </w:r>
      <w:r w:rsidRPr="1D50CD2C" w:rsidR="1A84B9BB">
        <w:rPr>
          <w:rFonts w:cs="Arial"/>
        </w:rPr>
        <w:t xml:space="preserve"> La información de</w:t>
      </w:r>
      <w:r w:rsidRPr="1D50CD2C" w:rsidR="07212037">
        <w:rPr>
          <w:rFonts w:cs="Arial"/>
        </w:rPr>
        <w:t xml:space="preserve"> la identificación </w:t>
      </w:r>
      <w:r w:rsidRPr="1D50CD2C" w:rsidR="5D7C5FE7">
        <w:rPr>
          <w:rFonts w:cs="Arial"/>
        </w:rPr>
        <w:t>de la persona usuaria</w:t>
      </w:r>
      <w:r w:rsidRPr="1D50CD2C" w:rsidR="07212037">
        <w:rPr>
          <w:rFonts w:cs="Arial"/>
        </w:rPr>
        <w:t xml:space="preserve"> conectad</w:t>
      </w:r>
      <w:r w:rsidRPr="1D50CD2C" w:rsidR="06F8EF83">
        <w:rPr>
          <w:rFonts w:cs="Arial"/>
        </w:rPr>
        <w:t>a</w:t>
      </w:r>
      <w:r w:rsidRPr="1D50CD2C" w:rsidR="07212037">
        <w:rPr>
          <w:rFonts w:cs="Arial"/>
        </w:rPr>
        <w:t xml:space="preserve"> y su rol en el expediente ya está pre-establecida</w:t>
      </w:r>
      <w:r w:rsidRPr="1D50CD2C" w:rsidR="2FEC62BF">
        <w:rPr>
          <w:rFonts w:cs="Arial"/>
        </w:rPr>
        <w:t>.</w:t>
      </w:r>
      <w:commentRangeStart w:id="226"/>
      <w:commentRangeStart w:id="227"/>
      <w:commentRangeEnd w:id="226"/>
      <w:r w:rsidR="008E194F">
        <w:commentReference w:id="226"/>
      </w:r>
      <w:commentRangeEnd w:id="227"/>
      <w:r w:rsidR="008E194F">
        <w:commentReference w:id="227"/>
      </w:r>
    </w:p>
    <w:p w:rsidRPr="00B95078" w:rsidR="008E194F" w:rsidP="4FB98DB2" w:rsidRDefault="008E194F" w14:paraId="3AE701EE" w14:textId="77777777">
      <w:pPr>
        <w:pStyle w:val="Prrafodelista"/>
        <w:jc w:val="left"/>
        <w:rPr>
          <w:rFonts w:cs="Arial"/>
        </w:rPr>
      </w:pPr>
    </w:p>
    <w:p w:rsidRPr="00B95078" w:rsidR="008E194F" w:rsidP="4FB98DB2" w:rsidRDefault="008E194F" w14:paraId="4B41D490" w14:textId="720ADB2B">
      <w:pPr>
        <w:pStyle w:val="Prrafodelista"/>
        <w:numPr>
          <w:ilvl w:val="0"/>
          <w:numId w:val="89"/>
        </w:numPr>
        <w:spacing w:before="0" w:after="160" w:line="259" w:lineRule="auto"/>
        <w:jc w:val="left"/>
        <w:rPr>
          <w:rFonts w:cs="Arial"/>
        </w:rPr>
      </w:pPr>
      <w:r w:rsidRPr="00B95078">
        <w:rPr>
          <w:rFonts w:cs="Arial"/>
          <w:b/>
          <w:bCs/>
        </w:rPr>
        <w:t>Paso 2 – Datos Específicos</w:t>
      </w:r>
      <w:r w:rsidRPr="00B95078">
        <w:rPr>
          <w:rFonts w:cs="Arial"/>
        </w:rPr>
        <w:t xml:space="preserve">: </w:t>
      </w:r>
      <w:r w:rsidRPr="00B95078" w:rsidR="26B80C23">
        <w:rPr>
          <w:rFonts w:cs="Arial"/>
        </w:rPr>
        <w:t>m</w:t>
      </w:r>
      <w:r w:rsidRPr="00B95078" w:rsidR="5CBEDF95">
        <w:rPr>
          <w:rFonts w:cs="Arial"/>
        </w:rPr>
        <w:t>ostrará</w:t>
      </w:r>
      <w:r w:rsidRPr="00B95078">
        <w:rPr>
          <w:rFonts w:cs="Arial"/>
        </w:rPr>
        <w:t xml:space="preserve"> la información del formulario configurado.</w:t>
      </w:r>
    </w:p>
    <w:p w:rsidRPr="00B95078" w:rsidR="008E194F" w:rsidP="4FB98DB2" w:rsidRDefault="008E194F" w14:paraId="37846EA1" w14:textId="77777777">
      <w:pPr>
        <w:pStyle w:val="Prrafodelista"/>
        <w:jc w:val="left"/>
        <w:rPr>
          <w:rFonts w:cs="Arial"/>
        </w:rPr>
      </w:pPr>
    </w:p>
    <w:p w:rsidRPr="00B95078" w:rsidR="008E194F" w:rsidP="4FB98DB2" w:rsidRDefault="008E194F" w14:paraId="6E94F9EA" w14:textId="036B070B">
      <w:pPr>
        <w:pStyle w:val="Prrafodelista"/>
        <w:numPr>
          <w:ilvl w:val="0"/>
          <w:numId w:val="89"/>
        </w:numPr>
        <w:spacing w:before="0" w:after="160" w:line="259" w:lineRule="auto"/>
        <w:jc w:val="left"/>
        <w:rPr>
          <w:rFonts w:cs="Arial"/>
        </w:rPr>
      </w:pPr>
      <w:r w:rsidRPr="00B95078">
        <w:rPr>
          <w:rFonts w:cs="Arial"/>
          <w:b/>
          <w:bCs/>
        </w:rPr>
        <w:t>Paso 3 – Autorizaciones:</w:t>
      </w:r>
      <w:r w:rsidRPr="00B95078">
        <w:rPr>
          <w:rFonts w:cs="Arial"/>
        </w:rPr>
        <w:t xml:space="preserve"> </w:t>
      </w:r>
      <w:r w:rsidRPr="00B95078" w:rsidR="13CF2D7A">
        <w:rPr>
          <w:rFonts w:cs="Arial"/>
        </w:rPr>
        <w:t>s</w:t>
      </w:r>
      <w:r w:rsidRPr="00B95078" w:rsidR="5CBEDF95">
        <w:rPr>
          <w:rFonts w:cs="Arial"/>
        </w:rPr>
        <w:t>e</w:t>
      </w:r>
      <w:r w:rsidRPr="00B95078">
        <w:rPr>
          <w:rFonts w:cs="Arial"/>
        </w:rPr>
        <w:t xml:space="preserve"> muestran las autorizaciones configuradas. Se calculará también la visualización de aquellas que puedan estar condicionadas a los datos introducidos.</w:t>
      </w:r>
    </w:p>
    <w:p w:rsidRPr="00B95078" w:rsidR="008E194F" w:rsidP="4FB98DB2" w:rsidRDefault="008E194F" w14:paraId="644487A2" w14:textId="77777777">
      <w:pPr>
        <w:pStyle w:val="Prrafodelista"/>
        <w:jc w:val="left"/>
        <w:rPr>
          <w:rFonts w:cs="Arial"/>
        </w:rPr>
      </w:pPr>
    </w:p>
    <w:p w:rsidRPr="00B95078" w:rsidR="008E194F" w:rsidP="4FB98DB2" w:rsidRDefault="008E194F" w14:paraId="341434FC" w14:textId="57C754E4">
      <w:pPr>
        <w:pStyle w:val="Prrafodelista"/>
        <w:numPr>
          <w:ilvl w:val="0"/>
          <w:numId w:val="89"/>
        </w:numPr>
        <w:spacing w:before="0" w:after="160" w:line="259" w:lineRule="auto"/>
        <w:jc w:val="left"/>
        <w:rPr>
          <w:rFonts w:cs="Arial"/>
        </w:rPr>
      </w:pPr>
      <w:r w:rsidRPr="00B95078">
        <w:rPr>
          <w:rFonts w:cs="Arial"/>
          <w:b/>
          <w:bCs/>
        </w:rPr>
        <w:t>Paso 4 – Documentos:</w:t>
      </w:r>
      <w:r w:rsidRPr="00B95078">
        <w:rPr>
          <w:rFonts w:cs="Arial"/>
        </w:rPr>
        <w:t xml:space="preserve"> </w:t>
      </w:r>
      <w:r w:rsidRPr="00B95078" w:rsidR="5EAB478F">
        <w:rPr>
          <w:rFonts w:cs="Arial"/>
        </w:rPr>
        <w:t>s</w:t>
      </w:r>
      <w:r w:rsidRPr="00B95078" w:rsidR="5CBEDF95">
        <w:rPr>
          <w:rFonts w:cs="Arial"/>
        </w:rPr>
        <w:t>e</w:t>
      </w:r>
      <w:r w:rsidRPr="00B95078">
        <w:rPr>
          <w:rFonts w:cs="Arial"/>
        </w:rPr>
        <w:t xml:space="preserve"> muestran los documentos configurados. Se calculará también la visualización de aquellos que puedan estar condicionados a los datos introducidos.</w:t>
      </w:r>
    </w:p>
    <w:p w:rsidRPr="00B95078" w:rsidR="0A334DDA" w:rsidP="0A334DDA" w:rsidRDefault="0A334DDA" w14:paraId="64B6DB0F" w14:textId="582A4723">
      <w:pPr>
        <w:pStyle w:val="Prrafodelista"/>
        <w:spacing w:before="0" w:after="160" w:line="259" w:lineRule="auto"/>
        <w:jc w:val="left"/>
        <w:rPr>
          <w:rFonts w:cs="Arial"/>
        </w:rPr>
      </w:pPr>
    </w:p>
    <w:p w:rsidRPr="00B95078" w:rsidR="008E194F" w:rsidP="4FB98DB2" w:rsidRDefault="008E194F" w14:paraId="064166F1" w14:textId="612A984E">
      <w:pPr>
        <w:pStyle w:val="Prrafodelista"/>
        <w:numPr>
          <w:ilvl w:val="0"/>
          <w:numId w:val="89"/>
        </w:numPr>
        <w:spacing w:before="0" w:after="160" w:line="259" w:lineRule="auto"/>
        <w:jc w:val="left"/>
        <w:rPr>
          <w:rFonts w:cs="Arial"/>
        </w:rPr>
      </w:pPr>
      <w:r w:rsidRPr="00B95078">
        <w:rPr>
          <w:rFonts w:cs="Arial"/>
          <w:b/>
          <w:bCs/>
        </w:rPr>
        <w:t xml:space="preserve">Paso 5 – Declaraciones responsables: </w:t>
      </w:r>
      <w:r w:rsidRPr="00B95078" w:rsidR="0660A37D">
        <w:rPr>
          <w:rFonts w:cs="Arial"/>
          <w:b/>
          <w:bCs/>
        </w:rPr>
        <w:t>s</w:t>
      </w:r>
      <w:r w:rsidRPr="00B95078" w:rsidR="5CBEDF95">
        <w:rPr>
          <w:rFonts w:cs="Arial"/>
        </w:rPr>
        <w:t>e</w:t>
      </w:r>
      <w:r w:rsidRPr="00B95078">
        <w:rPr>
          <w:rFonts w:cs="Arial"/>
        </w:rPr>
        <w:t xml:space="preserve"> muestran las declaraciones responsables configuradas. Se calculará también la visualización de aquellas que puedan estar condicionados a los datos introducidos.</w:t>
      </w:r>
    </w:p>
    <w:p w:rsidRPr="00B95078" w:rsidR="0A334DDA" w:rsidP="0A334DDA" w:rsidRDefault="0A334DDA" w14:paraId="20EA2A0F" w14:textId="3E133E2D">
      <w:pPr>
        <w:pStyle w:val="Prrafodelista"/>
        <w:spacing w:before="0" w:after="160" w:line="259" w:lineRule="auto"/>
        <w:jc w:val="left"/>
        <w:rPr>
          <w:rFonts w:cs="Arial"/>
        </w:rPr>
      </w:pPr>
    </w:p>
    <w:p w:rsidRPr="00B95078" w:rsidR="008E194F" w:rsidP="4FB98DB2" w:rsidRDefault="008E194F" w14:paraId="1616D24B" w14:textId="70823614">
      <w:pPr>
        <w:pStyle w:val="Prrafodelista"/>
        <w:numPr>
          <w:ilvl w:val="0"/>
          <w:numId w:val="89"/>
        </w:numPr>
        <w:spacing w:before="0" w:after="160" w:line="259" w:lineRule="auto"/>
        <w:jc w:val="left"/>
        <w:rPr>
          <w:rFonts w:cs="Arial"/>
        </w:rPr>
      </w:pPr>
      <w:r w:rsidRPr="00B95078">
        <w:rPr>
          <w:rFonts w:cs="Arial"/>
          <w:b/>
          <w:bCs/>
        </w:rPr>
        <w:t>Paso 6 – Resumen, firma y envío:</w:t>
      </w:r>
      <w:r w:rsidRPr="00B95078">
        <w:rPr>
          <w:rFonts w:cs="Arial"/>
        </w:rPr>
        <w:t xml:space="preserve"> </w:t>
      </w:r>
      <w:r w:rsidRPr="00B95078" w:rsidR="7DED2C27">
        <w:rPr>
          <w:rFonts w:cs="Arial"/>
        </w:rPr>
        <w:t>a</w:t>
      </w:r>
      <w:r w:rsidRPr="00B95078" w:rsidR="5CBEDF95">
        <w:rPr>
          <w:rFonts w:cs="Arial"/>
        </w:rPr>
        <w:t>l</w:t>
      </w:r>
      <w:r w:rsidRPr="00B95078">
        <w:rPr>
          <w:rFonts w:cs="Arial"/>
        </w:rPr>
        <w:t xml:space="preserve"> igual que en la solicitud, se mostrará el resumen de los datos introducidos en los pasos previos, muestra el PDF y muestra la pantalla de firma y envío de la solicitud. La firma solo se realizará si la acción telemática conlleva firma.</w:t>
      </w:r>
    </w:p>
    <w:p w:rsidRPr="00B95078" w:rsidR="008E194F" w:rsidP="00A34EF0" w:rsidRDefault="3BDAE0D0" w14:paraId="024D2FB0" w14:textId="1D734AC6">
      <w:pPr>
        <w:spacing w:line="276" w:lineRule="auto"/>
        <w:rPr>
          <w:rFonts w:cs="Arial"/>
        </w:rPr>
      </w:pPr>
      <w:r w:rsidRPr="30D1C3F5">
        <w:rPr>
          <w:rFonts w:cs="Arial"/>
        </w:rPr>
        <w:t xml:space="preserve">Las acciones telemáticas podrán iniciarse y continuarse en sesiones de trabajo posteriores, por lo que la aplicación guardará la información que se haya ido introduciendo de manera que, cuando el ciudadano desencadene la acción telemática de nuevo desde Mi Carpeta, se le presentará dicha información ya completa en sesiones anteriores (mismo concepto </w:t>
      </w:r>
      <w:r w:rsidRPr="30D1C3F5">
        <w:rPr>
          <w:rFonts w:cs="Arial"/>
          <w:i/>
          <w:iCs/>
        </w:rPr>
        <w:t>borrador</w:t>
      </w:r>
      <w:r w:rsidRPr="30D1C3F5">
        <w:rPr>
          <w:rFonts w:cs="Arial"/>
        </w:rPr>
        <w:t xml:space="preserve"> de la solicitud).</w:t>
      </w:r>
    </w:p>
    <w:p w:rsidRPr="00B95078" w:rsidR="004E43CF" w:rsidP="00A34EF0" w:rsidRDefault="6FD65363" w14:paraId="5425BB8D" w14:textId="39A3BBDC">
      <w:pPr>
        <w:spacing w:line="276" w:lineRule="auto"/>
        <w:rPr>
          <w:rFonts w:cs="Arial"/>
        </w:rPr>
      </w:pPr>
      <w:r w:rsidRPr="30D1C3F5">
        <w:rPr>
          <w:rFonts w:cs="Arial"/>
        </w:rPr>
        <w:t xml:space="preserve">En este caso, al igual que sucede en las </w:t>
      </w:r>
      <w:r w:rsidRPr="30D1C3F5" w:rsidR="53B3F001">
        <w:rPr>
          <w:rFonts w:cs="Arial"/>
        </w:rPr>
        <w:t>solicitudes, el “borrador” de la acción telemática es propio de la persona que lo inici</w:t>
      </w:r>
      <w:r w:rsidRPr="30D1C3F5" w:rsidR="44731922">
        <w:rPr>
          <w:rFonts w:cs="Arial"/>
        </w:rPr>
        <w:t>a, salvo en el caso de “autorizados” que podrán acceder a los borradores correspondientes a la empresa autorizadora.</w:t>
      </w:r>
    </w:p>
    <w:p w:rsidRPr="00B95078" w:rsidR="008E194F" w:rsidP="00A34EF0" w:rsidRDefault="3163E396" w14:paraId="61C105E3" w14:textId="0C9CDB53">
      <w:pPr>
        <w:spacing w:line="276" w:lineRule="auto"/>
        <w:rPr>
          <w:rFonts w:cs="Arial"/>
        </w:rPr>
      </w:pPr>
      <w:r w:rsidRPr="30D1C3F5">
        <w:rPr>
          <w:rFonts w:cs="Arial"/>
        </w:rPr>
        <w:t xml:space="preserve">Es decir, en el caso de que en un expediente con representación, tanto el representante como el representado, que tienen acceso y visibilidad del </w:t>
      </w:r>
      <w:r w:rsidRPr="30D1C3F5" w:rsidR="1024F2A2">
        <w:rPr>
          <w:rFonts w:cs="Arial"/>
        </w:rPr>
        <w:t>propio expediente</w:t>
      </w:r>
      <w:r w:rsidRPr="30D1C3F5">
        <w:rPr>
          <w:rFonts w:cs="Arial"/>
        </w:rPr>
        <w:t xml:space="preserve"> </w:t>
      </w:r>
      <w:r w:rsidRPr="30D1C3F5" w:rsidR="1024F2A2">
        <w:rPr>
          <w:rFonts w:cs="Arial"/>
        </w:rPr>
        <w:t>desde</w:t>
      </w:r>
      <w:r w:rsidRPr="30D1C3F5">
        <w:rPr>
          <w:rFonts w:cs="Arial"/>
        </w:rPr>
        <w:t xml:space="preserve"> MiCarpeta, podrán iniciar y finalizar de manera individual una acción telemática </w:t>
      </w:r>
      <w:r w:rsidRPr="30D1C3F5" w:rsidR="1024F2A2">
        <w:rPr>
          <w:rFonts w:cs="Arial"/>
        </w:rPr>
        <w:t>cada uno de ellos.</w:t>
      </w:r>
    </w:p>
    <w:p w:rsidRPr="00B95078" w:rsidR="008E194F" w:rsidP="008E194F" w:rsidRDefault="008E194F" w14:paraId="450BBE37" w14:textId="77777777">
      <w:pPr>
        <w:spacing w:before="0" w:after="160" w:line="259" w:lineRule="auto"/>
        <w:jc w:val="left"/>
        <w:rPr>
          <w:rFonts w:cs="Arial"/>
          <w:b/>
          <w:bCs/>
          <w:color w:val="009797"/>
          <w:sz w:val="22"/>
          <w:szCs w:val="22"/>
        </w:rPr>
      </w:pPr>
      <w:r w:rsidRPr="00B95078">
        <w:rPr>
          <w:rFonts w:cs="Arial"/>
        </w:rPr>
        <w:br w:type="page"/>
      </w:r>
    </w:p>
    <w:p w:rsidRPr="00B95078" w:rsidR="008E194F" w:rsidP="4FB98DB2" w:rsidRDefault="3A27E89C" w14:paraId="6E8D1B45" w14:textId="5C74BAAD">
      <w:pPr>
        <w:pStyle w:val="Ttulo3"/>
        <w:jc w:val="left"/>
      </w:pPr>
      <w:bookmarkStart w:name="_Toc1965274552" w:id="228"/>
      <w:bookmarkStart w:name="_Toc212993711" w:id="229"/>
      <w:bookmarkStart w:name="_Toc213765548" w:id="230"/>
      <w:r w:rsidRPr="00B95078">
        <w:t>Subsanaciones</w:t>
      </w:r>
      <w:bookmarkEnd w:id="228"/>
      <w:bookmarkEnd w:id="229"/>
      <w:bookmarkEnd w:id="230"/>
    </w:p>
    <w:p w:rsidRPr="00B95078" w:rsidR="00041996" w:rsidP="00A34EF0" w:rsidRDefault="7EEF602B" w14:paraId="5ED14E6D" w14:textId="7945557F">
      <w:pPr>
        <w:spacing w:line="276" w:lineRule="auto"/>
        <w:rPr>
          <w:rFonts w:cs="Arial"/>
        </w:rPr>
      </w:pPr>
      <w:r w:rsidRPr="30D1C3F5">
        <w:rPr>
          <w:rFonts w:cs="Arial"/>
        </w:rPr>
        <w:t xml:space="preserve">La acción telemática de </w:t>
      </w:r>
      <w:r w:rsidRPr="00A34EF0">
        <w:rPr>
          <w:rFonts w:cs="Arial"/>
          <w:b/>
          <w:bCs/>
        </w:rPr>
        <w:t xml:space="preserve">subsanación requiere un tratamiento especial </w:t>
      </w:r>
      <w:r w:rsidRPr="30D1C3F5">
        <w:rPr>
          <w:rFonts w:cs="Arial"/>
        </w:rPr>
        <w:t>dentro del grupo de las acciones telemática</w:t>
      </w:r>
      <w:r w:rsidRPr="30D1C3F5" w:rsidR="3455FBDA">
        <w:rPr>
          <w:rFonts w:cs="Arial"/>
        </w:rPr>
        <w:t>s ya que, e</w:t>
      </w:r>
      <w:r w:rsidRPr="30D1C3F5">
        <w:rPr>
          <w:rFonts w:cs="Arial"/>
        </w:rPr>
        <w:t xml:space="preserve">n este caso, se requiere un </w:t>
      </w:r>
      <w:r w:rsidRPr="30D1C3F5">
        <w:rPr>
          <w:rFonts w:cs="Arial"/>
          <w:i/>
          <w:iCs/>
        </w:rPr>
        <w:t>feedback</w:t>
      </w:r>
      <w:r w:rsidRPr="30D1C3F5">
        <w:rPr>
          <w:rFonts w:cs="Arial"/>
        </w:rPr>
        <w:t xml:space="preserve"> especial por parte del tramitador (funcionario) que debe marcar qué datos o campos del formulario de solicitud son erróneos o se deben corregir y qué documentos son susceptibles de aportar o subsanar. Este proceso se realizará desde el “cliente de tramitación” que es la aplicación desde la que el funcionario tramita y gestiona el expediente, concretamente desde la tarea de ”Estudio de documentación”. Cuando el ciudadano inicie la acción telemática de subsanación, se le presentarán todos los datos tal y como se introdujeron en el proceso de solicitud y, en el paso 2-Datos Específicos, se le marcarán aquellos que el funcionario identificó como erróneos o incompletos para que los corrija.</w:t>
      </w:r>
    </w:p>
    <w:p w:rsidRPr="00B95078" w:rsidR="00041996" w:rsidP="00A34EF0" w:rsidRDefault="7EEF602B" w14:paraId="1EBA9FE4" w14:textId="77777777">
      <w:pPr>
        <w:spacing w:line="276" w:lineRule="auto"/>
        <w:rPr>
          <w:rFonts w:cs="Arial"/>
        </w:rPr>
      </w:pPr>
      <w:r w:rsidRPr="30D1C3F5">
        <w:rPr>
          <w:rFonts w:cs="Arial"/>
        </w:rPr>
        <w:t>Por lo tanto, esta acción telemática consta de dos subprocesos diferenciados:</w:t>
      </w:r>
    </w:p>
    <w:p w:rsidRPr="00B95078" w:rsidR="00041996" w:rsidP="00A34EF0" w:rsidRDefault="7EEF602B" w14:paraId="7894B4B5" w14:textId="334CFBCA">
      <w:pPr>
        <w:pStyle w:val="Prrafodelista"/>
        <w:numPr>
          <w:ilvl w:val="0"/>
          <w:numId w:val="89"/>
        </w:numPr>
        <w:spacing w:line="276" w:lineRule="auto"/>
        <w:rPr>
          <w:rFonts w:cs="Arial"/>
        </w:rPr>
      </w:pPr>
      <w:r w:rsidRPr="30D1C3F5">
        <w:rPr>
          <w:rFonts w:cs="Arial"/>
        </w:rPr>
        <w:t>Identificación, por parte del tramitador, de los datos y documentos a subsanar por el ciudadano</w:t>
      </w:r>
      <w:r w:rsidRPr="30D1C3F5" w:rsidR="17231A54">
        <w:rPr>
          <w:rFonts w:cs="Arial"/>
        </w:rPr>
        <w:t>.</w:t>
      </w:r>
    </w:p>
    <w:p w:rsidRPr="00B95078" w:rsidR="00041996" w:rsidP="00A34EF0" w:rsidRDefault="7EEF602B" w14:paraId="7BE57D82" w14:textId="23D8DBCD">
      <w:pPr>
        <w:pStyle w:val="Prrafodelista"/>
        <w:numPr>
          <w:ilvl w:val="0"/>
          <w:numId w:val="89"/>
        </w:numPr>
        <w:spacing w:line="276" w:lineRule="auto"/>
        <w:rPr>
          <w:rFonts w:cs="Arial"/>
        </w:rPr>
      </w:pPr>
      <w:r w:rsidRPr="30D1C3F5">
        <w:rPr>
          <w:rFonts w:cs="Arial"/>
        </w:rPr>
        <w:t>Proceso de subsanación, en el que se mostrará la solicitud completa con los datos resaltados.</w:t>
      </w:r>
    </w:p>
    <w:p w:rsidRPr="00B95078" w:rsidR="00041996" w:rsidP="4FB98DB2" w:rsidRDefault="00041996" w14:paraId="2E0CEAE0" w14:textId="128D5CDC">
      <w:pPr>
        <w:jc w:val="left"/>
        <w:rPr>
          <w:rFonts w:cs="Arial"/>
        </w:rPr>
      </w:pPr>
    </w:p>
    <w:p w:rsidRPr="00B95078" w:rsidR="00463B5A" w:rsidP="4FB98DB2" w:rsidRDefault="00463B5A" w14:paraId="37EB714F" w14:textId="21B0EFCA">
      <w:pPr>
        <w:jc w:val="left"/>
        <w:rPr>
          <w:rFonts w:cs="Arial"/>
        </w:rPr>
      </w:pPr>
      <w:r w:rsidRPr="00B95078">
        <w:rPr>
          <w:rFonts w:cs="Arial"/>
          <w:noProof/>
        </w:rPr>
        <w:drawing>
          <wp:inline distT="0" distB="0" distL="0" distR="0" wp14:anchorId="1BEBDC32" wp14:editId="7978A90F">
            <wp:extent cx="5400040" cy="1894205"/>
            <wp:effectExtent l="0" t="0" r="0" b="0"/>
            <wp:docPr id="1614093905" name="Imagen 2" descr="Diagrama&#10;&#10;El contenido generado por IA puede ser incorrect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a&#10;&#10;El contenido generado por IA puede ser incorrecto., Imagen"/>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1894205"/>
                    </a:xfrm>
                    <a:prstGeom prst="rect">
                      <a:avLst/>
                    </a:prstGeom>
                    <a:noFill/>
                    <a:ln>
                      <a:noFill/>
                    </a:ln>
                  </pic:spPr>
                </pic:pic>
              </a:graphicData>
            </a:graphic>
          </wp:inline>
        </w:drawing>
      </w:r>
    </w:p>
    <w:p w:rsidRPr="00B95078" w:rsidR="00041996" w:rsidP="4FB98DB2" w:rsidRDefault="00041996" w14:paraId="409B5696" w14:textId="77777777">
      <w:pPr>
        <w:jc w:val="left"/>
        <w:rPr>
          <w:rFonts w:cs="Arial"/>
        </w:rPr>
      </w:pPr>
    </w:p>
    <w:p w:rsidRPr="00B95078" w:rsidR="00041996" w:rsidP="003E1BCF" w:rsidRDefault="1E425A06" w14:paraId="22558FB6" w14:textId="36A07C6D">
      <w:pPr>
        <w:pStyle w:val="Titulo4"/>
        <w:numPr>
          <w:ilvl w:val="0"/>
          <w:numId w:val="0"/>
        </w:numPr>
      </w:pPr>
      <w:bookmarkStart w:name="_Toc379445848" w:id="231"/>
      <w:r w:rsidRPr="00B95078">
        <w:t>Proceso para el tramitador:</w:t>
      </w:r>
      <w:bookmarkEnd w:id="231"/>
    </w:p>
    <w:p w:rsidRPr="00B95078" w:rsidR="00041996" w:rsidP="00A34EF0" w:rsidRDefault="7EEF602B" w14:paraId="4776FD14" w14:textId="1DCCCBC5">
      <w:pPr>
        <w:pStyle w:val="Prrafodelista"/>
        <w:numPr>
          <w:ilvl w:val="0"/>
          <w:numId w:val="89"/>
        </w:numPr>
        <w:spacing w:line="276" w:lineRule="auto"/>
        <w:rPr>
          <w:rFonts w:cs="Arial"/>
        </w:rPr>
      </w:pPr>
      <w:r w:rsidRPr="30D1C3F5">
        <w:rPr>
          <w:rFonts w:cs="Arial"/>
        </w:rPr>
        <w:t>En el contexto de la tramitación de un expediente, el tramitador inicia una tarea de “Estudio de Documentación” para ese expediente.</w:t>
      </w:r>
    </w:p>
    <w:p w:rsidRPr="00B95078" w:rsidR="00041996" w:rsidP="00A34EF0" w:rsidRDefault="7EEF602B" w14:paraId="3AD7B871" w14:textId="2F5934E0">
      <w:pPr>
        <w:pStyle w:val="Prrafodelista"/>
        <w:numPr>
          <w:ilvl w:val="0"/>
          <w:numId w:val="89"/>
        </w:numPr>
        <w:spacing w:line="276" w:lineRule="auto"/>
        <w:rPr>
          <w:rFonts w:cs="Arial"/>
        </w:rPr>
      </w:pPr>
      <w:r w:rsidRPr="30D1C3F5">
        <w:rPr>
          <w:rFonts w:cs="Arial"/>
        </w:rPr>
        <w:t>Si el tramitador marca la solicitud como documento a subsanar, se abrirá una ventana en la que indicará los motivos de la subsanación y tendrá un enlace disponible para abrir la solicitud y</w:t>
      </w:r>
      <w:r w:rsidRPr="00A34EF0">
        <w:rPr>
          <w:rFonts w:cs="Arial"/>
          <w:b/>
          <w:bCs/>
        </w:rPr>
        <w:t xml:space="preserve"> marcar qué campos son incorrectos.</w:t>
      </w:r>
      <w:r w:rsidRPr="30D1C3F5">
        <w:rPr>
          <w:rFonts w:cs="Arial"/>
        </w:rPr>
        <w:t xml:space="preserve"> Este proceso lo proporciona el propio cliente de tramitació</w:t>
      </w:r>
      <w:r w:rsidRPr="30D1C3F5" w:rsidR="18DA2353">
        <w:rPr>
          <w:rFonts w:cs="Arial"/>
        </w:rPr>
        <w:t>n y para poder llevarlo a cabo, se comprobará si el formulario original de la solicitud es el mismo que se utilizará para la subsanación. En caso contrario, no se podrán marcar los campos a corregir</w:t>
      </w:r>
      <w:r w:rsidRPr="30D1C3F5" w:rsidR="4069C089">
        <w:rPr>
          <w:rFonts w:cs="Arial"/>
        </w:rPr>
        <w:t>. Esta comprobación será realizada por el propi</w:t>
      </w:r>
      <w:r w:rsidRPr="30D1C3F5" w:rsidR="465D9DE9">
        <w:rPr>
          <w:rFonts w:cs="Arial"/>
        </w:rPr>
        <w:t>o cliente de tramitación que, en base a la misma, permitirá o no al funcionario abrir el formulario para seleccionar los campos a corregir.</w:t>
      </w:r>
    </w:p>
    <w:p w:rsidRPr="00B95078" w:rsidR="00FB7732" w:rsidP="00A34EF0" w:rsidRDefault="7EEF602B" w14:paraId="2C6E10DC" w14:textId="1AFAC373">
      <w:pPr>
        <w:pStyle w:val="Prrafodelista"/>
        <w:numPr>
          <w:ilvl w:val="0"/>
          <w:numId w:val="89"/>
        </w:numPr>
        <w:spacing w:line="276" w:lineRule="auto"/>
        <w:rPr>
          <w:rFonts w:cs="Arial"/>
        </w:rPr>
      </w:pPr>
      <w:r w:rsidRPr="30D1C3F5">
        <w:rPr>
          <w:rFonts w:cs="Arial"/>
        </w:rPr>
        <w:t xml:space="preserve">El </w:t>
      </w:r>
      <w:r w:rsidRPr="30D1C3F5" w:rsidR="746C4079">
        <w:rPr>
          <w:rFonts w:cs="Arial"/>
        </w:rPr>
        <w:t>T</w:t>
      </w:r>
      <w:r w:rsidRPr="30D1C3F5">
        <w:rPr>
          <w:rFonts w:cs="Arial"/>
        </w:rPr>
        <w:t>oolkit</w:t>
      </w:r>
      <w:r w:rsidRPr="30D1C3F5" w:rsidR="7CD33369">
        <w:rPr>
          <w:rFonts w:cs="Arial"/>
        </w:rPr>
        <w:t xml:space="preserve">Berria </w:t>
      </w:r>
      <w:r w:rsidRPr="00A34EF0">
        <w:rPr>
          <w:rFonts w:cs="Arial"/>
          <w:b/>
          <w:bCs/>
        </w:rPr>
        <w:t>mostrará la solicitud ubicada en su paso 2-Datos específicos</w:t>
      </w:r>
      <w:r w:rsidRPr="00A34EF0" w:rsidR="3499A569">
        <w:rPr>
          <w:rFonts w:cs="Arial"/>
          <w:b/>
          <w:bCs/>
        </w:rPr>
        <w:t>.</w:t>
      </w:r>
      <w:r w:rsidRPr="30D1C3F5" w:rsidR="3499A569">
        <w:rPr>
          <w:rFonts w:cs="Arial"/>
        </w:rPr>
        <w:t xml:space="preserve"> Sólo es necesario mostrar el formulario en sí, por lo que el resto de </w:t>
      </w:r>
      <w:r w:rsidRPr="30D1C3F5" w:rsidR="443F3B07">
        <w:rPr>
          <w:rFonts w:cs="Arial"/>
        </w:rPr>
        <w:t>los componentes</w:t>
      </w:r>
      <w:r w:rsidRPr="30D1C3F5" w:rsidR="3499A569">
        <w:rPr>
          <w:rFonts w:cs="Arial"/>
        </w:rPr>
        <w:t xml:space="preserve"> visuales que completan la interfaz </w:t>
      </w:r>
      <w:r w:rsidRPr="30D1C3F5" w:rsidR="1ABC7637">
        <w:rPr>
          <w:rFonts w:cs="Arial"/>
        </w:rPr>
        <w:t>de la persona usuaria</w:t>
      </w:r>
      <w:r w:rsidRPr="30D1C3F5" w:rsidR="7F63D7AF">
        <w:rPr>
          <w:rFonts w:cs="Arial"/>
        </w:rPr>
        <w:t xml:space="preserve"> no es necesario que aparezcan (cabeceras, pies de página, stepper,… )</w:t>
      </w:r>
    </w:p>
    <w:p w:rsidRPr="00B95078" w:rsidR="00041996" w:rsidP="00A34EF0" w:rsidRDefault="7F63D7AF" w14:paraId="00CB882B" w14:textId="229E083B">
      <w:pPr>
        <w:pStyle w:val="Prrafodelista"/>
        <w:numPr>
          <w:ilvl w:val="0"/>
          <w:numId w:val="89"/>
        </w:numPr>
        <w:spacing w:line="276" w:lineRule="auto"/>
        <w:rPr>
          <w:rFonts w:cs="Arial"/>
        </w:rPr>
      </w:pPr>
      <w:r w:rsidRPr="30D1C3F5">
        <w:rPr>
          <w:rFonts w:cs="Arial"/>
        </w:rPr>
        <w:t>Esta pantalla p</w:t>
      </w:r>
      <w:r w:rsidRPr="30D1C3F5" w:rsidR="7EEF602B">
        <w:rPr>
          <w:rFonts w:cs="Arial"/>
        </w:rPr>
        <w:t xml:space="preserve">ermitirá seleccionar los campos que </w:t>
      </w:r>
      <w:r w:rsidRPr="30D1C3F5" w:rsidR="6FB97F30">
        <w:rPr>
          <w:rFonts w:cs="Arial"/>
        </w:rPr>
        <w:t>está</w:t>
      </w:r>
      <w:r w:rsidRPr="30D1C3F5" w:rsidR="6341A3E1">
        <w:rPr>
          <w:rFonts w:cs="Arial"/>
        </w:rPr>
        <w:t>n</w:t>
      </w:r>
      <w:r w:rsidRPr="30D1C3F5" w:rsidR="7EEF602B">
        <w:rPr>
          <w:rFonts w:cs="Arial"/>
        </w:rPr>
        <w:t xml:space="preserve"> incorrectos de manera que visualmente se remarquen (en otro color, con un icono, …</w:t>
      </w:r>
      <w:r w:rsidRPr="30D1C3F5">
        <w:rPr>
          <w:rFonts w:cs="Arial"/>
          <w:b/>
          <w:bCs/>
          <w:color w:val="FF0000"/>
        </w:rPr>
        <w:t>PENDIENTE UX</w:t>
      </w:r>
      <w:r w:rsidRPr="30D1C3F5" w:rsidR="7EEF602B">
        <w:rPr>
          <w:rFonts w:cs="Arial"/>
        </w:rPr>
        <w:t>)</w:t>
      </w:r>
      <w:r w:rsidRPr="30D1C3F5" w:rsidR="67EFB8B7">
        <w:rPr>
          <w:rFonts w:cs="Arial"/>
        </w:rPr>
        <w:t xml:space="preserve"> y aportará un botón “guardar” para que el funcionario pueda ir almacenando su trabajo.</w:t>
      </w:r>
    </w:p>
    <w:p w:rsidRPr="00B95078" w:rsidR="00041996" w:rsidP="00A34EF0" w:rsidRDefault="7EEF602B" w14:paraId="22D5B3F9" w14:textId="559FD062">
      <w:pPr>
        <w:pStyle w:val="Prrafodelista"/>
        <w:numPr>
          <w:ilvl w:val="0"/>
          <w:numId w:val="89"/>
        </w:numPr>
        <w:spacing w:line="276" w:lineRule="auto"/>
        <w:rPr>
          <w:rFonts w:cs="Arial"/>
        </w:rPr>
      </w:pPr>
      <w:r w:rsidRPr="30D1C3F5">
        <w:rPr>
          <w:rFonts w:cs="Arial"/>
        </w:rPr>
        <w:t xml:space="preserve">El proceso de guardado de esta ventana almacenará </w:t>
      </w:r>
      <w:r w:rsidRPr="30D1C3F5" w:rsidR="7A10DF6B">
        <w:rPr>
          <w:rFonts w:cs="Arial"/>
        </w:rPr>
        <w:t>los identificadores de los ca</w:t>
      </w:r>
      <w:r w:rsidRPr="30D1C3F5" w:rsidR="2CBD67C1">
        <w:rPr>
          <w:rFonts w:cs="Arial"/>
        </w:rPr>
        <w:t>m</w:t>
      </w:r>
      <w:r w:rsidRPr="30D1C3F5" w:rsidR="7A10DF6B">
        <w:rPr>
          <w:rFonts w:cs="Arial"/>
        </w:rPr>
        <w:t>pos/componentes marcados por el funcionario para su subsanación</w:t>
      </w:r>
      <w:r w:rsidRPr="30D1C3F5" w:rsidR="2CBD67C1">
        <w:rPr>
          <w:rFonts w:cs="Arial"/>
        </w:rPr>
        <w:t>.</w:t>
      </w:r>
    </w:p>
    <w:p w:rsidRPr="00B95078" w:rsidR="005F3BBF" w:rsidP="00A34EF0" w:rsidRDefault="2CBD67C1" w14:paraId="6D3309D6" w14:textId="0D8899F4">
      <w:pPr>
        <w:pStyle w:val="Prrafodelista"/>
        <w:numPr>
          <w:ilvl w:val="0"/>
          <w:numId w:val="89"/>
        </w:numPr>
        <w:spacing w:line="276" w:lineRule="auto"/>
        <w:rPr>
          <w:rFonts w:cs="Arial"/>
        </w:rPr>
      </w:pPr>
      <w:r w:rsidRPr="30D1C3F5">
        <w:rPr>
          <w:rFonts w:cs="Arial"/>
        </w:rPr>
        <w:t>La edición de estos campos por parte del funcionario se podrá realizar en tantas sesiones de trabajo como necesite.</w:t>
      </w:r>
      <w:r w:rsidRPr="30D1C3F5" w:rsidR="6617E268">
        <w:rPr>
          <w:rFonts w:cs="Arial"/>
        </w:rPr>
        <w:t xml:space="preserve"> Mientras la tarea de “estudio de documentación” no se “finalice” podrán realizarse todos los cambios que el funcionario considere.</w:t>
      </w:r>
    </w:p>
    <w:p w:rsidRPr="00B95078" w:rsidR="00041996" w:rsidP="00A34EF0" w:rsidRDefault="7EEF602B" w14:paraId="7B6628A3" w14:textId="2853E6F7">
      <w:pPr>
        <w:pStyle w:val="Prrafodelista"/>
        <w:numPr>
          <w:ilvl w:val="0"/>
          <w:numId w:val="89"/>
        </w:numPr>
        <w:spacing w:line="276" w:lineRule="auto"/>
        <w:rPr>
          <w:rFonts w:cs="Arial"/>
        </w:rPr>
      </w:pPr>
      <w:r w:rsidRPr="30D1C3F5">
        <w:rPr>
          <w:rFonts w:cs="Arial"/>
        </w:rPr>
        <w:t>Para que el ciudadano pueda acceder a corregir tanto los datos como los documentos marcados por el tramitador, éste tiene que finalizar la tarea de estudio (marcándola con el estado “documentación incompleta”) y ejecutar la tarea de notificación correspondiente de manera que se active el botón de subsanación en Mi Carpeta.</w:t>
      </w:r>
    </w:p>
    <w:p w:rsidRPr="00B95078" w:rsidR="00041996" w:rsidP="00A34EF0" w:rsidRDefault="00041996" w14:paraId="19320139" w14:textId="77777777">
      <w:pPr>
        <w:spacing w:line="276" w:lineRule="auto"/>
        <w:rPr>
          <w:rFonts w:cs="Arial"/>
        </w:rPr>
      </w:pPr>
    </w:p>
    <w:p w:rsidRPr="00B95078" w:rsidR="00041996" w:rsidP="4FB98DB2" w:rsidRDefault="00041996" w14:paraId="2E65974A" w14:textId="77777777">
      <w:pPr>
        <w:jc w:val="left"/>
        <w:rPr>
          <w:rFonts w:cs="Arial"/>
        </w:rPr>
      </w:pPr>
    </w:p>
    <w:p w:rsidRPr="00B95078" w:rsidR="00041996" w:rsidP="003E1BCF" w:rsidRDefault="1E425A06" w14:paraId="0A69B279" w14:textId="7FADAAE7">
      <w:pPr>
        <w:pStyle w:val="Titulo4"/>
        <w:numPr>
          <w:ilvl w:val="0"/>
          <w:numId w:val="0"/>
        </w:numPr>
      </w:pPr>
      <w:bookmarkStart w:name="_Toc1884164508" w:id="232"/>
      <w:r w:rsidRPr="00B95078">
        <w:t>Proceso para el ciudadano:</w:t>
      </w:r>
      <w:bookmarkEnd w:id="232"/>
    </w:p>
    <w:p w:rsidRPr="00B95078" w:rsidR="00041996" w:rsidP="00A34EF0" w:rsidRDefault="6617E268" w14:paraId="13F09577" w14:textId="1A368596">
      <w:pPr>
        <w:spacing w:line="276" w:lineRule="auto"/>
        <w:rPr>
          <w:rFonts w:cs="Arial"/>
        </w:rPr>
      </w:pPr>
      <w:r w:rsidRPr="30D1C3F5">
        <w:rPr>
          <w:rFonts w:cs="Arial"/>
        </w:rPr>
        <w:t>El proceso de subsanación de documentación se inicia u</w:t>
      </w:r>
      <w:r w:rsidRPr="30D1C3F5" w:rsidR="7EEF602B">
        <w:rPr>
          <w:rFonts w:cs="Arial"/>
        </w:rPr>
        <w:t>na vez que el ciudadano recibe la notificación de “requerimiento de subsanación”</w:t>
      </w:r>
      <w:r w:rsidRPr="30D1C3F5">
        <w:rPr>
          <w:rFonts w:cs="Arial"/>
        </w:rPr>
        <w:t xml:space="preserve">. En ese momento, </w:t>
      </w:r>
      <w:r w:rsidRPr="30D1C3F5" w:rsidR="7EEF602B">
        <w:rPr>
          <w:rFonts w:cs="Arial"/>
        </w:rPr>
        <w:t>Mi Carpeta activa el botón “Subsanar” desde el que podrá entrar a corregir todos los datos y documentos marcados por el tramitador en la solicitud.</w:t>
      </w:r>
    </w:p>
    <w:p w:rsidRPr="00B95078" w:rsidR="00041996" w:rsidP="00A34EF0" w:rsidRDefault="7EEF602B" w14:paraId="0FA2B0FA" w14:textId="079185CB">
      <w:pPr>
        <w:pStyle w:val="Prrafodelista"/>
        <w:numPr>
          <w:ilvl w:val="0"/>
          <w:numId w:val="94"/>
        </w:numPr>
        <w:spacing w:line="276" w:lineRule="auto"/>
        <w:rPr>
          <w:rFonts w:cs="Arial"/>
        </w:rPr>
      </w:pPr>
      <w:r w:rsidRPr="30D1C3F5">
        <w:rPr>
          <w:rFonts w:cs="Arial"/>
        </w:rPr>
        <w:t>El Toolkit recuperará la información de la subsanación almacenada en la gestión por parte del tramitador e iniciará dicha acción telemática.</w:t>
      </w:r>
    </w:p>
    <w:p w:rsidRPr="00B95078" w:rsidR="00041996" w:rsidP="00A34EF0" w:rsidRDefault="7EEF602B" w14:paraId="6F6C29E1" w14:textId="09DE1596">
      <w:pPr>
        <w:pStyle w:val="Prrafodelista"/>
        <w:numPr>
          <w:ilvl w:val="0"/>
          <w:numId w:val="94"/>
        </w:numPr>
        <w:spacing w:line="276" w:lineRule="auto"/>
        <w:rPr>
          <w:rFonts w:cs="Arial"/>
        </w:rPr>
      </w:pPr>
      <w:r w:rsidRPr="30D1C3F5">
        <w:rPr>
          <w:rFonts w:cs="Arial"/>
        </w:rPr>
        <w:t>Se mostrarán todos los pasos (los mismos que en la solicitud) pero sólo podrán ser modificados los que se detallan a continuación:</w:t>
      </w:r>
    </w:p>
    <w:p w:rsidRPr="00B95078" w:rsidR="00041996" w:rsidP="00A34EF0" w:rsidRDefault="7EEF602B" w14:paraId="238F8C62" w14:textId="0B92B8A8">
      <w:pPr>
        <w:pStyle w:val="Prrafodelista"/>
        <w:numPr>
          <w:ilvl w:val="1"/>
          <w:numId w:val="94"/>
        </w:numPr>
        <w:spacing w:line="276" w:lineRule="auto"/>
        <w:rPr>
          <w:rFonts w:cs="Arial"/>
        </w:rPr>
      </w:pPr>
      <w:r w:rsidRPr="30D1C3F5">
        <w:rPr>
          <w:rFonts w:cs="Arial"/>
        </w:rPr>
        <w:t xml:space="preserve">Paso 2 - Datos Específicos: </w:t>
      </w:r>
      <w:r w:rsidRPr="30D1C3F5" w:rsidR="28B45AF9">
        <w:rPr>
          <w:rFonts w:cs="Arial"/>
        </w:rPr>
        <w:t>s</w:t>
      </w:r>
      <w:r w:rsidRPr="30D1C3F5" w:rsidR="6FB97F30">
        <w:rPr>
          <w:rFonts w:cs="Arial"/>
        </w:rPr>
        <w:t>e</w:t>
      </w:r>
      <w:r w:rsidRPr="30D1C3F5">
        <w:rPr>
          <w:rFonts w:cs="Arial"/>
        </w:rPr>
        <w:t xml:space="preserve"> mostrarán todos los componentes deshabilitados a excepción de aquellos marcados por el tramitador para subsanar. Además, en base a la información introducida en dichos componentes, pueden habilitarse otros campos que </w:t>
      </w:r>
      <w:r w:rsidRPr="30D1C3F5" w:rsidR="6FB97F30">
        <w:rPr>
          <w:rFonts w:cs="Arial"/>
        </w:rPr>
        <w:t>esté</w:t>
      </w:r>
      <w:r w:rsidRPr="30D1C3F5" w:rsidR="7310890E">
        <w:rPr>
          <w:rFonts w:cs="Arial"/>
        </w:rPr>
        <w:t>n</w:t>
      </w:r>
      <w:r w:rsidRPr="30D1C3F5">
        <w:rPr>
          <w:rFonts w:cs="Arial"/>
        </w:rPr>
        <w:t xml:space="preserve"> condicionados a éstos.</w:t>
      </w:r>
    </w:p>
    <w:p w:rsidRPr="00B95078" w:rsidR="00041996" w:rsidP="00A34EF0" w:rsidRDefault="7EEF602B" w14:paraId="550957F4" w14:textId="7E99FB36">
      <w:pPr>
        <w:pStyle w:val="Prrafodelista"/>
        <w:numPr>
          <w:ilvl w:val="1"/>
          <w:numId w:val="94"/>
        </w:numPr>
        <w:spacing w:line="276" w:lineRule="auto"/>
        <w:rPr>
          <w:rFonts w:cs="Arial"/>
        </w:rPr>
      </w:pPr>
      <w:r w:rsidRPr="30D1C3F5">
        <w:rPr>
          <w:rFonts w:cs="Arial"/>
        </w:rPr>
        <w:t xml:space="preserve">Paso 4 – Documentación: </w:t>
      </w:r>
      <w:r w:rsidRPr="30D1C3F5" w:rsidR="4EB2D3D9">
        <w:rPr>
          <w:rFonts w:cs="Arial"/>
        </w:rPr>
        <w:t>p</w:t>
      </w:r>
      <w:r w:rsidRPr="30D1C3F5" w:rsidR="6FB97F30">
        <w:rPr>
          <w:rFonts w:cs="Arial"/>
        </w:rPr>
        <w:t>odrán</w:t>
      </w:r>
      <w:r w:rsidRPr="30D1C3F5">
        <w:rPr>
          <w:rFonts w:cs="Arial"/>
        </w:rPr>
        <w:t xml:space="preserve"> habilitarse nuevos documentos condicionados a los datos introducidos en el paso 2</w:t>
      </w:r>
    </w:p>
    <w:p w:rsidRPr="00B95078" w:rsidR="00041996" w:rsidP="00A34EF0" w:rsidRDefault="7EEF602B" w14:paraId="62800900" w14:textId="0589A100">
      <w:pPr>
        <w:pStyle w:val="Prrafodelista"/>
        <w:numPr>
          <w:ilvl w:val="1"/>
          <w:numId w:val="94"/>
        </w:numPr>
        <w:spacing w:line="276" w:lineRule="auto"/>
        <w:rPr>
          <w:rFonts w:cs="Arial"/>
        </w:rPr>
      </w:pPr>
      <w:r w:rsidRPr="30D1C3F5">
        <w:rPr>
          <w:rFonts w:cs="Arial"/>
        </w:rPr>
        <w:t xml:space="preserve">Paso 5 – Declaraciones Responsables: </w:t>
      </w:r>
      <w:r w:rsidRPr="30D1C3F5" w:rsidR="1BFA6D4C">
        <w:rPr>
          <w:rFonts w:cs="Arial"/>
        </w:rPr>
        <w:t>p</w:t>
      </w:r>
      <w:r w:rsidRPr="30D1C3F5" w:rsidR="6FB97F30">
        <w:rPr>
          <w:rFonts w:cs="Arial"/>
        </w:rPr>
        <w:t>odrán</w:t>
      </w:r>
      <w:r w:rsidRPr="30D1C3F5">
        <w:rPr>
          <w:rFonts w:cs="Arial"/>
        </w:rPr>
        <w:t xml:space="preserve"> habilitarse nuevas declaraciones responsables condicionadas a los datos introducidos en el paso 2.</w:t>
      </w:r>
    </w:p>
    <w:p w:rsidRPr="00B95078" w:rsidR="008E194F" w:rsidP="00A34EF0" w:rsidRDefault="7EEF602B" w14:paraId="077FF64F" w14:textId="321FC62B">
      <w:pPr>
        <w:pStyle w:val="Prrafodelista"/>
        <w:numPr>
          <w:ilvl w:val="0"/>
          <w:numId w:val="94"/>
        </w:numPr>
        <w:spacing w:line="276" w:lineRule="auto"/>
        <w:rPr>
          <w:rFonts w:cs="Arial"/>
        </w:rPr>
      </w:pPr>
      <w:r w:rsidRPr="30D1C3F5">
        <w:rPr>
          <w:rFonts w:cs="Arial"/>
        </w:rPr>
        <w:t>Una vez modificados y subsanados todos los datos y documentos requeridos, el ciudadano deberá firmar y enviar la subsanación.</w:t>
      </w:r>
    </w:p>
    <w:p w:rsidRPr="00B95078" w:rsidR="00041996" w:rsidP="00A34EF0" w:rsidRDefault="00041996" w14:paraId="43C79454" w14:textId="77777777">
      <w:pPr>
        <w:spacing w:line="276" w:lineRule="auto"/>
        <w:rPr>
          <w:rFonts w:cs="Arial"/>
        </w:rPr>
      </w:pPr>
    </w:p>
    <w:p w:rsidRPr="00B95078" w:rsidR="0032530B" w:rsidP="0032530B" w:rsidRDefault="6C8107A7" w14:paraId="3FCB57E3" w14:textId="2128DB76">
      <w:pPr>
        <w:pStyle w:val="Ttulo2"/>
        <w:jc w:val="left"/>
      </w:pPr>
      <w:bookmarkStart w:name="_Toc213706674" w:id="233"/>
      <w:bookmarkStart w:name="_Toc213765549" w:id="234"/>
      <w:r>
        <w:t xml:space="preserve">Solicitudes </w:t>
      </w:r>
      <w:r w:rsidR="7D485CA0">
        <w:t>p</w:t>
      </w:r>
      <w:r>
        <w:t>resenciales</w:t>
      </w:r>
      <w:bookmarkEnd w:id="233"/>
      <w:bookmarkEnd w:id="234"/>
    </w:p>
    <w:p w:rsidR="0032530B" w:rsidP="00A34EF0" w:rsidRDefault="6C8107A7" w14:paraId="76F76E5C" w14:textId="5F205E62">
      <w:pPr>
        <w:spacing w:line="276" w:lineRule="auto"/>
      </w:pPr>
      <w:r>
        <w:t xml:space="preserve">Las </w:t>
      </w:r>
      <w:r w:rsidR="61C5AFCE">
        <w:t>s</w:t>
      </w:r>
      <w:r>
        <w:t xml:space="preserve">olicitudes </w:t>
      </w:r>
      <w:r w:rsidR="167B5A51">
        <w:t>p</w:t>
      </w:r>
      <w:r>
        <w:t>resenciales</w:t>
      </w:r>
      <w:r w:rsidR="0F0EEEE1">
        <w:t xml:space="preserve"> de la ciudadanía</w:t>
      </w:r>
      <w:r>
        <w:t xml:space="preserve"> son aquellas que el ciudadano presenta en las oficinas de la Administración rellenando un formulario en papel, o bien registrando la solicitud telemáticamente, en este caso, sin autenticarse y por tanto sin posibilidad de firmar electrónicamente para su presentación y registro de manera telemática. En ambos casos, el ciudadano se presenta en las oficinas de la Administración para su tramitación, entregando la solicitud firmada manualmente y los documentos que la acompañan (en el caso de no haberse incorporado en la solicitud telemática).</w:t>
      </w:r>
    </w:p>
    <w:p w:rsidR="0032530B" w:rsidP="00A34EF0" w:rsidRDefault="6C8107A7" w14:paraId="0D51C9E5" w14:textId="6F7FC605">
      <w:pPr>
        <w:spacing w:line="276" w:lineRule="auto"/>
      </w:pPr>
      <w:r>
        <w:t xml:space="preserve">Una vez en las oficinas de la Administración, el funcionario será el encargado de </w:t>
      </w:r>
      <w:r w:rsidR="6E9AD2DF">
        <w:t xml:space="preserve">dar entrada a </w:t>
      </w:r>
      <w:r>
        <w:t>dicha solicitud a partir de la presolicitud entregada por el ciudadano, bien en papel o bien a partir de un QR que dará acceso  a la presolicitud.</w:t>
      </w:r>
    </w:p>
    <w:p w:rsidR="0032530B" w:rsidP="00A34EF0" w:rsidRDefault="6C8107A7" w14:paraId="15BAFD15" w14:textId="1E55AC86">
      <w:pPr>
        <w:spacing w:line="276" w:lineRule="auto"/>
      </w:pPr>
      <w:r>
        <w:t>Las solicitudes presenciales de la ciudadanía sólo podrán ser presentadas por el ciudadano para sí mismo o como representante  y tan sólo para personas físicas.</w:t>
      </w:r>
    </w:p>
    <w:p w:rsidR="0032530B" w:rsidP="00A34EF0" w:rsidRDefault="6C8107A7" w14:paraId="418BCC85" w14:textId="77777777">
      <w:pPr>
        <w:spacing w:line="276" w:lineRule="auto"/>
      </w:pPr>
      <w:r>
        <w:t>El proceso completo se divide en dos acciones telemáticas distintas:</w:t>
      </w:r>
    </w:p>
    <w:p w:rsidR="0032530B" w:rsidP="00A34EF0" w:rsidRDefault="6C8107A7" w14:paraId="343E61E0" w14:textId="7ECEC143">
      <w:pPr>
        <w:pStyle w:val="Prrafodelista"/>
        <w:numPr>
          <w:ilvl w:val="0"/>
          <w:numId w:val="111"/>
        </w:numPr>
        <w:spacing w:before="0" w:after="160" w:line="276" w:lineRule="auto"/>
      </w:pPr>
      <w:r>
        <w:t xml:space="preserve">Presencial de la ciudadanía (id: ), en la que el ciudadano podrá completar la solicitud de forma telemática. En este proceso, el ciudadano se conecta al </w:t>
      </w:r>
      <w:r w:rsidR="65A2BD83">
        <w:t>T</w:t>
      </w:r>
      <w:r>
        <w:t>oolkitBerria sin identificarse de manera electrónica y podrá completar todos los datos de la solicitud y aportar los documentos de manera telemática. Como paso final obtendrá un documento PDF junto con un QR identificativo de la presolicitud. Esta pre-solicitud quedará almacenada en el sistema de manera que pueda continuarse posteriormente por el tramitadorPresencial del tramitador (id: ), en la que el propio tramitador podrá completar una solicitud “iniciada” por el ciudadano. Esta solicitud puede haber llegado inicialmente de manera electrónica o en papel. En este segundo caso, los documentos habrán sido digitalizados previamente y será el tramitador el encargado de tipificarlos en la solicitud. Finalmente, hará la presentación de la misma.</w:t>
      </w:r>
    </w:p>
    <w:p w:rsidR="0032530B" w:rsidP="00A34EF0" w:rsidRDefault="6C8107A7" w14:paraId="583DAA50" w14:textId="77777777">
      <w:pPr>
        <w:spacing w:line="276" w:lineRule="auto"/>
      </w:pPr>
      <w:r>
        <w:t>Con todo ello, se identifican 5 posibles casos completos que se pueden ver reflejados en la siguiente imagen:</w:t>
      </w:r>
    </w:p>
    <w:p w:rsidR="0032530B" w:rsidP="0032530B" w:rsidRDefault="0032530B" w14:paraId="50BB9408" w14:textId="77777777">
      <w:r w:rsidRPr="00BE22FA">
        <w:rPr>
          <w:noProof/>
        </w:rPr>
        <w:drawing>
          <wp:inline distT="0" distB="0" distL="0" distR="0" wp14:anchorId="7BF4CF16" wp14:editId="79B988C8">
            <wp:extent cx="5400040" cy="3181350"/>
            <wp:effectExtent l="0" t="0" r="0" b="0"/>
            <wp:docPr id="6124527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52730" name="Imagen 1" descr="Interfaz de usuario gráfica, Aplicación&#10;&#10;El contenido generado por IA puede ser incorrecto."/>
                    <pic:cNvPicPr/>
                  </pic:nvPicPr>
                  <pic:blipFill>
                    <a:blip r:embed="rId150"/>
                    <a:stretch>
                      <a:fillRect/>
                    </a:stretch>
                  </pic:blipFill>
                  <pic:spPr>
                    <a:xfrm>
                      <a:off x="0" y="0"/>
                      <a:ext cx="5400040" cy="3181350"/>
                    </a:xfrm>
                    <a:prstGeom prst="rect">
                      <a:avLst/>
                    </a:prstGeom>
                  </pic:spPr>
                </pic:pic>
              </a:graphicData>
            </a:graphic>
          </wp:inline>
        </w:drawing>
      </w:r>
    </w:p>
    <w:p w:rsidR="0032530B" w:rsidP="0032530B" w:rsidRDefault="0032530B" w14:paraId="472ACFFF" w14:textId="77777777"/>
    <w:p w:rsidRPr="00A90569" w:rsidR="0032530B" w:rsidP="0032530B" w:rsidRDefault="0032530B" w14:paraId="507A425A" w14:textId="77777777">
      <w:pPr>
        <w:pStyle w:val="Ttulo3"/>
      </w:pPr>
      <w:bookmarkStart w:name="_Toc213706675" w:id="235"/>
      <w:bookmarkStart w:name="_Toc213765550" w:id="236"/>
      <w:r w:rsidRPr="00A90569">
        <w:t>Presencial de la Ciudadanía</w:t>
      </w:r>
      <w:bookmarkEnd w:id="235"/>
      <w:bookmarkEnd w:id="236"/>
    </w:p>
    <w:p w:rsidR="0032530B" w:rsidP="00A34EF0" w:rsidRDefault="6C8107A7" w14:paraId="7D5052EE" w14:textId="5CD9242B">
      <w:pPr>
        <w:spacing w:line="276" w:lineRule="auto"/>
      </w:pPr>
      <w:r>
        <w:t>Entre esos casos podemos hacer distinción de aquellos en los que entra en juego la acción telemática de “Presencial de la Ciudadanía” dentro del Toolkit Berria: casos 2 y 3. El caso 1 no implica ninguna operativa dentro de la aplicación</w:t>
      </w:r>
      <w:r w:rsidR="0CA5D38F">
        <w:t xml:space="preserve"> para esta acción telemática</w:t>
      </w:r>
    </w:p>
    <w:p w:rsidR="0032530B" w:rsidP="00A34EF0" w:rsidRDefault="6C8107A7" w14:paraId="0D8A654E" w14:textId="63E05AAC">
      <w:pPr>
        <w:spacing w:line="276" w:lineRule="auto"/>
      </w:pPr>
      <w:r>
        <w:t>•</w:t>
      </w:r>
      <w:r w:rsidR="0032530B">
        <w:tab/>
      </w:r>
      <w:r w:rsidRPr="30D1C3F5">
        <w:rPr>
          <w:b/>
          <w:bCs/>
        </w:rPr>
        <w:t>Caso 2</w:t>
      </w:r>
      <w:r>
        <w:t xml:space="preserve">: llega una presolicitud rellenada telemáticamente e impresa en papel (con un QR de identificación de presolicitud) y con documentos cargados para su posterior registropor parte del </w:t>
      </w:r>
      <w:r w:rsidR="47D8C944">
        <w:t>funcionario</w:t>
      </w:r>
      <w:r>
        <w:t>.</w:t>
      </w:r>
    </w:p>
    <w:p w:rsidR="0032530B" w:rsidP="00A34EF0" w:rsidRDefault="6C8107A7" w14:paraId="115D2A18" w14:textId="67B948FA">
      <w:pPr>
        <w:spacing w:line="276" w:lineRule="auto"/>
      </w:pPr>
      <w:r>
        <w:t>•</w:t>
      </w:r>
      <w:r w:rsidR="0032530B">
        <w:tab/>
      </w:r>
      <w:r w:rsidRPr="30D1C3F5">
        <w:rPr>
          <w:b/>
          <w:bCs/>
        </w:rPr>
        <w:t>Caso 3</w:t>
      </w:r>
      <w:r>
        <w:t xml:space="preserve">: llega una presolicitud rellenada telemáticamente e impresa en papel (con un QR de identificación de presolicitud) y con documentos sin cargar (todos o algunos) para su posterior registro por parte del </w:t>
      </w:r>
      <w:r w:rsidR="2D877D1A">
        <w:t>funcionario</w:t>
      </w:r>
    </w:p>
    <w:p w:rsidR="0032530B" w:rsidP="00A34EF0" w:rsidRDefault="6C8107A7" w14:paraId="3E249C82" w14:textId="77777777">
      <w:pPr>
        <w:spacing w:line="276" w:lineRule="auto"/>
      </w:pPr>
      <w:r>
        <w:t>En ambos casos, la solicitud deberá estar, además, firmada de manera manuscrita por el ciudadano.</w:t>
      </w:r>
    </w:p>
    <w:p w:rsidR="0032530B" w:rsidP="00A34EF0" w:rsidRDefault="6C8107A7" w14:paraId="1D94ED23" w14:textId="4A3190A3">
      <w:pPr>
        <w:spacing w:line="276" w:lineRule="auto"/>
      </w:pPr>
      <w:r>
        <w:t xml:space="preserve">El </w:t>
      </w:r>
      <w:r w:rsidR="48599695">
        <w:t>To</w:t>
      </w:r>
      <w:r>
        <w:t>olkitBerria permitirá cumplimentar la solicitud teniendo en cuenta que el ciudadano no se identificará de manera electrónica en la aplicación, por lo tanto:</w:t>
      </w:r>
    </w:p>
    <w:p w:rsidR="0032530B" w:rsidP="00A34EF0" w:rsidRDefault="6C8107A7" w14:paraId="755A1D3F" w14:textId="77777777">
      <w:pPr>
        <w:pStyle w:val="Prrafodelista"/>
        <w:numPr>
          <w:ilvl w:val="0"/>
          <w:numId w:val="111"/>
        </w:numPr>
        <w:spacing w:before="0" w:after="160" w:line="276" w:lineRule="auto"/>
      </w:pPr>
      <w:r>
        <w:t>No hay identificación electrónica</w:t>
      </w:r>
    </w:p>
    <w:p w:rsidR="0032530B" w:rsidP="00A34EF0" w:rsidRDefault="6C8107A7" w14:paraId="1D20E94F" w14:textId="2F5CC110">
      <w:pPr>
        <w:pStyle w:val="Prrafodelista"/>
        <w:numPr>
          <w:ilvl w:val="0"/>
          <w:numId w:val="111"/>
        </w:numPr>
        <w:spacing w:before="0" w:after="160" w:line="276" w:lineRule="auto"/>
      </w:pPr>
      <w:r>
        <w:t>El paso 1 – Identificación deberá ser cumplimentado completamente por el ciudadano.</w:t>
      </w:r>
      <w:r w:rsidR="28A160B2">
        <w:t xml:space="preserve"> No se precargará ningún dato del RRI ni de ningún sistema.</w:t>
      </w:r>
    </w:p>
    <w:p w:rsidR="0032530B" w:rsidP="00A34EF0" w:rsidRDefault="6C8107A7" w14:paraId="12A33313" w14:textId="77777777">
      <w:pPr>
        <w:spacing w:line="276" w:lineRule="auto"/>
        <w:ind w:left="360"/>
      </w:pPr>
      <w:r>
        <w:rPr>
          <w:noProof/>
        </w:rPr>
        <w:drawing>
          <wp:inline distT="0" distB="0" distL="0" distR="0" wp14:anchorId="5DC1625B" wp14:editId="7E91672E">
            <wp:extent cx="5400040" cy="4686935"/>
            <wp:effectExtent l="0" t="0" r="0" b="0"/>
            <wp:docPr id="13549523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990" name="Imagen 1" descr="Interfaz de usuario gráfica, Aplicación&#10;&#10;El contenido generado por IA puede ser incorrecto."/>
                    <pic:cNvPicPr/>
                  </pic:nvPicPr>
                  <pic:blipFill>
                    <a:blip r:embed="rId151"/>
                    <a:stretch>
                      <a:fillRect/>
                    </a:stretch>
                  </pic:blipFill>
                  <pic:spPr>
                    <a:xfrm>
                      <a:off x="0" y="0"/>
                      <a:ext cx="5400040" cy="4686935"/>
                    </a:xfrm>
                    <a:prstGeom prst="rect">
                      <a:avLst/>
                    </a:prstGeom>
                  </pic:spPr>
                </pic:pic>
              </a:graphicData>
            </a:graphic>
          </wp:inline>
        </w:drawing>
      </w:r>
    </w:p>
    <w:p w:rsidR="0032530B" w:rsidP="00A34EF0" w:rsidRDefault="6C8107A7" w14:paraId="19EB1C4C" w14:textId="77777777">
      <w:pPr>
        <w:pStyle w:val="Prrafodelista"/>
        <w:numPr>
          <w:ilvl w:val="0"/>
          <w:numId w:val="111"/>
        </w:numPr>
        <w:spacing w:before="0" w:after="160" w:line="276" w:lineRule="auto"/>
      </w:pPr>
      <w:r>
        <w:t>Los pasos 2 a 5 presentarán tanto el formulario como el resto de los elementos (autorizaciones, documentos, declaraciones responsables) configurados en el CCP para esta acción telemática.</w:t>
      </w:r>
    </w:p>
    <w:p w:rsidR="0032530B" w:rsidP="00A34EF0" w:rsidRDefault="6C8107A7" w14:paraId="6BA95285" w14:textId="77777777">
      <w:pPr>
        <w:pStyle w:val="Prrafodelista"/>
        <w:numPr>
          <w:ilvl w:val="0"/>
          <w:numId w:val="111"/>
        </w:numPr>
        <w:spacing w:before="0" w:after="160" w:line="276" w:lineRule="auto"/>
      </w:pPr>
      <w:r>
        <w:t>El paso 6 presentará el resumen y el PDF de la solicitud.</w:t>
      </w:r>
    </w:p>
    <w:p w:rsidR="0032530B" w:rsidP="00A34EF0" w:rsidRDefault="6C8107A7" w14:paraId="59CF9A06" w14:textId="6421AC48">
      <w:pPr>
        <w:pStyle w:val="Prrafodelista"/>
        <w:numPr>
          <w:ilvl w:val="0"/>
          <w:numId w:val="111"/>
        </w:numPr>
        <w:spacing w:before="0" w:after="160" w:line="276" w:lineRule="auto"/>
      </w:pPr>
      <w:r>
        <w:t>La solicitud no se envía</w:t>
      </w:r>
      <w:r w:rsidR="7D4BD4AE">
        <w:t xml:space="preserve"> ni se firma electrónicamente</w:t>
      </w:r>
      <w:r>
        <w:t>. La pantalla final del proceso presentará un QR identificativo de la misma con el siguiente formato:</w:t>
      </w:r>
    </w:p>
    <w:p w:rsidRPr="00A34EF0" w:rsidR="0032530B" w:rsidP="00A34EF0" w:rsidRDefault="6C8107A7" w14:paraId="0C54ACA1" w14:textId="77777777">
      <w:pPr>
        <w:pStyle w:val="Prrafodelista"/>
        <w:spacing w:line="276" w:lineRule="auto"/>
        <w:rPr>
          <w:rFonts w:cs="Arial"/>
          <w:i/>
          <w:iCs/>
          <w:color w:val="000000"/>
          <w:shd w:val="clear" w:color="auto" w:fill="FFFFFF"/>
          <w:lang w:val="en-US"/>
        </w:rPr>
      </w:pPr>
      <w:r w:rsidRPr="00A34EF0">
        <w:rPr>
          <w:i/>
          <w:iCs/>
          <w:lang w:val="en-US"/>
        </w:rPr>
        <w:t xml:space="preserve">CódigoServicio#CódigoProcedimiento-IdSolicitud </w:t>
      </w:r>
      <w:r w:rsidR="0032530B">
        <w:tab/>
      </w:r>
      <w:r w:rsidR="0032530B">
        <w:tab/>
      </w:r>
      <w:r w:rsidRPr="00A34EF0">
        <w:rPr>
          <w:i/>
          <w:iCs/>
          <w:lang w:val="en-US"/>
        </w:rPr>
        <w:t>(</w:t>
      </w:r>
      <w:r w:rsidRPr="00A34EF0">
        <w:rPr>
          <w:rFonts w:cs="Arial"/>
          <w:i/>
          <w:iCs/>
          <w:color w:val="000000"/>
          <w:shd w:val="clear" w:color="auto" w:fill="FFFFFF"/>
          <w:lang w:val="en-US"/>
        </w:rPr>
        <w:t>00769#07-91500)</w:t>
      </w:r>
    </w:p>
    <w:p w:rsidR="0032530B" w:rsidP="0032530B" w:rsidRDefault="0032530B" w14:paraId="276F44CD" w14:textId="77777777">
      <w:pPr>
        <w:pStyle w:val="Prrafodelista"/>
      </w:pPr>
    </w:p>
    <w:p w:rsidR="0032530B" w:rsidP="0032530B" w:rsidRDefault="0032530B" w14:paraId="72AF3BAB" w14:textId="77777777">
      <w:pPr>
        <w:pStyle w:val="Prrafodelista"/>
      </w:pPr>
    </w:p>
    <w:p w:rsidR="0032530B" w:rsidP="0032530B" w:rsidRDefault="0032530B" w14:paraId="47910F19" w14:textId="77777777">
      <w:pPr>
        <w:pStyle w:val="Prrafodelista"/>
      </w:pPr>
    </w:p>
    <w:p w:rsidR="0032530B" w:rsidP="0032530B" w:rsidRDefault="6C8107A7" w14:paraId="22FD1537" w14:textId="77777777">
      <w:pPr>
        <w:pStyle w:val="Prrafodelista"/>
      </w:pPr>
      <w:r>
        <w:rPr>
          <w:noProof/>
        </w:rPr>
        <w:drawing>
          <wp:inline distT="0" distB="0" distL="0" distR="0" wp14:anchorId="64D32B4A" wp14:editId="1688F618">
            <wp:extent cx="819349" cy="1419543"/>
            <wp:effectExtent l="0" t="0" r="0" b="0"/>
            <wp:docPr id="1634893700" name="Imagen 1"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6904" name="Imagen 1" descr="Código QR&#10;&#10;El contenido generado por IA puede ser incorrecto."/>
                    <pic:cNvPicPr/>
                  </pic:nvPicPr>
                  <pic:blipFill>
                    <a:blip r:embed="rId152"/>
                    <a:stretch>
                      <a:fillRect/>
                    </a:stretch>
                  </pic:blipFill>
                  <pic:spPr>
                    <a:xfrm>
                      <a:off x="0" y="0"/>
                      <a:ext cx="831111" cy="1439921"/>
                    </a:xfrm>
                    <a:prstGeom prst="rect">
                      <a:avLst/>
                    </a:prstGeom>
                  </pic:spPr>
                </pic:pic>
              </a:graphicData>
            </a:graphic>
          </wp:inline>
        </w:drawing>
      </w:r>
      <w:r>
        <w:t xml:space="preserve">      </w:t>
      </w:r>
      <w:r>
        <w:rPr>
          <w:noProof/>
        </w:rPr>
        <w:drawing>
          <wp:inline distT="0" distB="0" distL="0" distR="0" wp14:anchorId="2A8A09E4" wp14:editId="004183D1">
            <wp:extent cx="3287352" cy="3814628"/>
            <wp:effectExtent l="0" t="0" r="8890" b="0"/>
            <wp:docPr id="1083962946"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2374" name="Imagen 2" descr="Interfaz de usuario gráfica&#10;&#10;El contenido generado por IA puede ser incorrect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92628" cy="3820750"/>
                    </a:xfrm>
                    <a:prstGeom prst="rect">
                      <a:avLst/>
                    </a:prstGeom>
                    <a:noFill/>
                    <a:ln>
                      <a:noFill/>
                    </a:ln>
                  </pic:spPr>
                </pic:pic>
              </a:graphicData>
            </a:graphic>
          </wp:inline>
        </w:drawing>
      </w:r>
    </w:p>
    <w:p w:rsidR="0032530B" w:rsidP="00A34EF0" w:rsidRDefault="0032530B" w14:paraId="3A57B090" w14:textId="37F48340">
      <w:pPr>
        <w:pStyle w:val="Prrafodelista"/>
        <w:spacing w:before="0" w:after="160" w:line="276" w:lineRule="auto"/>
      </w:pPr>
    </w:p>
    <w:p w:rsidR="0032530B" w:rsidP="00A34EF0" w:rsidRDefault="6C8107A7" w14:paraId="62239E5E" w14:textId="445F4F66">
      <w:pPr>
        <w:pStyle w:val="Prrafodelista"/>
        <w:numPr>
          <w:ilvl w:val="0"/>
          <w:numId w:val="111"/>
        </w:numPr>
        <w:spacing w:before="0" w:after="160" w:line="276" w:lineRule="auto"/>
      </w:pPr>
      <w:r>
        <w:t>El ciudadano podrá imprimirse el documento de la solicitud en el que se incluirá, además, dicho QR.</w:t>
      </w:r>
    </w:p>
    <w:p w:rsidR="0032530B" w:rsidP="00A34EF0" w:rsidRDefault="6C8107A7" w14:paraId="0B7F6F9E" w14:textId="77777777">
      <w:pPr>
        <w:spacing w:line="276" w:lineRule="auto"/>
      </w:pPr>
      <w:r>
        <w:t>Con todo ello, el ciudadano podrá personarse en las oficinas de la Administración para que se registre de forma definitiva su solicitud.</w:t>
      </w:r>
    </w:p>
    <w:p w:rsidR="0032530B" w:rsidP="0032530B" w:rsidRDefault="0032530B" w14:paraId="32E9B05B" w14:textId="77777777"/>
    <w:p w:rsidRPr="00A90569" w:rsidR="0032530B" w:rsidP="0032530B" w:rsidRDefault="0032530B" w14:paraId="4A1F5020" w14:textId="77777777">
      <w:pPr>
        <w:pStyle w:val="Ttulo3"/>
      </w:pPr>
      <w:bookmarkStart w:name="_Toc213706676" w:id="237"/>
      <w:bookmarkStart w:name="_Toc213765551" w:id="238"/>
      <w:r w:rsidRPr="00A90569">
        <w:t>Presencial del tramitador</w:t>
      </w:r>
      <w:bookmarkEnd w:id="237"/>
      <w:bookmarkEnd w:id="238"/>
    </w:p>
    <w:p w:rsidR="0032530B" w:rsidP="00A34EF0" w:rsidRDefault="6C8107A7" w14:paraId="2E51B6E4" w14:textId="77777777">
      <w:pPr>
        <w:spacing w:line="276" w:lineRule="auto"/>
      </w:pPr>
      <w:r>
        <w:t>En los 5 casos identificados en la imagen principal, e</w:t>
      </w:r>
      <w:r w:rsidRPr="00A34EF0">
        <w:rPr>
          <w:b/>
          <w:bCs/>
        </w:rPr>
        <w:t>l tramitador tiene que continuar con la solicitud (o iniciarla si no está cumplimentada de manera telemática) y realizar la presentación de la misma para iniciar el expediente</w:t>
      </w:r>
      <w:r>
        <w:t xml:space="preserve"> sobre el procedimiento que solicita el ciudadano. La diferencia entre los distintos casos estriba en la forma en la que ha llegado la solicitud y la documentación a la Administración.</w:t>
      </w:r>
    </w:p>
    <w:p w:rsidR="0032530B" w:rsidP="00A34EF0" w:rsidRDefault="6C8107A7" w14:paraId="0FE20573" w14:textId="77777777">
      <w:pPr>
        <w:pStyle w:val="Prrafodelista"/>
        <w:numPr>
          <w:ilvl w:val="0"/>
          <w:numId w:val="111"/>
        </w:numPr>
        <w:spacing w:before="0" w:after="160" w:line="276" w:lineRule="auto"/>
      </w:pPr>
      <w:r w:rsidRPr="30D1C3F5">
        <w:rPr>
          <w:b/>
          <w:bCs/>
        </w:rPr>
        <w:t>Caso 1:</w:t>
      </w:r>
      <w:r>
        <w:t xml:space="preserve"> Toda la documentación (solicitud y documentos adjuntos) ha sido presentada por el ciudadano en formato papel. Dicha documentación ha sido digitalizada y registrada por Zuzenean. El tramitador tiene pendiente en su bandeja de tramitación continuar con la solicitud. En ToolkitBerria, deberá completar todos los datos de la solicitud y tipificar los documentos digitalizados incorporando, si procede, los metadatos obligatorios.</w:t>
      </w:r>
    </w:p>
    <w:p w:rsidR="0032530B" w:rsidP="00A34EF0" w:rsidRDefault="6C8107A7" w14:paraId="6CF7BE3A" w14:textId="77777777">
      <w:pPr>
        <w:pStyle w:val="Prrafodelista"/>
        <w:numPr>
          <w:ilvl w:val="0"/>
          <w:numId w:val="111"/>
        </w:numPr>
        <w:spacing w:before="0" w:after="160" w:line="276" w:lineRule="auto"/>
      </w:pPr>
      <w:r w:rsidRPr="30D1C3F5">
        <w:rPr>
          <w:b/>
          <w:bCs/>
        </w:rPr>
        <w:t>Caso 2:</w:t>
      </w:r>
      <w:r>
        <w:t xml:space="preserve"> El ciudadano ha completado una pre-solicitud desde ToolkitBerria y en la que ha adjuntado, además, todos los documentos. La solicitud ha sido digitalizada y registrada por Zuzenean y el tramitador tiene pendiente en su bandeja continuar con dicha solicitud. En este caso, tan sólo deberá tipificar en el paso 4 el documento de solicitud digitalizado.</w:t>
      </w:r>
    </w:p>
    <w:p w:rsidR="0032530B" w:rsidP="00A34EF0" w:rsidRDefault="6C8107A7" w14:paraId="7749B2C6" w14:textId="77777777">
      <w:pPr>
        <w:pStyle w:val="Prrafodelista"/>
        <w:numPr>
          <w:ilvl w:val="0"/>
          <w:numId w:val="111"/>
        </w:numPr>
        <w:spacing w:before="0" w:after="160" w:line="276" w:lineRule="auto"/>
      </w:pPr>
      <w:r w:rsidRPr="30D1C3F5">
        <w:rPr>
          <w:b/>
          <w:bCs/>
        </w:rPr>
        <w:t>Caso 3:</w:t>
      </w:r>
      <w:r>
        <w:t xml:space="preserve"> Idéntico al caso 2, con la salvedad de que el ciudadano, además, ha llevado más documentos en papel que han sido digitalizados por Zuzenean. En el paso 4 deberá tipificar estos documentos e incluir, si fuera necesario, los metadatos obligatorios.</w:t>
      </w:r>
    </w:p>
    <w:p w:rsidR="0032530B" w:rsidP="00A34EF0" w:rsidRDefault="6C8107A7" w14:paraId="615C51EF" w14:textId="77777777">
      <w:pPr>
        <w:pStyle w:val="Prrafodelista"/>
        <w:numPr>
          <w:ilvl w:val="0"/>
          <w:numId w:val="111"/>
        </w:numPr>
        <w:spacing w:before="0" w:after="160" w:line="276" w:lineRule="auto"/>
      </w:pPr>
      <w:r w:rsidRPr="30D1C3F5">
        <w:rPr>
          <w:b/>
          <w:bCs/>
        </w:rPr>
        <w:t>Caso 4:</w:t>
      </w:r>
      <w:r>
        <w:t xml:space="preserve"> Es un caso muy residual. Tanto la solicitud como los documentos le llegan, en papel o en formato electrónico, al propio tramitador que será el encargado de iniciar la </w:t>
      </w:r>
      <w:r>
        <w:t xml:space="preserve">solicitud, rellenar todos los pasos y, en el paso 4, digitalizar, tipificar e incluir metadatos de todos ellos. </w:t>
      </w:r>
    </w:p>
    <w:p w:rsidR="0032530B" w:rsidP="00A34EF0" w:rsidRDefault="6C8107A7" w14:paraId="2DC02F58" w14:textId="77777777">
      <w:pPr>
        <w:pStyle w:val="Prrafodelista"/>
        <w:numPr>
          <w:ilvl w:val="0"/>
          <w:numId w:val="111"/>
        </w:numPr>
        <w:spacing w:before="0" w:after="160" w:line="276" w:lineRule="auto"/>
      </w:pPr>
      <w:r w:rsidRPr="30D1C3F5">
        <w:rPr>
          <w:b/>
          <w:bCs/>
        </w:rPr>
        <w:t>Caso 5:</w:t>
      </w:r>
      <w:r>
        <w:t xml:space="preserve"> La solicitud y los documentos han sido entregados en otra Administración. Estos documentos </w:t>
      </w:r>
      <w:r w:rsidRPr="00A34EF0">
        <w:rPr>
          <w:highlight w:val="yellow"/>
        </w:rPr>
        <w:t>se registran de nuevo en Gobierno Vasco</w:t>
      </w:r>
      <w:r>
        <w:t xml:space="preserve"> y se procede a iniciar la solicitud igual que en el caso 1. El tramitador completará todos los pasos de la solicitud, tipificará los documentos y podrá presentar la solicitud.</w:t>
      </w:r>
    </w:p>
    <w:p w:rsidR="0032530B" w:rsidP="00A34EF0" w:rsidRDefault="6C8107A7" w14:paraId="40E4FD90" w14:textId="77777777">
      <w:pPr>
        <w:spacing w:line="276" w:lineRule="auto"/>
      </w:pPr>
      <w:r>
        <w:t>A efectos de la aplicación, todo el proceso que realiza Zuzenean queda al margen. El punto de partida para el tramitador será:</w:t>
      </w:r>
    </w:p>
    <w:p w:rsidR="0032530B" w:rsidP="00A34EF0" w:rsidRDefault="6C8107A7" w14:paraId="2BE058CD" w14:textId="77777777">
      <w:pPr>
        <w:pStyle w:val="Prrafodelista"/>
        <w:numPr>
          <w:ilvl w:val="0"/>
          <w:numId w:val="111"/>
        </w:numPr>
        <w:spacing w:before="0" w:after="160" w:line="276" w:lineRule="auto"/>
      </w:pPr>
      <w:r>
        <w:t>Bandeja de entrada, en los casos 1, 2,3 y 5. Desde esta bandeja se accederá a ToolkitBerria con todos los datos necesarios.</w:t>
      </w:r>
    </w:p>
    <w:p w:rsidR="0032530B" w:rsidP="00A34EF0" w:rsidRDefault="6C8107A7" w14:paraId="58BB81FE" w14:textId="77777777">
      <w:pPr>
        <w:pStyle w:val="Prrafodelista"/>
        <w:numPr>
          <w:ilvl w:val="0"/>
          <w:numId w:val="111"/>
        </w:numPr>
        <w:spacing w:before="0" w:after="160" w:line="276" w:lineRule="auto"/>
      </w:pPr>
      <w:r>
        <w:t>ToolkitBerria, en el caso 4. Se inicia la solicitud accediendo directamente al ToolkitBerria.</w:t>
      </w:r>
    </w:p>
    <w:p w:rsidR="0032530B" w:rsidP="00A34EF0" w:rsidRDefault="6C8107A7" w14:paraId="2C76DF17" w14:textId="77777777">
      <w:pPr>
        <w:spacing w:line="276" w:lineRule="auto"/>
      </w:pPr>
      <w:r>
        <w:t>Esta acción telemática tendrá una serie de características especiales dentro del proceso de cumplimentación y presentación de la solicitud:</w:t>
      </w:r>
    </w:p>
    <w:p w:rsidR="0032530B" w:rsidP="00A34EF0" w:rsidRDefault="6C8107A7" w14:paraId="67594BD2" w14:textId="6A8693AE">
      <w:pPr>
        <w:pStyle w:val="Prrafodelista"/>
        <w:numPr>
          <w:ilvl w:val="0"/>
          <w:numId w:val="111"/>
        </w:numPr>
        <w:spacing w:before="0" w:after="160" w:line="276" w:lineRule="auto"/>
      </w:pPr>
      <w:r>
        <w:t xml:space="preserve">Inicio de la acción telemática: La primera pantalla que va a visualizar el tramitador cuando entre a </w:t>
      </w:r>
      <w:r w:rsidR="1686046A">
        <w:t>T</w:t>
      </w:r>
      <w:r>
        <w:t>oolkitBerria será la siguiente:</w:t>
      </w:r>
    </w:p>
    <w:p w:rsidR="0032530B" w:rsidP="00A34EF0" w:rsidRDefault="6C8107A7" w14:paraId="67BEA8A7" w14:textId="77777777">
      <w:pPr>
        <w:spacing w:line="276" w:lineRule="auto"/>
        <w:ind w:left="360"/>
      </w:pPr>
      <w:r>
        <w:rPr>
          <w:noProof/>
        </w:rPr>
        <w:drawing>
          <wp:inline distT="0" distB="0" distL="0" distR="0" wp14:anchorId="7AB983B9" wp14:editId="59F989C2">
            <wp:extent cx="3294725" cy="3136265"/>
            <wp:effectExtent l="0" t="0" r="1270" b="6985"/>
            <wp:docPr id="148232787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3386" name="Imagen 1" descr="Interfaz de usuario gráfica&#10;&#10;El contenido generado por IA puede ser incorrecto."/>
                    <pic:cNvPicPr/>
                  </pic:nvPicPr>
                  <pic:blipFill>
                    <a:blip r:embed="rId154"/>
                    <a:stretch>
                      <a:fillRect/>
                    </a:stretch>
                  </pic:blipFill>
                  <pic:spPr>
                    <a:xfrm>
                      <a:off x="0" y="0"/>
                      <a:ext cx="3304150" cy="3145237"/>
                    </a:xfrm>
                    <a:prstGeom prst="rect">
                      <a:avLst/>
                    </a:prstGeom>
                  </pic:spPr>
                </pic:pic>
              </a:graphicData>
            </a:graphic>
          </wp:inline>
        </w:drawing>
      </w:r>
    </w:p>
    <w:p w:rsidR="0032530B" w:rsidP="00A34EF0" w:rsidRDefault="6C8107A7" w14:paraId="1859080E" w14:textId="47DC6B94">
      <w:pPr>
        <w:spacing w:line="276" w:lineRule="auto"/>
        <w:ind w:left="708"/>
      </w:pPr>
      <w:r>
        <w:t>En ella aparecerá la información de registro de los documentos que sean presentado y han sido digitalizados por Zuzenean. En esta pantalla, se podrá seleccionar si la solicitud, junto con sus documentos, debe ser o no registrada en el proceso de presentación de la misma. Esta respuesta vendrá precargada a “No” en todos los casos salvo en el caso 4, que no hay registro previo y que, por consiguiente, tendrá seleccionado el valor “S</w:t>
      </w:r>
      <w:r w:rsidR="53D9D5B9">
        <w:t>í</w:t>
      </w:r>
      <w:r>
        <w:t>”. La información del registro debe ser almacenada en la propia solicitud ya que es información a enviar dentro del proceso de presentación de solicitudes.</w:t>
      </w:r>
    </w:p>
    <w:p w:rsidR="0032530B" w:rsidP="00A34EF0" w:rsidRDefault="6C8107A7" w14:paraId="2A96BE74" w14:textId="77777777">
      <w:pPr>
        <w:pStyle w:val="Prrafodelista"/>
        <w:numPr>
          <w:ilvl w:val="0"/>
          <w:numId w:val="111"/>
        </w:numPr>
        <w:spacing w:before="0" w:after="160" w:line="276" w:lineRule="auto"/>
      </w:pPr>
      <w:r w:rsidRPr="30D1C3F5">
        <w:rPr>
          <w:b/>
          <w:bCs/>
        </w:rPr>
        <w:t>Paso 1</w:t>
      </w:r>
      <w:r>
        <w:t>: Sólo vendrá completo en el caso de que haya una pre-solicitud (casos 2 y 3). En el resto de los casos, el tramitador deberá cumplimentar todos los datos a mano a partir de los documentos digitalizados recibidos.</w:t>
      </w:r>
    </w:p>
    <w:p w:rsidR="0032530B" w:rsidP="0032530B" w:rsidRDefault="0032530B" w14:paraId="741538E9" w14:textId="77777777">
      <w:r w:rsidRPr="00A90569">
        <w:rPr>
          <w:noProof/>
        </w:rPr>
        <w:drawing>
          <wp:inline distT="0" distB="0" distL="0" distR="0" wp14:anchorId="112FEFBE" wp14:editId="770CFF45">
            <wp:extent cx="5400040" cy="2766695"/>
            <wp:effectExtent l="0" t="0" r="0" b="0"/>
            <wp:docPr id="13822647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64769" name="Imagen 1" descr="Interfaz de usuario gráfica, Texto, Aplicación, Correo electrónico&#10;&#10;El contenido generado por IA puede ser incorrecto."/>
                    <pic:cNvPicPr/>
                  </pic:nvPicPr>
                  <pic:blipFill>
                    <a:blip r:embed="rId155"/>
                    <a:stretch>
                      <a:fillRect/>
                    </a:stretch>
                  </pic:blipFill>
                  <pic:spPr>
                    <a:xfrm>
                      <a:off x="0" y="0"/>
                      <a:ext cx="5400040" cy="2766695"/>
                    </a:xfrm>
                    <a:prstGeom prst="rect">
                      <a:avLst/>
                    </a:prstGeom>
                  </pic:spPr>
                </pic:pic>
              </a:graphicData>
            </a:graphic>
          </wp:inline>
        </w:drawing>
      </w:r>
    </w:p>
    <w:p w:rsidR="0032530B" w:rsidP="00A34EF0" w:rsidRDefault="6C8107A7" w14:paraId="6D353B80" w14:textId="77777777">
      <w:pPr>
        <w:pStyle w:val="Prrafodelista"/>
        <w:numPr>
          <w:ilvl w:val="0"/>
          <w:numId w:val="111"/>
        </w:numPr>
        <w:spacing w:before="0" w:after="160" w:line="276" w:lineRule="auto"/>
      </w:pPr>
      <w:r w:rsidRPr="30D1C3F5">
        <w:rPr>
          <w:b/>
          <w:bCs/>
        </w:rPr>
        <w:t>Paso 2</w:t>
      </w:r>
      <w:r>
        <w:t>: Sólo vendrá completo en el caso de que haya una pre-solicitud (casos 2 y 3). En el resto de los casos, el tramitador deberá cumplimentar todos los datos a mano a partir de los documentos digitalizados recibidos.</w:t>
      </w:r>
    </w:p>
    <w:p w:rsidR="0032530B" w:rsidP="00A34EF0" w:rsidRDefault="6C8107A7" w14:paraId="2E389D41" w14:textId="77777777">
      <w:pPr>
        <w:pStyle w:val="Prrafodelista"/>
        <w:numPr>
          <w:ilvl w:val="0"/>
          <w:numId w:val="111"/>
        </w:numPr>
        <w:spacing w:before="0" w:after="160" w:line="276" w:lineRule="auto"/>
      </w:pPr>
      <w:r w:rsidRPr="30D1C3F5">
        <w:rPr>
          <w:b/>
          <w:bCs/>
        </w:rPr>
        <w:t>Paso 3</w:t>
      </w:r>
      <w:r>
        <w:t>: Sólo vendrá completo en el caso de que haya una pre-solicitud (casos 2 y 3). En el resto de los casos, el tramitador deberá cumplimentar todos los datos a mano a partir de los documentos digitalizados recibidos.</w:t>
      </w:r>
    </w:p>
    <w:p w:rsidR="0032530B" w:rsidP="00A34EF0" w:rsidRDefault="6C8107A7" w14:paraId="4CF594EA" w14:textId="77777777">
      <w:pPr>
        <w:pStyle w:val="Prrafodelista"/>
        <w:numPr>
          <w:ilvl w:val="0"/>
          <w:numId w:val="111"/>
        </w:numPr>
        <w:spacing w:before="0" w:after="160" w:line="276" w:lineRule="auto"/>
      </w:pPr>
      <w:r w:rsidRPr="30D1C3F5">
        <w:rPr>
          <w:b/>
          <w:bCs/>
        </w:rPr>
        <w:t>Paso 4</w:t>
      </w:r>
      <w:r>
        <w:t>: El funcionario tendrá que tipificar los documentos digitalizados. Este paso se dividirá en dos</w:t>
      </w:r>
    </w:p>
    <w:p w:rsidR="0032530B" w:rsidP="00A34EF0" w:rsidRDefault="6C8107A7" w14:paraId="045EA7BC" w14:textId="77777777">
      <w:pPr>
        <w:pStyle w:val="Prrafodelista"/>
        <w:numPr>
          <w:ilvl w:val="1"/>
          <w:numId w:val="111"/>
        </w:numPr>
        <w:spacing w:before="0" w:after="160" w:line="276" w:lineRule="auto"/>
      </w:pPr>
      <w:r>
        <w:t>Una primera pantalla para tipificar los documentos ya digitalizados y que vienen incluidos.</w:t>
      </w:r>
    </w:p>
    <w:p w:rsidR="0032530B" w:rsidP="0032530B" w:rsidRDefault="0032530B" w14:paraId="3E5578CA" w14:textId="77777777">
      <w:r w:rsidRPr="00A90569">
        <w:rPr>
          <w:noProof/>
        </w:rPr>
        <w:drawing>
          <wp:inline distT="0" distB="0" distL="0" distR="0" wp14:anchorId="48AA038F" wp14:editId="3D576AC7">
            <wp:extent cx="5400040" cy="3034030"/>
            <wp:effectExtent l="0" t="0" r="0" b="0"/>
            <wp:docPr id="13521671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7189" name="Imagen 1" descr="Interfaz de usuario gráfica, Texto, Aplicación, Correo electrónico&#10;&#10;El contenido generado por IA puede ser incorrecto."/>
                    <pic:cNvPicPr/>
                  </pic:nvPicPr>
                  <pic:blipFill>
                    <a:blip r:embed="rId156"/>
                    <a:stretch>
                      <a:fillRect/>
                    </a:stretch>
                  </pic:blipFill>
                  <pic:spPr>
                    <a:xfrm>
                      <a:off x="0" y="0"/>
                      <a:ext cx="5400040" cy="3034030"/>
                    </a:xfrm>
                    <a:prstGeom prst="rect">
                      <a:avLst/>
                    </a:prstGeom>
                  </pic:spPr>
                </pic:pic>
              </a:graphicData>
            </a:graphic>
          </wp:inline>
        </w:drawing>
      </w:r>
    </w:p>
    <w:p w:rsidR="0032530B" w:rsidP="00A34EF0" w:rsidRDefault="6C8107A7" w14:paraId="7007BEA3" w14:textId="77777777">
      <w:pPr>
        <w:pStyle w:val="Prrafodelista"/>
        <w:numPr>
          <w:ilvl w:val="0"/>
          <w:numId w:val="112"/>
        </w:numPr>
        <w:spacing w:before="0" w:after="160" w:line="276" w:lineRule="auto"/>
      </w:pPr>
      <w:r>
        <w:t>Una segunda pantalla donde podrá comprobar el estado final de dichos documentos ya tipificados.</w:t>
      </w:r>
    </w:p>
    <w:p w:rsidR="0032530B" w:rsidP="0032530B" w:rsidRDefault="0032530B" w14:paraId="74296A93" w14:textId="77777777">
      <w:r w:rsidRPr="00B95078">
        <w:rPr>
          <w:rFonts w:cs="Arial"/>
          <w:noProof/>
        </w:rPr>
        <w:drawing>
          <wp:inline distT="0" distB="0" distL="0" distR="0" wp14:anchorId="5DA8285C" wp14:editId="172149FC">
            <wp:extent cx="5015482" cy="3337560"/>
            <wp:effectExtent l="0" t="0" r="0" b="0"/>
            <wp:docPr id="11989387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4875" name="Imagen 1" descr="Interfaz de usuario gráfica, Texto, Aplicación, Correo electrónico&#10;&#10;El contenido generado por IA puede ser incorrecto."/>
                    <pic:cNvPicPr/>
                  </pic:nvPicPr>
                  <pic:blipFill>
                    <a:blip r:embed="rId157"/>
                    <a:stretch>
                      <a:fillRect/>
                    </a:stretch>
                  </pic:blipFill>
                  <pic:spPr>
                    <a:xfrm>
                      <a:off x="0" y="0"/>
                      <a:ext cx="5017400" cy="3338836"/>
                    </a:xfrm>
                    <a:prstGeom prst="rect">
                      <a:avLst/>
                    </a:prstGeom>
                  </pic:spPr>
                </pic:pic>
              </a:graphicData>
            </a:graphic>
          </wp:inline>
        </w:drawing>
      </w:r>
    </w:p>
    <w:p w:rsidR="0032530B" w:rsidP="00A34EF0" w:rsidRDefault="6C8107A7" w14:paraId="73EA70E0" w14:textId="77777777">
      <w:pPr>
        <w:pStyle w:val="Prrafodelista"/>
        <w:numPr>
          <w:ilvl w:val="1"/>
          <w:numId w:val="111"/>
        </w:numPr>
        <w:spacing w:before="0" w:after="160" w:line="276" w:lineRule="auto"/>
      </w:pPr>
      <w:r>
        <w:t>Es condición indispensable para continuar con el proceso que, en este paso, se identifique un documento de tipo “solicitud”. Este documento siempre estará digitalizado y aparecerá siempre en primer lugar una vez que se ha identificado.</w:t>
      </w:r>
    </w:p>
    <w:p w:rsidR="0032530B" w:rsidP="0032530B" w:rsidRDefault="0032530B" w14:paraId="03F93BBD" w14:textId="77777777">
      <w:r>
        <w:rPr>
          <w:rFonts w:cs="Arial"/>
          <w:noProof/>
        </w:rPr>
        <mc:AlternateContent>
          <mc:Choice Requires="wps">
            <w:drawing>
              <wp:anchor distT="0" distB="0" distL="114300" distR="114300" simplePos="0" relativeHeight="251659264" behindDoc="0" locked="0" layoutInCell="1" allowOverlap="1" wp14:anchorId="732005FC" wp14:editId="2E9292A7">
                <wp:simplePos x="0" y="0"/>
                <wp:positionH relativeFrom="column">
                  <wp:posOffset>36218</wp:posOffset>
                </wp:positionH>
                <wp:positionV relativeFrom="paragraph">
                  <wp:posOffset>592416</wp:posOffset>
                </wp:positionV>
                <wp:extent cx="4880540" cy="1105134"/>
                <wp:effectExtent l="0" t="0" r="15875" b="19050"/>
                <wp:wrapNone/>
                <wp:docPr id="625618374" name="Rectángulo 1"/>
                <wp:cNvGraphicFramePr/>
                <a:graphic xmlns:a="http://schemas.openxmlformats.org/drawingml/2006/main">
                  <a:graphicData uri="http://schemas.microsoft.com/office/word/2010/wordprocessingShape">
                    <wps:wsp>
                      <wps:cNvSpPr/>
                      <wps:spPr>
                        <a:xfrm>
                          <a:off x="0" y="0"/>
                          <a:ext cx="4880540" cy="110513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CDD9BD9">
              <v:rect id="Rectángulo 1" style="position:absolute;margin-left:2.85pt;margin-top:46.65pt;width:384.3pt;height:87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76805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"/>
            </w:pict>
          </mc:Fallback>
        </mc:AlternateContent>
      </w:r>
      <w:r w:rsidRPr="00B95078">
        <w:rPr>
          <w:rFonts w:cs="Arial"/>
          <w:noProof/>
        </w:rPr>
        <w:drawing>
          <wp:inline distT="0" distB="0" distL="0" distR="0" wp14:anchorId="4810DF1E" wp14:editId="4A4C628E">
            <wp:extent cx="5015482" cy="3337560"/>
            <wp:effectExtent l="0" t="0" r="0" b="0"/>
            <wp:docPr id="6625395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4875" name="Imagen 1" descr="Interfaz de usuario gráfica, Texto, Aplicación, Correo electrónico&#10;&#10;El contenido generado por IA puede ser incorrecto."/>
                    <pic:cNvPicPr/>
                  </pic:nvPicPr>
                  <pic:blipFill>
                    <a:blip r:embed="rId157"/>
                    <a:stretch>
                      <a:fillRect/>
                    </a:stretch>
                  </pic:blipFill>
                  <pic:spPr>
                    <a:xfrm>
                      <a:off x="0" y="0"/>
                      <a:ext cx="5017400" cy="3338836"/>
                    </a:xfrm>
                    <a:prstGeom prst="rect">
                      <a:avLst/>
                    </a:prstGeom>
                  </pic:spPr>
                </pic:pic>
              </a:graphicData>
            </a:graphic>
          </wp:inline>
        </w:drawing>
      </w:r>
    </w:p>
    <w:p w:rsidR="0032530B" w:rsidP="00A34EF0" w:rsidRDefault="6C8107A7" w14:paraId="0B75669A" w14:textId="77777777">
      <w:pPr>
        <w:pStyle w:val="Prrafodelista"/>
        <w:numPr>
          <w:ilvl w:val="1"/>
          <w:numId w:val="111"/>
        </w:numPr>
        <w:spacing w:before="0" w:after="160" w:line="276" w:lineRule="auto"/>
      </w:pPr>
      <w:r>
        <w:t>En los casos 2 y 3 el tramitador se encontrará con documentos ya adjuntados en la pre-solicitud por parte del ciudadano, pero, en el caso 3, puede tener más documentos que hayan sido entregados en papel y digitalizados por Zuzenean. En este caso, deberá también tipificarlos e incluir sus metadatos, si procede.</w:t>
      </w:r>
    </w:p>
    <w:p w:rsidR="0032530B" w:rsidP="00A34EF0" w:rsidRDefault="6C8107A7" w14:paraId="31EDEA7A" w14:textId="6E17DFC9">
      <w:pPr>
        <w:pStyle w:val="Prrafodelista"/>
        <w:numPr>
          <w:ilvl w:val="1"/>
          <w:numId w:val="111"/>
        </w:numPr>
        <w:spacing w:before="0" w:after="160" w:line="276" w:lineRule="auto"/>
      </w:pPr>
      <w:r>
        <w:t xml:space="preserve">En el caso 4 existe una opción nueva: “digitalizar documentos” ya que los documentos le han podido llegar en papel sin pasar por Zuzenean. Se le presentará dicha opción al tramitador enlazando con el “componente de </w:t>
      </w:r>
      <w:r>
        <w:t>digitalización”. Además, aparecerá la opción de “subir archivo” desde el PC por si los documentos le hubieran llegado en formato electrónico.</w:t>
      </w:r>
    </w:p>
    <w:p w:rsidR="0032530B" w:rsidP="0032530B" w:rsidRDefault="0032530B" w14:paraId="0F491D92" w14:textId="77777777">
      <w:r>
        <w:rPr>
          <w:rFonts w:cs="Arial"/>
          <w:noProof/>
        </w:rPr>
        <mc:AlternateContent>
          <mc:Choice Requires="wps">
            <w:drawing>
              <wp:anchor distT="0" distB="0" distL="114300" distR="114300" simplePos="0" relativeHeight="251660288" behindDoc="0" locked="0" layoutInCell="1" allowOverlap="1" wp14:anchorId="6F6DC790" wp14:editId="50DBF67E">
                <wp:simplePos x="0" y="0"/>
                <wp:positionH relativeFrom="column">
                  <wp:posOffset>1926726</wp:posOffset>
                </wp:positionH>
                <wp:positionV relativeFrom="paragraph">
                  <wp:posOffset>1535574</wp:posOffset>
                </wp:positionV>
                <wp:extent cx="897571" cy="211708"/>
                <wp:effectExtent l="0" t="0" r="0" b="0"/>
                <wp:wrapNone/>
                <wp:docPr id="1265601389" name="Rectángulo 2"/>
                <wp:cNvGraphicFramePr/>
                <a:graphic xmlns:a="http://schemas.openxmlformats.org/drawingml/2006/main">
                  <a:graphicData uri="http://schemas.microsoft.com/office/word/2010/wordprocessingShape">
                    <wps:wsp>
                      <wps:cNvSpPr/>
                      <wps:spPr>
                        <a:xfrm>
                          <a:off x="0" y="0"/>
                          <a:ext cx="897571" cy="2117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vertOverflow="overflow" horzOverflow="overflow" vert="horz" wrap="square" lIns="91440" tIns="45720" rIns="91440" bIns="45720" numCol="1" spcCol="0" anchor="ctr"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224CBE4">
              <v:rect id="Rectángulo 2" style="position:absolute;margin-left:151.7pt;margin-top:120.9pt;width:70.65pt;height:9.7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24AAA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"/>
            </w:pict>
          </mc:Fallback>
        </mc:AlternateContent>
      </w:r>
      <w:r w:rsidRPr="00B95078">
        <w:rPr>
          <w:rFonts w:cs="Arial"/>
          <w:noProof/>
        </w:rPr>
        <w:drawing>
          <wp:inline distT="0" distB="0" distL="0" distR="0" wp14:anchorId="163E30BF" wp14:editId="6AE0CD93">
            <wp:extent cx="4953614" cy="2198370"/>
            <wp:effectExtent l="0" t="0" r="0" b="0"/>
            <wp:docPr id="6025873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7220" name="Imagen 1" descr="Interfaz de usuario gráfica, Texto, Aplicación&#10;&#10;El contenido generado por IA puede ser incorrecto."/>
                    <pic:cNvPicPr/>
                  </pic:nvPicPr>
                  <pic:blipFill>
                    <a:blip r:embed="rId158"/>
                    <a:stretch>
                      <a:fillRect/>
                    </a:stretch>
                  </pic:blipFill>
                  <pic:spPr>
                    <a:xfrm>
                      <a:off x="0" y="0"/>
                      <a:ext cx="4958812" cy="2200677"/>
                    </a:xfrm>
                    <a:prstGeom prst="rect">
                      <a:avLst/>
                    </a:prstGeom>
                  </pic:spPr>
                </pic:pic>
              </a:graphicData>
            </a:graphic>
          </wp:inline>
        </w:drawing>
      </w:r>
    </w:p>
    <w:p w:rsidR="0032530B" w:rsidP="00A34EF0" w:rsidRDefault="6C8107A7" w14:paraId="030015F3" w14:textId="77777777">
      <w:pPr>
        <w:pStyle w:val="Prrafodelista"/>
        <w:numPr>
          <w:ilvl w:val="1"/>
          <w:numId w:val="111"/>
        </w:numPr>
        <w:spacing w:before="0" w:after="160" w:line="276" w:lineRule="auto"/>
      </w:pPr>
      <w:r>
        <w:t>Todos los datos rellenos por el tramitador (tipo de documento y metadatos) se almacenarán con la solicitud para incluirlos en el proceso de presentación de la misma. No procede modificarlos directamente en Dokusi en el propio paso 4.</w:t>
      </w:r>
    </w:p>
    <w:p w:rsidR="0032530B" w:rsidP="00A34EF0" w:rsidRDefault="6C8107A7" w14:paraId="3556CFB0" w14:textId="77777777">
      <w:pPr>
        <w:pStyle w:val="Prrafodelista"/>
        <w:numPr>
          <w:ilvl w:val="0"/>
          <w:numId w:val="111"/>
        </w:numPr>
        <w:spacing w:before="0" w:after="160" w:line="276" w:lineRule="auto"/>
      </w:pPr>
      <w:r w:rsidRPr="30D1C3F5">
        <w:rPr>
          <w:b/>
          <w:bCs/>
        </w:rPr>
        <w:t>Paso 5</w:t>
      </w:r>
      <w:r>
        <w:t>: sólo vendrá completo en el caso de que haya una pre-solicitud (casos 2 y 3). En el resto de los casos, el tramitador deberá cumplimentar todos los datos a mano a partir de los documentos digitalizados recibidos.</w:t>
      </w:r>
    </w:p>
    <w:p w:rsidR="0032530B" w:rsidP="00A34EF0" w:rsidRDefault="6C8107A7" w14:paraId="5E6A668F" w14:textId="77777777">
      <w:pPr>
        <w:pStyle w:val="Prrafodelista"/>
        <w:numPr>
          <w:ilvl w:val="0"/>
          <w:numId w:val="111"/>
        </w:numPr>
        <w:spacing w:before="0" w:after="160" w:line="276" w:lineRule="auto"/>
      </w:pPr>
      <w:r w:rsidRPr="30D1C3F5">
        <w:rPr>
          <w:b/>
          <w:bCs/>
        </w:rPr>
        <w:t>Paso 6</w:t>
      </w:r>
      <w:r>
        <w:t>: mostrará el resumen de la solicitud y el PDF de la misma</w:t>
      </w:r>
    </w:p>
    <w:p w:rsidR="0032530B" w:rsidP="00A34EF0" w:rsidRDefault="6C8107A7" w14:paraId="32ED61B4" w14:textId="77777777">
      <w:pPr>
        <w:pStyle w:val="Prrafodelista"/>
        <w:numPr>
          <w:ilvl w:val="0"/>
          <w:numId w:val="111"/>
        </w:numPr>
        <w:spacing w:before="0" w:after="160" w:line="276" w:lineRule="auto"/>
      </w:pPr>
      <w:r w:rsidRPr="30D1C3F5">
        <w:rPr>
          <w:b/>
          <w:bCs/>
        </w:rPr>
        <w:t>Firma y envío de la solicitud</w:t>
      </w:r>
      <w:r>
        <w:t>: la acción telemática “Presencial del Tramitador” no conlleva firma del propio tramitador. En este caso, la firma se sustituirá por un sello de aplicación (con el certificado 0035) que da valor formal al proceso de envío de la solicitud.</w:t>
      </w:r>
    </w:p>
    <w:p w:rsidRPr="00B95078" w:rsidR="008E194F" w:rsidP="00A34EF0" w:rsidRDefault="008E194F" w14:paraId="40CAE350" w14:textId="77777777">
      <w:pPr>
        <w:spacing w:line="276" w:lineRule="auto"/>
        <w:rPr>
          <w:rFonts w:cs="Arial"/>
          <w:b/>
          <w:bCs/>
          <w:color w:val="000000"/>
          <w:shd w:val="clear" w:color="auto" w:fill="FFFFFF"/>
        </w:rPr>
      </w:pPr>
    </w:p>
    <w:p w:rsidRPr="00B95078" w:rsidR="008E194F" w:rsidP="4FB98DB2" w:rsidRDefault="008E194F" w14:paraId="427F5E03" w14:textId="77777777">
      <w:pPr>
        <w:jc w:val="left"/>
        <w:rPr>
          <w:rFonts w:cs="Arial"/>
          <w:b/>
          <w:bCs/>
          <w:color w:val="000000"/>
          <w:shd w:val="clear" w:color="auto" w:fill="FFFFFF"/>
        </w:rPr>
      </w:pPr>
    </w:p>
    <w:p w:rsidRPr="00B95078" w:rsidR="008E194F" w:rsidP="4FB98DB2" w:rsidRDefault="3A27E89C" w14:paraId="04FDB504" w14:textId="47AF9946">
      <w:pPr>
        <w:pStyle w:val="Ttulo3"/>
        <w:jc w:val="left"/>
      </w:pPr>
      <w:bookmarkStart w:name="_Toc1159821075" w:id="239"/>
      <w:bookmarkStart w:name="_Toc212993713" w:id="240"/>
      <w:bookmarkStart w:name="_Toc213765552" w:id="241"/>
      <w:r w:rsidRPr="00B95078">
        <w:t>Aportación de documentos presenciales</w:t>
      </w:r>
      <w:bookmarkEnd w:id="239"/>
      <w:bookmarkEnd w:id="240"/>
      <w:bookmarkEnd w:id="241"/>
    </w:p>
    <w:p w:rsidRPr="00B95078" w:rsidR="008E194F" w:rsidP="00A34EF0" w:rsidRDefault="3BDAE0D0" w14:paraId="2E29A93C" w14:textId="3E3C54F1">
      <w:pPr>
        <w:spacing w:before="0" w:after="160" w:line="276" w:lineRule="auto"/>
        <w:jc w:val="left"/>
        <w:rPr>
          <w:rFonts w:cs="Arial"/>
        </w:rPr>
      </w:pPr>
      <w:r w:rsidRPr="233BD879" w:rsidR="3BDAE0D0">
        <w:rPr>
          <w:rFonts w:cs="Arial"/>
        </w:rPr>
        <w:t xml:space="preserve">Las aportaciones de documentos presenciales tendrán las mismas casuísticas que las solicitudes presenciales, </w:t>
      </w:r>
      <w:del w:author="AdminDigital-Tramita - Gallego, Antonio - HIBERUS IKT S.L.U." w:date="2026-01-22T13:15:42.47Z" w:id="1628441016">
        <w:r w:rsidRPr="233BD879" w:rsidDel="3BDAE0D0">
          <w:rPr>
            <w:rFonts w:cs="Arial"/>
          </w:rPr>
          <w:delText>El proceso de aportación presencia</w:delText>
        </w:r>
        <w:r w:rsidRPr="233BD879" w:rsidDel="6D917390">
          <w:rPr>
            <w:rFonts w:cs="Arial"/>
          </w:rPr>
          <w:delText>l</w:delText>
        </w:r>
        <w:r w:rsidRPr="233BD879" w:rsidDel="3BDAE0D0">
          <w:rPr>
            <w:rFonts w:cs="Arial"/>
          </w:rPr>
          <w:delText xml:space="preserve"> cuenta </w:delText>
        </w:r>
      </w:del>
      <w:r w:rsidRPr="233BD879" w:rsidR="3BDAE0D0">
        <w:rPr>
          <w:rFonts w:cs="Arial"/>
        </w:rPr>
        <w:t>con las siguientes diferencias respecto a las solicitudes:</w:t>
      </w:r>
    </w:p>
    <w:p w:rsidRPr="00B95078" w:rsidR="008E194F" w:rsidP="00A34EF0" w:rsidRDefault="3BDAE0D0" w14:paraId="0F4E40AF" w14:textId="77777777">
      <w:pPr>
        <w:pStyle w:val="Prrafodelista"/>
        <w:numPr>
          <w:ilvl w:val="0"/>
          <w:numId w:val="33"/>
        </w:numPr>
        <w:spacing w:before="0" w:after="160" w:line="276" w:lineRule="auto"/>
        <w:jc w:val="left"/>
        <w:rPr>
          <w:rFonts w:cs="Arial"/>
        </w:rPr>
      </w:pPr>
      <w:r w:rsidRPr="30D1C3F5">
        <w:rPr>
          <w:rFonts w:cs="Arial"/>
        </w:rPr>
        <w:t>Las aportaciones en la sede sin autenticar tendrán el tipoPresentacion=10</w:t>
      </w:r>
    </w:p>
    <w:p w:rsidRPr="00B95078" w:rsidR="008E194F" w:rsidP="00A34EF0" w:rsidRDefault="008E194F" w14:paraId="481443E7" w14:textId="77777777">
      <w:pPr>
        <w:pStyle w:val="Prrafodelista"/>
        <w:spacing w:after="160" w:line="276" w:lineRule="auto"/>
        <w:jc w:val="left"/>
        <w:rPr>
          <w:rFonts w:cs="Arial"/>
        </w:rPr>
      </w:pPr>
    </w:p>
    <w:p w:rsidRPr="00B95078" w:rsidR="008E194F" w:rsidP="00A34EF0" w:rsidRDefault="3BDAE0D0" w14:paraId="4C7DD5F3" w14:textId="77777777">
      <w:pPr>
        <w:pStyle w:val="Prrafodelista"/>
        <w:numPr>
          <w:ilvl w:val="0"/>
          <w:numId w:val="33"/>
        </w:numPr>
        <w:spacing w:after="160" w:line="276" w:lineRule="auto"/>
        <w:jc w:val="left"/>
        <w:rPr>
          <w:rFonts w:cs="Arial"/>
        </w:rPr>
      </w:pPr>
      <w:r w:rsidRPr="00B95078">
        <w:rPr>
          <w:rFonts w:cs="Arial"/>
        </w:rPr>
        <w:t>Las aportaciones gestionadas por el tramitador tendrán el tipoPresentacion=</w:t>
      </w:r>
      <w:r w:rsidRPr="00B95078">
        <w:rPr>
          <w:rFonts w:eastAsia="Microsoft YaHei" w:cs="Arial"/>
          <w:color w:val="FF0000"/>
          <w:kern w:val="24"/>
        </w:rPr>
        <w:t xml:space="preserve"> </w:t>
      </w:r>
      <w:r w:rsidRPr="00B95078">
        <w:rPr>
          <w:rFonts w:cs="Arial"/>
        </w:rPr>
        <w:t>r02dFE0673A510281D750C9F9758A73EE2A8DD217E5C</w:t>
      </w:r>
    </w:p>
    <w:p w:rsidRPr="00B95078" w:rsidR="008E194F" w:rsidP="00A34EF0" w:rsidRDefault="008E194F" w14:paraId="1285ADBC" w14:textId="77777777">
      <w:pPr>
        <w:pStyle w:val="Prrafodelista"/>
        <w:spacing w:line="276" w:lineRule="auto"/>
        <w:jc w:val="left"/>
        <w:rPr>
          <w:rFonts w:cs="Arial"/>
        </w:rPr>
      </w:pPr>
    </w:p>
    <w:p w:rsidRPr="00B95078" w:rsidR="008E194F" w:rsidP="233BD879" w:rsidRDefault="3BDAE0D0" w14:paraId="2949599C" w14:textId="5AB1B411">
      <w:pPr>
        <w:pStyle w:val="Normal"/>
        <w:spacing w:before="0" w:after="160" w:line="259" w:lineRule="auto"/>
        <w:ind w:left="0"/>
        <w:jc w:val="left"/>
        <w:rPr>
          <w:ins w:author="AdminDigital-Tramita - Gallego, Antonio - HIBERUS IKT S.L.U." w:date="2026-01-22T13:15:48.53Z" w16du:dateUtc="2026-01-22T13:15:48.53Z" w:id="1825466712"/>
          <w:rFonts w:cs="Arial"/>
        </w:rPr>
        <w:pPrChange w:author="AdminDigital-Tramita - Gallego, Antonio - HIBERUS IKT S.L.U." w:date="2026-01-22T13:15:05.582Z">
          <w:pPr>
            <w:pStyle w:val="Prrafodelista"/>
            <w:spacing w:before="0" w:after="160" w:line="259" w:lineRule="auto"/>
            <w:ind w:left="1495"/>
            <w:jc w:val="left"/>
          </w:pPr>
        </w:pPrChange>
      </w:pPr>
      <w:r w:rsidRPr="233BD879" w:rsidR="3BDAE0D0">
        <w:rPr>
          <w:rFonts w:cs="Arial"/>
        </w:rPr>
        <w:t xml:space="preserve">La tramitación en el orquestador será como </w:t>
      </w:r>
      <w:r w:rsidRPr="233BD879" w:rsidR="2B379FC8">
        <w:rPr>
          <w:rFonts w:cs="Arial"/>
        </w:rPr>
        <w:t>en cualquier otra solicitud o acción telemática, es decir, la configuración que exista en el CCP será que marque qué pasos se mostrarán o no y si conlleva o no firma.</w:t>
      </w:r>
    </w:p>
    <w:p w:rsidRPr="00B95078" w:rsidR="008E194F" w:rsidP="6C791179" w:rsidRDefault="3BDAE0D0" w14:paraId="2D60AE56" w14:textId="69BF3D36">
      <w:pPr>
        <w:pStyle w:val="Titulo4"/>
        <w:numPr>
          <w:ilvl w:val="0"/>
          <w:numId w:val="0"/>
        </w:numPr>
        <w:suppressLineNumbers w:val="0"/>
        <w:spacing w:before="240" w:beforeAutospacing="off" w:after="120" w:afterAutospacing="off" w:line="240" w:lineRule="auto"/>
        <w:ind w:left="864" w:right="0" w:hanging="864"/>
        <w:jc w:val="both"/>
        <w:rPr>
          <w:ins w:author="AdminDigital-Tramita - Gallego, Antonio - HIBERUS IKT S.L.U." w:date="2026-01-22T13:16:42.207Z" w16du:dateUtc="2026-01-22T13:16:42.207Z" w:id="1737077104"/>
        </w:rPr>
        <w:pPrChange w:author="AdminDigital-Tramita - Gallego, Antonio - HIBERUS IKT S.L.U." w:date="2026-01-22T14:20:49.414Z">
          <w:pPr>
            <w:pStyle w:val="Normal"/>
            <w:spacing w:beforeAutospacing="off" w:afterAutospacing="off" w:line="259" w:lineRule="auto"/>
            <w:ind w:left="0" w:right="0"/>
            <w:jc w:val="left"/>
          </w:pPr>
        </w:pPrChange>
      </w:pPr>
      <w:ins w:author="AdminDigital-Tramita - Gallego, Antonio - HIBERUS IKT S.L.U." w:date="2026-01-22T13:16:41.832Z" w:id="222906759">
        <w:r w:rsidRPr="6C791179" w:rsidR="45D4E9FC">
          <w:rPr>
            <w:rPrChange w:author="AdminDigital-Tramita - Gallego, Antonio - HIBERUS IKT S.L.U." w:date="2026-01-22T14:20:49.419Z" w:id="2119870113">
              <w:rPr>
                <w:rFonts w:cs="Arial"/>
              </w:rPr>
            </w:rPrChange>
          </w:rPr>
          <w:t>Presencial de la Ciudadanía</w:t>
        </w:r>
      </w:ins>
    </w:p>
    <w:p w:rsidRPr="00B95078" w:rsidR="008E194F" w:rsidP="233BD879" w:rsidRDefault="3BDAE0D0" w14:paraId="2E8A0AB8" w14:textId="2EAF677C">
      <w:pPr>
        <w:pStyle w:val="Normal"/>
        <w:suppressLineNumbers w:val="0"/>
        <w:bidi w:val="0"/>
        <w:spacing w:before="0" w:beforeAutospacing="off" w:after="160" w:afterAutospacing="off" w:line="259" w:lineRule="auto"/>
        <w:ind w:left="0" w:right="0"/>
        <w:jc w:val="left"/>
        <w:rPr>
          <w:ins w:author="AdminDigital-Tramita - Gallego, Antonio - HIBERUS IKT S.L.U." w:date="2026-01-22T14:22:11.832Z" w16du:dateUtc="2026-01-22T14:22:11.832Z" w:id="902545942"/>
          <w:rFonts w:cs="Arial"/>
        </w:rPr>
      </w:pPr>
      <w:ins w:author="AdminDigital-Tramita - Gallego, Antonio - HIBERUS IKT S.L.U." w:date="2026-01-22T13:17:24.492Z" w:id="1386180810">
        <w:r w:rsidRPr="6C791179" w:rsidR="45D4E9FC">
          <w:rPr>
            <w:rFonts w:cs="Arial"/>
          </w:rPr>
          <w:t xml:space="preserve">En la aportación </w:t>
        </w:r>
      </w:ins>
      <w:ins w:author="AdminDigital-Tramita - Gallego, Antonio - HIBERUS IKT S.L.U." w:date="2026-01-22T14:20:59.946Z" w:id="1624902182">
        <w:r w:rsidRPr="6C791179" w:rsidR="430CCA34">
          <w:rPr>
            <w:rFonts w:cs="Arial"/>
          </w:rPr>
          <w:t>prese</w:t>
        </w:r>
      </w:ins>
      <w:ins w:author="AdminDigital-Tramita - Gallego, Antonio - HIBERUS IKT S.L.U." w:date="2026-01-22T14:21:51.675Z" w:id="312557339">
        <w:r w:rsidRPr="6C791179" w:rsidR="430CCA34">
          <w:rPr>
            <w:rFonts w:cs="Arial"/>
          </w:rPr>
          <w:t xml:space="preserve">ncial de la Ciudadanía es necesario identificar una serie de datos que permitan incluir dicha aportación en el expediente correspondiente de forma correcta. La persona solicitante deberá indicar </w:t>
        </w:r>
      </w:ins>
      <w:ins w:author="AdminDigital-Tramita - Gallego, Antonio - HIBERUS IKT S.L.U." w:date="2026-01-22T14:22:10.92Z" w:id="1758293574">
        <w:r w:rsidRPr="6C791179" w:rsidR="79EED21B">
          <w:rPr>
            <w:rFonts w:cs="Arial"/>
          </w:rPr>
          <w:t>los siguientes datos:</w:t>
        </w:r>
      </w:ins>
    </w:p>
    <w:p w:rsidR="79EED21B" w:rsidP="6C791179" w:rsidRDefault="79EED21B" w14:paraId="03537E62" w14:textId="77C7F7FA">
      <w:pPr>
        <w:pStyle w:val="Prrafodelista"/>
        <w:numPr>
          <w:ilvl w:val="0"/>
          <w:numId w:val="114"/>
        </w:numPr>
        <w:suppressLineNumbers w:val="0"/>
        <w:bidi w:val="0"/>
        <w:spacing w:before="0" w:beforeAutospacing="off" w:after="160" w:afterAutospacing="off" w:line="259" w:lineRule="auto"/>
        <w:ind w:right="0"/>
        <w:jc w:val="left"/>
        <w:rPr>
          <w:ins w:author="AdminDigital-Tramita - Gallego, Antonio - HIBERUS IKT S.L.U." w:date="2026-01-22T14:43:57.903Z" w16du:dateUtc="2026-01-22T14:43:57.903Z" w:id="534405787"/>
          <w:rFonts w:cs="Arial"/>
        </w:rPr>
        <w:pPrChange w:author="AdminDigital-Tramita - Gallego, Antonio - HIBERUS IKT S.L.U." w:date="2026-01-22T14:22:22.729Z">
          <w:pPr>
            <w:pStyle w:val="Normal"/>
            <w:bidi w:val="0"/>
            <w:spacing w:before="0" w:beforeAutospacing="off" w:after="160" w:afterAutospacing="off" w:line="259" w:lineRule="auto"/>
            <w:ind w:left="0" w:right="0"/>
            <w:jc w:val="left"/>
          </w:pPr>
        </w:pPrChange>
      </w:pPr>
      <w:ins w:author="AdminDigital-Tramita - Gallego, Antonio - HIBERUS IKT S.L.U." w:date="2026-01-22T14:22:34.249Z" w:id="1899223853">
        <w:r w:rsidRPr="6C791179" w:rsidR="79EED21B">
          <w:rPr>
            <w:rFonts w:cs="Arial"/>
          </w:rPr>
          <w:t xml:space="preserve">Número de Expediente / Número de registro: </w:t>
        </w:r>
      </w:ins>
      <w:ins w:author="AdminDigital-Tramita - Gallego, Antonio - HIBERUS IKT S.L.U." w:date="2026-01-22T14:42:58.153Z" w:id="201963438">
        <w:r w:rsidRPr="6C791179" w:rsidR="51A59DF3">
          <w:rPr>
            <w:rFonts w:cs="Arial"/>
          </w:rPr>
          <w:t>Será obligatorio indicar uno de los dos</w:t>
        </w:r>
      </w:ins>
      <w:ins w:author="AdminDigital-Tramita - Gallego, Antonio - HIBERUS IKT S.L.U." w:date="2026-01-22T14:43:57.32Z" w:id="1757166418">
        <w:r w:rsidRPr="6C791179" w:rsidR="51A59DF3">
          <w:rPr>
            <w:rFonts w:cs="Arial"/>
          </w:rPr>
          <w:t>, preferiblemente el número de expediente. En el caso de que no se conozca el número de expediente</w:t>
        </w:r>
        <w:r w:rsidRPr="6C791179" w:rsidR="448ADDEA">
          <w:rPr>
            <w:rFonts w:cs="Arial"/>
          </w:rPr>
          <w:t>, se podrá incluir un número de registro asociado al expediente sobre el cuál se va a realizar la aportación</w:t>
        </w:r>
      </w:ins>
    </w:p>
    <w:p w:rsidR="448ADDEA" w:rsidP="6C791179" w:rsidRDefault="448ADDEA" w14:paraId="0088DE5A" w14:textId="0E1D2E44">
      <w:pPr>
        <w:pStyle w:val="Prrafodelista"/>
        <w:numPr>
          <w:ilvl w:val="0"/>
          <w:numId w:val="114"/>
        </w:numPr>
        <w:suppressLineNumbers w:val="0"/>
        <w:bidi w:val="0"/>
        <w:spacing w:before="0" w:beforeAutospacing="off" w:after="160" w:afterAutospacing="off" w:line="259" w:lineRule="auto"/>
        <w:ind w:right="0"/>
        <w:jc w:val="left"/>
        <w:rPr>
          <w:ins w:author="AdminDigital-Tramita - Gallego, Antonio - HIBERUS IKT S.L.U." w:date="2026-01-22T14:45:17.29Z" w16du:dateUtc="2026-01-22T14:45:17.29Z" w:id="1262517147"/>
          <w:rFonts w:cs="Arial"/>
        </w:rPr>
        <w:pPrChange w:author="AdminDigital-Tramita - Gallego, Antonio - HIBERUS IKT S.L.U." w:date="2026-01-22T14:43:57.904Z">
          <w:pPr/>
        </w:pPrChange>
      </w:pPr>
      <w:ins w:author="AdminDigital-Tramita - Gallego, Antonio - HIBERUS IKT S.L.U." w:date="2026-01-22T14:43:59.19Z" w:id="1146764006">
        <w:r w:rsidRPr="6C791179" w:rsidR="448ADDEA">
          <w:rPr>
            <w:rFonts w:cs="Arial"/>
          </w:rPr>
          <w:t>Act</w:t>
        </w:r>
      </w:ins>
      <w:ins w:author="AdminDigital-Tramita - Gallego, Antonio - HIBERUS IKT S.L.U." w:date="2026-01-22T14:44:59.463Z" w:id="1386140854">
        <w:r w:rsidRPr="6C791179" w:rsidR="448ADDEA">
          <w:rPr>
            <w:rFonts w:cs="Arial"/>
          </w:rPr>
          <w:t xml:space="preserve">o: Será necesario también identificar el acto sobre el que se realiza la aportación (alegación, aplazamiento, </w:t>
        </w:r>
        <w:r w:rsidRPr="6C791179" w:rsidR="448ADDEA">
          <w:rPr>
            <w:rFonts w:cs="Arial"/>
          </w:rPr>
          <w:t>recurso,...</w:t>
        </w:r>
        <w:r w:rsidRPr="6C791179" w:rsidR="448ADDEA">
          <w:rPr>
            <w:rFonts w:cs="Arial"/>
          </w:rPr>
          <w:t xml:space="preserve">) </w:t>
        </w:r>
      </w:ins>
      <w:ins w:author="AdminDigital-Tramita - Gallego, Antonio - HIBERUS IKT S.L.U." w:date="2026-01-22T14:45:16.583Z" w:id="152255216">
        <w:r w:rsidRPr="6C791179" w:rsidR="03237D78">
          <w:rPr>
            <w:rFonts w:cs="Arial"/>
          </w:rPr>
          <w:t>El listado de estos actos coincide con la lista de acciones telemáticas disponibles</w:t>
        </w:r>
      </w:ins>
    </w:p>
    <w:p w:rsidR="03237D78" w:rsidP="6C791179" w:rsidRDefault="03237D78" w14:paraId="3A125D16" w14:textId="266029C0">
      <w:pPr>
        <w:pStyle w:val="Prrafodelista"/>
        <w:bidi w:val="0"/>
        <w:spacing w:before="0" w:beforeAutospacing="off" w:after="160" w:afterAutospacing="off" w:line="259" w:lineRule="auto"/>
        <w:ind w:left="720" w:right="0"/>
        <w:jc w:val="left"/>
        <w:rPr>
          <w:ins w:author="AdminDigital-Tramita - Gallego, Antonio - HIBERUS IKT S.L.U." w:date="2026-01-22T13:16:42.376Z" w16du:dateUtc="2026-01-22T13:16:42.376Z" w:id="379889016"/>
        </w:rPr>
        <w:pPrChange w:author="AdminDigital-Tramita - Gallego, Antonio - HIBERUS IKT S.L.U." w:date="2026-01-22T14:45:32.983Z">
          <w:pPr>
            <w:bidi w:val="0"/>
          </w:pPr>
        </w:pPrChange>
      </w:pPr>
      <w:ins w:author="AdminDigital-Tramita - Gallego, Antonio - HIBERUS IKT S.L.U." w:date="2026-01-22T14:45:32.977Z" w:id="1838404678">
        <w:r w:rsidR="03237D78">
          <w:drawing>
            <wp:inline wp14:editId="07DA173D" wp14:anchorId="63825EB9">
              <wp:extent cx="2000529" cy="2219635"/>
              <wp:effectExtent l="0" t="0" r="0" b="0"/>
              <wp:docPr id="19532886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3288642" name="Picture 1953288642"/>
                      <pic:cNvPicPr/>
                    </pic:nvPicPr>
                    <pic:blipFill>
                      <a:blip xmlns:r="http://schemas.openxmlformats.org/officeDocument/2006/relationships" r:embed="rId782368997">
                        <a:extLst>
                          <a:ext uri="{28A0092B-C50C-407E-A947-70E740481C1C}">
                            <a14:useLocalDpi xmlns:a14="http://schemas.microsoft.com/office/drawing/2010/main"/>
                          </a:ext>
                        </a:extLst>
                      </a:blip>
                      <a:stretch>
                        <a:fillRect/>
                      </a:stretch>
                    </pic:blipFill>
                    <pic:spPr>
                      <a:xfrm>
                        <a:off x="0" y="0"/>
                        <a:ext cx="2000529" cy="2219635"/>
                      </a:xfrm>
                      <a:prstGeom prst="rect">
                        <a:avLst/>
                      </a:prstGeom>
                    </pic:spPr>
                  </pic:pic>
                </a:graphicData>
              </a:graphic>
            </wp:inline>
          </w:drawing>
        </w:r>
      </w:ins>
    </w:p>
    <w:p w:rsidRPr="00B95078" w:rsidR="008E194F" w:rsidP="233BD879" w:rsidRDefault="3BDAE0D0" w14:paraId="163F8E39" w14:textId="08451026">
      <w:pPr>
        <w:pStyle w:val="Normal"/>
        <w:suppressLineNumbers w:val="0"/>
        <w:bidi w:val="0"/>
        <w:spacing w:before="0" w:beforeAutospacing="off" w:after="160" w:afterAutospacing="off" w:line="259" w:lineRule="auto"/>
        <w:ind w:left="0" w:right="0"/>
        <w:jc w:val="left"/>
        <w:rPr>
          <w:ins w:author="AdminDigital-Tramita - Gallego, Antonio - HIBERUS IKT S.L.U." w:date="2026-01-22T13:16:42.547Z" w16du:dateUtc="2026-01-22T13:16:42.547Z" w:id="1315344220"/>
          <w:rFonts w:cs="Arial"/>
        </w:rPr>
      </w:pPr>
    </w:p>
    <w:p w:rsidRPr="00B95078" w:rsidR="008E194F" w:rsidP="233BD879" w:rsidRDefault="3BDAE0D0" w14:paraId="3D285E3D" w14:textId="548DA49F">
      <w:pPr>
        <w:pStyle w:val="Normal"/>
        <w:suppressLineNumbers w:val="0"/>
        <w:bidi w:val="0"/>
        <w:spacing w:before="0" w:beforeAutospacing="off" w:after="160" w:afterAutospacing="off" w:line="259" w:lineRule="auto"/>
        <w:ind w:left="0" w:right="0"/>
        <w:jc w:val="left"/>
        <w:rPr>
          <w:ins w:author="AdminDigital-Tramita - Gallego, Antonio - HIBERUS IKT S.L.U." w:date="2026-01-22T13:16:42.729Z" w16du:dateUtc="2026-01-22T13:16:42.729Z" w:id="1699829992"/>
          <w:rFonts w:cs="Arial"/>
        </w:rPr>
      </w:pPr>
    </w:p>
    <w:p w:rsidRPr="00B95078" w:rsidR="008E194F" w:rsidP="233BD879" w:rsidRDefault="3BDAE0D0" w14:paraId="1147D30C" w14:textId="6E5C309D">
      <w:pPr>
        <w:pStyle w:val="Normal"/>
        <w:suppressLineNumbers w:val="0"/>
        <w:bidi w:val="0"/>
        <w:spacing w:before="0" w:beforeAutospacing="off" w:after="160" w:afterAutospacing="off" w:line="259" w:lineRule="auto"/>
        <w:ind w:left="0" w:right="0"/>
        <w:jc w:val="left"/>
        <w:rPr>
          <w:ins w:author="AdminDigital-Tramita - Gallego, Antonio - HIBERUS IKT S.L.U." w:date="2026-01-22T13:15:48.904Z" w16du:dateUtc="2026-01-22T13:15:48.904Z" w:id="205942253"/>
          <w:rFonts w:cs="Arial"/>
        </w:rPr>
      </w:pPr>
    </w:p>
    <w:p w:rsidRPr="00B95078" w:rsidR="008E194F" w:rsidP="233BD879" w:rsidRDefault="3BDAE0D0" w14:paraId="709D37E6" w14:textId="75BF3C88">
      <w:pPr>
        <w:pStyle w:val="Normal"/>
        <w:spacing w:before="0" w:after="160" w:line="259" w:lineRule="auto"/>
        <w:ind w:left="0"/>
        <w:jc w:val="left"/>
        <w:rPr>
          <w:ins w:author="AdminDigital-Tramita - Gallego, Antonio - HIBERUS IKT S.L.U." w:date="2026-01-22T13:15:49.056Z" w16du:dateUtc="2026-01-22T13:15:49.056Z" w:id="1697618586"/>
          <w:rFonts w:cs="Arial"/>
        </w:rPr>
      </w:pPr>
    </w:p>
    <w:p w:rsidRPr="00B95078" w:rsidR="008E194F" w:rsidP="233BD879" w:rsidRDefault="3BDAE0D0" w14:paraId="0A5EC1E2" w14:textId="28C2F3A1">
      <w:pPr>
        <w:pStyle w:val="Normal"/>
        <w:spacing w:before="0" w:after="160" w:line="259" w:lineRule="auto"/>
        <w:ind w:left="0"/>
        <w:jc w:val="left"/>
        <w:rPr>
          <w:ins w:author="AdminDigital-Tramita - Gallego, Antonio - HIBERUS IKT S.L.U." w:date="2026-01-22T13:15:49.21Z" w16du:dateUtc="2026-01-22T13:15:49.21Z" w:id="871080851"/>
          <w:rFonts w:cs="Arial"/>
        </w:rPr>
      </w:pPr>
    </w:p>
    <w:p w:rsidRPr="00B95078" w:rsidR="008E194F" w:rsidP="233BD879" w:rsidRDefault="3BDAE0D0" w14:paraId="01DFEDA1" w14:textId="7BA5CFEA">
      <w:pPr>
        <w:pStyle w:val="Normal"/>
        <w:spacing w:before="0" w:after="160" w:line="259" w:lineRule="auto"/>
        <w:ind w:left="0"/>
        <w:jc w:val="left"/>
        <w:rPr>
          <w:rFonts w:cs="Arial"/>
        </w:rPr>
      </w:pPr>
      <w:del w:author="AdminDigital-Tramita - Gallego, Antonio - HIBERUS IKT S.L.U." w:date="2026-01-22T13:15:47.103Z" w:id="1973461078">
        <w:r w:rsidRPr="233BD879" w:rsidDel="267A93A1">
          <w:rPr>
            <w:rFonts w:cs="Arial"/>
          </w:rPr>
          <w:delText>,</w:delText>
        </w:r>
        <w:r w:rsidRPr="233BD879" w:rsidDel="3BDAE0D0">
          <w:rPr>
            <w:rFonts w:cs="Arial"/>
          </w:rPr>
          <w:delText xml:space="preserve"> </w:delText>
        </w:r>
      </w:del>
      <w:commentRangeStart w:id="243"/>
      <w:commentRangeStart w:id="244"/>
      <w:commentRangeEnd w:id="243"/>
      <w:r>
        <w:rPr>
          <w:rStyle w:val="CommentReference"/>
        </w:rPr>
        <w:commentReference w:id="243"/>
      </w:r>
      <w:commentRangeEnd w:id="244"/>
      <w:r>
        <w:rPr>
          <w:rStyle w:val="CommentReference"/>
        </w:rPr>
        <w:commentReference w:id="244"/>
      </w:r>
    </w:p>
    <w:p w:rsidRPr="00A34EF0" w:rsidR="00AE6A93" w:rsidP="30D1C3F5" w:rsidRDefault="0C37F1D4" w14:paraId="3068E47C" w14:textId="569E566B">
      <w:pPr>
        <w:pStyle w:val="Ttulo2"/>
        <w:jc w:val="left"/>
        <w:rPr>
          <w:highlight w:val="yellow"/>
          <w:shd w:val="clear" w:color="auto" w:fill="FFFFFF"/>
        </w:rPr>
      </w:pPr>
      <w:bookmarkStart w:name="_Toc1051002741" w:id="245"/>
      <w:bookmarkStart w:name="_Toc935058203" w:id="246"/>
      <w:bookmarkStart w:name="_Toc212993714" w:id="247"/>
      <w:bookmarkStart w:name="_Toc213765553" w:id="248"/>
      <w:r w:rsidRPr="00A34EF0">
        <w:rPr>
          <w:highlight w:val="yellow"/>
        </w:rPr>
        <w:t>Multiinteresados y Multifirma</w:t>
      </w:r>
      <w:bookmarkEnd w:id="245"/>
      <w:bookmarkEnd w:id="246"/>
      <w:bookmarkEnd w:id="247"/>
      <w:bookmarkEnd w:id="248"/>
    </w:p>
    <w:p w:rsidRPr="00B95078" w:rsidR="00B23573" w:rsidP="4FB98DB2" w:rsidRDefault="7CE588E1" w14:paraId="3531AFB5" w14:textId="4CC1F64B">
      <w:pPr>
        <w:pStyle w:val="Ttulo3"/>
        <w:jc w:val="left"/>
        <w:rPr>
          <w:shd w:val="clear" w:color="auto" w:fill="FFFFFF"/>
        </w:rPr>
      </w:pPr>
      <w:bookmarkStart w:name="_Toc210145995" w:id="249"/>
      <w:bookmarkStart w:name="_Toc1968800568" w:id="250"/>
      <w:bookmarkStart w:name="_Toc212993715" w:id="251"/>
      <w:bookmarkStart w:name="_Toc213765554" w:id="252"/>
      <w:r w:rsidRPr="00B95078">
        <w:t>Descripción</w:t>
      </w:r>
      <w:bookmarkEnd w:id="249"/>
      <w:bookmarkEnd w:id="250"/>
      <w:bookmarkEnd w:id="251"/>
      <w:bookmarkEnd w:id="252"/>
      <w:r w:rsidRPr="00B95078">
        <w:rPr>
          <w:shd w:val="clear" w:color="auto" w:fill="FFFFFF"/>
        </w:rPr>
        <w:t> </w:t>
      </w:r>
    </w:p>
    <w:p w:rsidRPr="00B95078" w:rsidR="00F1396E" w:rsidP="00A34EF0" w:rsidRDefault="56AC3AFC" w14:paraId="21F1D57C" w14:textId="6FF29972">
      <w:pPr>
        <w:spacing w:line="276" w:lineRule="auto"/>
        <w:rPr>
          <w:rFonts w:cs="Arial"/>
          <w:color w:val="000000"/>
          <w:shd w:val="clear" w:color="auto" w:fill="FFFFFF"/>
        </w:rPr>
      </w:pPr>
      <w:r w:rsidRPr="00B95078">
        <w:rPr>
          <w:rFonts w:cs="Arial"/>
          <w:color w:val="000000"/>
          <w:shd w:val="clear" w:color="auto" w:fill="FFFFFF"/>
        </w:rPr>
        <w:t xml:space="preserve">Una solicitud “multiinteresado” es una solicitud donde se pueden identificar múltiples interesados que actúan de forma conjunta dentro de dicha solicitud y, por consiguiente, </w:t>
      </w:r>
      <w:r w:rsidRPr="00B95078" w:rsidR="662A0276">
        <w:rPr>
          <w:rFonts w:cs="Arial"/>
          <w:color w:val="000000"/>
          <w:shd w:val="clear" w:color="auto" w:fill="FFFFFF"/>
        </w:rPr>
        <w:t xml:space="preserve">en el expediente objeto de la misma. </w:t>
      </w:r>
      <w:r w:rsidRPr="00B95078" w:rsidR="489F701F">
        <w:rPr>
          <w:rFonts w:cs="Arial"/>
          <w:color w:val="000000"/>
          <w:shd w:val="clear" w:color="auto" w:fill="FFFFFF"/>
        </w:rPr>
        <w:t>Al actuar de forma conjunta, puede darse el caso</w:t>
      </w:r>
      <w:r w:rsidRPr="00B95078" w:rsidR="0AB9FABE">
        <w:rPr>
          <w:rFonts w:cs="Arial"/>
          <w:color w:val="000000"/>
          <w:shd w:val="clear" w:color="auto" w:fill="FFFFFF"/>
        </w:rPr>
        <w:t xml:space="preserve"> de que todos o varios de dichos interesados tengan que firmar la solicitud para poder presentarla.</w:t>
      </w:r>
    </w:p>
    <w:p w:rsidRPr="00B95078" w:rsidR="00B23573" w:rsidP="00A34EF0" w:rsidRDefault="6CEDFDC3" w14:paraId="4E2E7AAF" w14:textId="65059353">
      <w:pPr>
        <w:spacing w:line="276" w:lineRule="auto"/>
        <w:rPr>
          <w:rFonts w:cs="Arial"/>
          <w:color w:val="000000"/>
          <w:shd w:val="clear" w:color="auto" w:fill="FFFFFF"/>
        </w:rPr>
      </w:pPr>
      <w:r w:rsidRPr="00B95078">
        <w:rPr>
          <w:rFonts w:cs="Arial"/>
          <w:color w:val="000000"/>
          <w:shd w:val="clear" w:color="auto" w:fill="FFFFFF"/>
        </w:rPr>
        <w:t>La configuración de que una solicitud admite la identificación de múlti</w:t>
      </w:r>
      <w:r w:rsidRPr="00B95078" w:rsidR="489F701F">
        <w:rPr>
          <w:rFonts w:cs="Arial"/>
          <w:color w:val="000000"/>
          <w:shd w:val="clear" w:color="auto" w:fill="FFFFFF"/>
        </w:rPr>
        <w:t>ples interesados vendrá especificado en la configuración del procedimiento en el CCP.</w:t>
      </w:r>
    </w:p>
    <w:p w:rsidRPr="00B95078" w:rsidR="009648AC" w:rsidP="4FB98DB2" w:rsidRDefault="009648AC" w14:paraId="712182ED" w14:textId="49F89F1E">
      <w:pPr>
        <w:jc w:val="left"/>
        <w:rPr>
          <w:rFonts w:cs="Arial"/>
          <w:color w:val="000000"/>
          <w:shd w:val="clear" w:color="auto" w:fill="FFFFFF"/>
        </w:rPr>
      </w:pPr>
      <w:r w:rsidRPr="00B95078">
        <w:rPr>
          <w:rFonts w:cs="Arial"/>
          <w:noProof/>
        </w:rPr>
        <w:drawing>
          <wp:inline distT="0" distB="0" distL="0" distR="0" wp14:anchorId="61FD29D2" wp14:editId="52294628">
            <wp:extent cx="5400040" cy="2193925"/>
            <wp:effectExtent l="0" t="0" r="0" b="0"/>
            <wp:docPr id="316214531" name="Imagen 12" descr="Imagen 20871263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n 2087126326, Imagen"/>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2193925"/>
                    </a:xfrm>
                    <a:prstGeom prst="rect">
                      <a:avLst/>
                    </a:prstGeom>
                    <a:noFill/>
                    <a:ln>
                      <a:noFill/>
                    </a:ln>
                  </pic:spPr>
                </pic:pic>
              </a:graphicData>
            </a:graphic>
          </wp:inline>
        </w:drawing>
      </w:r>
    </w:p>
    <w:p w:rsidRPr="00B95078" w:rsidR="00E34E22" w:rsidP="00326560" w:rsidRDefault="14FAA9FD" w14:paraId="531D49CE" w14:textId="5D680FA0">
      <w:pPr>
        <w:pStyle w:val="Titulo4"/>
        <w:rPr>
          <w:shd w:val="clear" w:color="auto" w:fill="FFFFFF"/>
        </w:rPr>
      </w:pPr>
      <w:bookmarkStart w:name="_Toc138639109" w:id="253"/>
      <w:r w:rsidRPr="00B95078">
        <w:t xml:space="preserve">Paso 1 – Identificación </w:t>
      </w:r>
      <w:r w:rsidRPr="00326560">
        <w:t>de</w:t>
      </w:r>
      <w:r w:rsidRPr="00B95078">
        <w:t xml:space="preserve"> interesados</w:t>
      </w:r>
      <w:bookmarkEnd w:id="253"/>
    </w:p>
    <w:p w:rsidRPr="00B95078" w:rsidR="00471FD5" w:rsidP="00E76903" w:rsidRDefault="00471FD5" w14:paraId="43D43B50" w14:textId="2EFB0F23">
      <w:pPr>
        <w:rPr>
          <w:rFonts w:cs="Arial"/>
          <w:color w:val="000000"/>
          <w:shd w:val="clear" w:color="auto" w:fill="FFFFFF"/>
        </w:rPr>
      </w:pPr>
      <w:r w:rsidRPr="00B95078">
        <w:rPr>
          <w:rFonts w:cs="Arial"/>
          <w:color w:val="000000"/>
          <w:shd w:val="clear" w:color="auto" w:fill="FFFFFF"/>
        </w:rPr>
        <w:t xml:space="preserve">Cuando un procedimiento/acción telemática </w:t>
      </w:r>
      <w:r w:rsidRPr="00B95078" w:rsidR="00E34E22">
        <w:rPr>
          <w:rFonts w:cs="Arial"/>
          <w:color w:val="000000"/>
          <w:shd w:val="clear" w:color="auto" w:fill="FFFFFF"/>
        </w:rPr>
        <w:t xml:space="preserve">en CCP </w:t>
      </w:r>
      <w:r w:rsidRPr="00B95078">
        <w:rPr>
          <w:rFonts w:cs="Arial"/>
          <w:color w:val="000000"/>
          <w:shd w:val="clear" w:color="auto" w:fill="FFFFFF"/>
        </w:rPr>
        <w:t xml:space="preserve">esté configurado con la opción de admitir multiinteresado, </w:t>
      </w:r>
      <w:r w:rsidRPr="00B95078" w:rsidR="30D92BF4">
        <w:rPr>
          <w:rFonts w:cs="Arial"/>
          <w:color w:val="000000"/>
          <w:shd w:val="clear" w:color="auto" w:fill="FFFFFF"/>
        </w:rPr>
        <w:t>la persona usuaria</w:t>
      </w:r>
      <w:r w:rsidRPr="00B95078">
        <w:rPr>
          <w:rFonts w:cs="Arial"/>
          <w:color w:val="000000"/>
          <w:shd w:val="clear" w:color="auto" w:fill="FFFFFF"/>
        </w:rPr>
        <w:t xml:space="preserve"> podrá incorporar </w:t>
      </w:r>
      <w:r w:rsidRPr="00B95078" w:rsidR="00C0506E">
        <w:rPr>
          <w:rFonts w:cs="Arial"/>
          <w:color w:val="000000"/>
          <w:shd w:val="clear" w:color="auto" w:fill="FFFFFF"/>
        </w:rPr>
        <w:t xml:space="preserve">múltiples </w:t>
      </w:r>
      <w:r w:rsidRPr="00B95078">
        <w:rPr>
          <w:rFonts w:cs="Arial"/>
          <w:color w:val="000000"/>
          <w:shd w:val="clear" w:color="auto" w:fill="FFFFFF"/>
        </w:rPr>
        <w:t>interesados en la solicitud que va a tramitar</w:t>
      </w:r>
      <w:r w:rsidRPr="00B95078" w:rsidR="00C0506E">
        <w:rPr>
          <w:rFonts w:cs="Arial"/>
          <w:color w:val="000000"/>
          <w:shd w:val="clear" w:color="auto" w:fill="FFFFFF"/>
        </w:rPr>
        <w:t xml:space="preserve"> y seleccionar cuáles de ellos deben firmar la solicitud antes de ser presentada</w:t>
      </w:r>
      <w:r w:rsidRPr="00B95078" w:rsidR="00E76903">
        <w:rPr>
          <w:rFonts w:cs="Arial"/>
          <w:color w:val="000000"/>
          <w:shd w:val="clear" w:color="auto" w:fill="FFFFFF"/>
        </w:rPr>
        <w:t xml:space="preserve"> al a Administración.</w:t>
      </w:r>
    </w:p>
    <w:p w:rsidRPr="00B95078" w:rsidR="00E76903" w:rsidP="00E76903" w:rsidRDefault="001B3AC7" w14:paraId="7E149F07" w14:textId="37D26416">
      <w:pPr>
        <w:pStyle w:val="Prrafodelista"/>
        <w:numPr>
          <w:ilvl w:val="0"/>
          <w:numId w:val="106"/>
        </w:numPr>
        <w:rPr>
          <w:rFonts w:cs="Arial"/>
          <w:color w:val="000000"/>
          <w:shd w:val="clear" w:color="auto" w:fill="FFFFFF"/>
        </w:rPr>
      </w:pPr>
      <w:r w:rsidRPr="00B95078">
        <w:rPr>
          <w:rFonts w:cs="Arial"/>
          <w:color w:val="000000"/>
          <w:shd w:val="clear" w:color="auto" w:fill="FFFFFF"/>
        </w:rPr>
        <w:t xml:space="preserve">Si la solicitud es </w:t>
      </w:r>
      <w:r w:rsidRPr="00B95078">
        <w:rPr>
          <w:rFonts w:cs="Arial"/>
          <w:b/>
          <w:bCs/>
          <w:color w:val="000000"/>
          <w:shd w:val="clear" w:color="auto" w:fill="FFFFFF"/>
        </w:rPr>
        <w:t>“Para m</w:t>
      </w:r>
      <w:r w:rsidRPr="00B95078" w:rsidR="51A55FE8">
        <w:rPr>
          <w:rFonts w:cs="Arial"/>
          <w:b/>
          <w:bCs/>
          <w:color w:val="000000"/>
          <w:shd w:val="clear" w:color="auto" w:fill="FFFFFF"/>
        </w:rPr>
        <w:t>í</w:t>
      </w:r>
      <w:r w:rsidRPr="00B95078">
        <w:rPr>
          <w:rFonts w:cs="Arial"/>
          <w:b/>
          <w:bCs/>
          <w:color w:val="000000"/>
          <w:shd w:val="clear" w:color="auto" w:fill="FFFFFF"/>
        </w:rPr>
        <w:t>”</w:t>
      </w:r>
      <w:r w:rsidRPr="00B95078" w:rsidR="00E76903">
        <w:rPr>
          <w:rFonts w:cs="Arial"/>
          <w:color w:val="000000"/>
          <w:shd w:val="clear" w:color="auto" w:fill="FFFFFF"/>
        </w:rPr>
        <w:t>:</w:t>
      </w:r>
    </w:p>
    <w:p w:rsidRPr="00B95078" w:rsidR="00E64355" w:rsidP="00E76903" w:rsidRDefault="00E76903" w14:paraId="79305B13" w14:textId="6749E031">
      <w:pPr>
        <w:rPr>
          <w:rFonts w:cs="Arial"/>
          <w:color w:val="000000"/>
          <w:shd w:val="clear" w:color="auto" w:fill="FFFFFF"/>
        </w:rPr>
      </w:pPr>
      <w:r w:rsidRPr="00B95078">
        <w:rPr>
          <w:rFonts w:cs="Arial"/>
          <w:color w:val="000000"/>
          <w:shd w:val="clear" w:color="auto" w:fill="FFFFFF"/>
        </w:rPr>
        <w:t>E</w:t>
      </w:r>
      <w:r w:rsidRPr="00B95078" w:rsidR="001B3AC7">
        <w:rPr>
          <w:rFonts w:cs="Arial"/>
          <w:color w:val="000000"/>
          <w:shd w:val="clear" w:color="auto" w:fill="FFFFFF"/>
        </w:rPr>
        <w:t xml:space="preserve">l solicitante </w:t>
      </w:r>
      <w:r w:rsidRPr="00B95078">
        <w:rPr>
          <w:rFonts w:cs="Arial"/>
          <w:color w:val="000000"/>
          <w:shd w:val="clear" w:color="auto" w:fill="FFFFFF"/>
        </w:rPr>
        <w:t xml:space="preserve">aparecerá </w:t>
      </w:r>
      <w:r w:rsidRPr="00B95078" w:rsidR="007B20CB">
        <w:rPr>
          <w:rFonts w:cs="Arial"/>
          <w:color w:val="000000"/>
          <w:shd w:val="clear" w:color="auto" w:fill="FFFFFF"/>
        </w:rPr>
        <w:t>en primer lugar de la</w:t>
      </w:r>
      <w:r w:rsidRPr="00B95078" w:rsidR="001B3AC7">
        <w:rPr>
          <w:rFonts w:cs="Arial"/>
          <w:color w:val="000000"/>
          <w:shd w:val="clear" w:color="auto" w:fill="FFFFFF"/>
        </w:rPr>
        <w:t xml:space="preserve"> lista con opción de firma.</w:t>
      </w:r>
      <w:r w:rsidRPr="00B95078" w:rsidR="007B20CB">
        <w:rPr>
          <w:rFonts w:cs="Arial"/>
          <w:color w:val="000000"/>
          <w:shd w:val="clear" w:color="auto" w:fill="FFFFFF"/>
        </w:rPr>
        <w:t xml:space="preserve"> </w:t>
      </w:r>
      <w:r w:rsidRPr="00B95078" w:rsidR="00E64355">
        <w:rPr>
          <w:rFonts w:cs="Arial"/>
          <w:color w:val="000000"/>
          <w:shd w:val="clear" w:color="auto" w:fill="FFFFFF"/>
        </w:rPr>
        <w:t xml:space="preserve">El propietario podrá incorporar la información de los diferentes interesados: </w:t>
      </w:r>
      <w:r w:rsidRPr="00B95078" w:rsidR="4139025E">
        <w:rPr>
          <w:rFonts w:cs="Arial"/>
          <w:color w:val="000000"/>
          <w:shd w:val="clear" w:color="auto" w:fill="FFFFFF"/>
        </w:rPr>
        <w:t>n</w:t>
      </w:r>
      <w:r w:rsidRPr="00B95078" w:rsidR="00E64355">
        <w:rPr>
          <w:rFonts w:cs="Arial"/>
          <w:color w:val="000000"/>
          <w:shd w:val="clear" w:color="auto" w:fill="FFFFFF"/>
        </w:rPr>
        <w:t>ombre, apellidos, DNI, si es un interesado que debe firmar, y si debe firmar será obligatorio rellenar un email y teléfono opcional para el envío de los avisos de firma. </w:t>
      </w:r>
    </w:p>
    <w:p w:rsidRPr="00B95078" w:rsidR="00F70D62" w:rsidP="007B20CB" w:rsidRDefault="00A85204" w14:paraId="28054D48" w14:textId="6CF97D70">
      <w:pPr>
        <w:jc w:val="center"/>
        <w:rPr>
          <w:rFonts w:cs="Arial"/>
          <w:color w:val="000000"/>
          <w:shd w:val="clear" w:color="auto" w:fill="FFFFFF"/>
        </w:rPr>
      </w:pPr>
      <w:r w:rsidRPr="00B95078">
        <w:rPr>
          <w:rFonts w:cs="Arial"/>
          <w:noProof/>
        </w:rPr>
        <w:drawing>
          <wp:inline distT="0" distB="0" distL="0" distR="0" wp14:anchorId="6380B6EB" wp14:editId="63E0BFB4">
            <wp:extent cx="2241550" cy="2383360"/>
            <wp:effectExtent l="0" t="0" r="6350" b="0"/>
            <wp:docPr id="43048184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1840" name="Imagen 1" descr="Interfaz de usuario gráfica, Texto, Aplicación, Correo electrónico&#10;&#10;El contenido generado por IA puede ser incorrecto."/>
                    <pic:cNvPicPr/>
                  </pic:nvPicPr>
                  <pic:blipFill>
                    <a:blip r:embed="rId160"/>
                    <a:stretch>
                      <a:fillRect/>
                    </a:stretch>
                  </pic:blipFill>
                  <pic:spPr>
                    <a:xfrm>
                      <a:off x="0" y="0"/>
                      <a:ext cx="2254486" cy="2397114"/>
                    </a:xfrm>
                    <a:prstGeom prst="rect">
                      <a:avLst/>
                    </a:prstGeom>
                  </pic:spPr>
                </pic:pic>
              </a:graphicData>
            </a:graphic>
          </wp:inline>
        </w:drawing>
      </w:r>
      <w:r w:rsidRPr="00B95078" w:rsidR="00034F75">
        <w:rPr>
          <w:rFonts w:cs="Arial"/>
          <w:noProof/>
          <w14:ligatures w14:val="standardContextual"/>
        </w:rPr>
        <w:t xml:space="preserve"> </w:t>
      </w:r>
      <w:r w:rsidRPr="00B95078" w:rsidR="00034F75">
        <w:rPr>
          <w:rFonts w:cs="Arial"/>
          <w:noProof/>
          <w:color w:val="000000"/>
          <w:shd w:val="clear" w:color="auto" w:fill="FFFFFF"/>
        </w:rPr>
        <w:drawing>
          <wp:inline distT="0" distB="0" distL="0" distR="0" wp14:anchorId="5B7522F2" wp14:editId="4F281524">
            <wp:extent cx="2190750" cy="2354076"/>
            <wp:effectExtent l="0" t="0" r="0" b="8255"/>
            <wp:docPr id="15648697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69742" name="Imagen 1" descr="Interfaz de usuario gráfica, Texto, Aplicación&#10;&#10;El contenido generado por IA puede ser incorrecto."/>
                    <pic:cNvPicPr/>
                  </pic:nvPicPr>
                  <pic:blipFill>
                    <a:blip r:embed="rId161"/>
                    <a:stretch>
                      <a:fillRect/>
                    </a:stretch>
                  </pic:blipFill>
                  <pic:spPr>
                    <a:xfrm>
                      <a:off x="0" y="0"/>
                      <a:ext cx="2207892" cy="2372496"/>
                    </a:xfrm>
                    <a:prstGeom prst="rect">
                      <a:avLst/>
                    </a:prstGeom>
                  </pic:spPr>
                </pic:pic>
              </a:graphicData>
            </a:graphic>
          </wp:inline>
        </w:drawing>
      </w:r>
    </w:p>
    <w:p w:rsidRPr="00B95078" w:rsidR="00471FD5" w:rsidP="4FB98DB2" w:rsidRDefault="00471FD5" w14:paraId="1BFDCD0F" w14:textId="683E800A">
      <w:pPr>
        <w:jc w:val="left"/>
        <w:rPr>
          <w:rFonts w:cs="Arial"/>
          <w:color w:val="000000"/>
          <w:shd w:val="clear" w:color="auto" w:fill="FFFFFF"/>
        </w:rPr>
      </w:pPr>
      <w:r w:rsidRPr="00B95078">
        <w:rPr>
          <w:rFonts w:cs="Arial"/>
          <w:color w:val="000000"/>
          <w:shd w:val="clear" w:color="auto" w:fill="FFFFFF"/>
        </w:rPr>
        <w:t>Podrá gestionar la lista de interesados modificando o eliminando el interesado que considere, as</w:t>
      </w:r>
      <w:r w:rsidRPr="00B95078" w:rsidR="00E64355">
        <w:rPr>
          <w:rFonts w:cs="Arial"/>
          <w:color w:val="000000"/>
          <w:shd w:val="clear" w:color="auto" w:fill="FFFFFF"/>
        </w:rPr>
        <w:t>í</w:t>
      </w:r>
      <w:r w:rsidRPr="00B95078">
        <w:rPr>
          <w:rFonts w:cs="Arial"/>
          <w:color w:val="000000"/>
          <w:shd w:val="clear" w:color="auto" w:fill="FFFFFF"/>
        </w:rPr>
        <w:t xml:space="preserve"> como la marca de firma.</w:t>
      </w:r>
    </w:p>
    <w:p w:rsidRPr="00B95078" w:rsidR="00E64355" w:rsidP="4FB98DB2" w:rsidRDefault="00E64355" w14:paraId="399F0A09" w14:textId="77777777">
      <w:pPr>
        <w:jc w:val="left"/>
        <w:rPr>
          <w:rFonts w:cs="Arial"/>
          <w:color w:val="000000"/>
          <w:shd w:val="clear" w:color="auto" w:fill="FFFFFF"/>
        </w:rPr>
      </w:pPr>
    </w:p>
    <w:p w:rsidRPr="00B95078" w:rsidR="008518CD" w:rsidP="008C3399" w:rsidRDefault="00471FD5" w14:paraId="0F0B676F" w14:textId="77777777">
      <w:pPr>
        <w:pStyle w:val="Prrafodelista"/>
        <w:numPr>
          <w:ilvl w:val="0"/>
          <w:numId w:val="106"/>
        </w:numPr>
        <w:jc w:val="left"/>
        <w:rPr>
          <w:rFonts w:cs="Arial"/>
          <w:color w:val="000000"/>
          <w:shd w:val="clear" w:color="auto" w:fill="FFFFFF"/>
        </w:rPr>
      </w:pPr>
      <w:r w:rsidRPr="00B95078">
        <w:rPr>
          <w:rFonts w:cs="Arial"/>
          <w:color w:val="000000"/>
          <w:shd w:val="clear" w:color="auto" w:fill="FFFFFF"/>
        </w:rPr>
        <w:t xml:space="preserve">Si la solicitud es </w:t>
      </w:r>
      <w:r w:rsidRPr="00B95078">
        <w:rPr>
          <w:rFonts w:cs="Arial"/>
          <w:b/>
          <w:bCs/>
          <w:color w:val="000000"/>
          <w:shd w:val="clear" w:color="auto" w:fill="FFFFFF"/>
        </w:rPr>
        <w:t>“Para otro”</w:t>
      </w:r>
      <w:r w:rsidRPr="00B95078" w:rsidR="008518CD">
        <w:rPr>
          <w:rFonts w:cs="Arial"/>
          <w:b/>
          <w:bCs/>
          <w:color w:val="000000"/>
          <w:shd w:val="clear" w:color="auto" w:fill="FFFFFF"/>
        </w:rPr>
        <w:t>:</w:t>
      </w:r>
      <w:r w:rsidRPr="00B95078">
        <w:rPr>
          <w:rFonts w:cs="Arial"/>
          <w:color w:val="000000"/>
          <w:shd w:val="clear" w:color="auto" w:fill="FFFFFF"/>
        </w:rPr>
        <w:t xml:space="preserve"> </w:t>
      </w:r>
    </w:p>
    <w:p w:rsidRPr="00B95078" w:rsidR="00471FD5" w:rsidP="008518CD" w:rsidRDefault="008518CD" w14:paraId="72B07DE8" w14:textId="49E17C58">
      <w:pPr>
        <w:jc w:val="left"/>
        <w:rPr>
          <w:rFonts w:cs="Arial"/>
          <w:color w:val="000000"/>
          <w:shd w:val="clear" w:color="auto" w:fill="FFFFFF"/>
        </w:rPr>
      </w:pPr>
      <w:r w:rsidRPr="00B95078">
        <w:rPr>
          <w:rFonts w:cs="Arial"/>
          <w:color w:val="000000"/>
          <w:shd w:val="clear" w:color="auto" w:fill="FFFFFF"/>
        </w:rPr>
        <w:t>S</w:t>
      </w:r>
      <w:r w:rsidRPr="00B95078" w:rsidR="00471FD5">
        <w:rPr>
          <w:rFonts w:cs="Arial"/>
          <w:color w:val="000000"/>
          <w:shd w:val="clear" w:color="auto" w:fill="FFFFFF"/>
        </w:rPr>
        <w:t>e añaden los datos del representado. El representado se reflejará como primer interesado en la lista.</w:t>
      </w:r>
      <w:r w:rsidRPr="00B95078">
        <w:rPr>
          <w:rFonts w:cs="Arial"/>
          <w:color w:val="000000"/>
          <w:shd w:val="clear" w:color="auto" w:fill="FFFFFF"/>
        </w:rPr>
        <w:t xml:space="preserve"> En este tipo de solicitudes no se pueden realizar representaciones en base a lo configurado en el RdA, es decir, la representación siempre será específica por solicitud y se deberá aportar el correspondiente documento acreditativo de representación, en este caso, </w:t>
      </w:r>
      <w:r w:rsidRPr="00B95078" w:rsidR="00D70A52">
        <w:rPr>
          <w:rFonts w:cs="Arial"/>
          <w:color w:val="000000"/>
          <w:shd w:val="clear" w:color="auto" w:fill="FFFFFF"/>
        </w:rPr>
        <w:t>firmado por todos los interesados identificados.</w:t>
      </w:r>
    </w:p>
    <w:p w:rsidRPr="00B95078" w:rsidR="002A39D6" w:rsidP="00D45CF1" w:rsidRDefault="0011672D" w14:paraId="5776FD75" w14:textId="0E128576">
      <w:pPr>
        <w:jc w:val="center"/>
        <w:rPr>
          <w:rFonts w:cs="Arial"/>
          <w:color w:val="000000"/>
          <w:shd w:val="clear" w:color="auto" w:fill="FFFFFF"/>
        </w:rPr>
      </w:pPr>
      <w:r w:rsidRPr="00B95078">
        <w:rPr>
          <w:rFonts w:cs="Arial"/>
          <w:noProof/>
        </w:rPr>
        <w:drawing>
          <wp:inline distT="0" distB="0" distL="0" distR="0" wp14:anchorId="7796C5EC" wp14:editId="1DF0598D">
            <wp:extent cx="3040924" cy="3696739"/>
            <wp:effectExtent l="0" t="0" r="7620" b="0"/>
            <wp:docPr id="1866023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2333" name="Imagen 1" descr="Interfaz de usuario gráfica, Texto, Aplicación, Correo electrónico&#10;&#10;El contenido generado por IA puede ser incorrecto."/>
                    <pic:cNvPicPr/>
                  </pic:nvPicPr>
                  <pic:blipFill>
                    <a:blip r:embed="rId162"/>
                    <a:stretch>
                      <a:fillRect/>
                    </a:stretch>
                  </pic:blipFill>
                  <pic:spPr>
                    <a:xfrm>
                      <a:off x="0" y="0"/>
                      <a:ext cx="3047386" cy="3704595"/>
                    </a:xfrm>
                    <a:prstGeom prst="rect">
                      <a:avLst/>
                    </a:prstGeom>
                  </pic:spPr>
                </pic:pic>
              </a:graphicData>
            </a:graphic>
          </wp:inline>
        </w:drawing>
      </w:r>
    </w:p>
    <w:p w:rsidRPr="00B95078" w:rsidR="00471FD5" w:rsidP="4FB98DB2" w:rsidRDefault="00D45CF1" w14:paraId="77DB15BA" w14:textId="2B719706">
      <w:pPr>
        <w:jc w:val="left"/>
        <w:rPr>
          <w:rFonts w:cs="Arial"/>
          <w:color w:val="000000"/>
          <w:shd w:val="clear" w:color="auto" w:fill="FFFFFF"/>
        </w:rPr>
      </w:pPr>
      <w:r w:rsidRPr="00B95078">
        <w:rPr>
          <w:rFonts w:cs="Arial"/>
          <w:color w:val="000000"/>
          <w:shd w:val="clear" w:color="auto" w:fill="FFFFFF"/>
        </w:rPr>
        <w:t xml:space="preserve">Al igual que en las solicitudes “para mí”, </w:t>
      </w:r>
      <w:r w:rsidRPr="00B95078" w:rsidR="00963586">
        <w:rPr>
          <w:rFonts w:cs="Arial"/>
          <w:color w:val="000000"/>
          <w:shd w:val="clear" w:color="auto" w:fill="FFFFFF"/>
        </w:rPr>
        <w:t xml:space="preserve">se deberá identificar e </w:t>
      </w:r>
      <w:r w:rsidRPr="00B95078" w:rsidR="00471FD5">
        <w:rPr>
          <w:rFonts w:cs="Arial"/>
          <w:color w:val="000000"/>
          <w:shd w:val="clear" w:color="auto" w:fill="FFFFFF"/>
        </w:rPr>
        <w:t>incorporar obligatoriamente la información de contacto</w:t>
      </w:r>
      <w:r w:rsidRPr="00B95078" w:rsidR="00963586">
        <w:rPr>
          <w:rFonts w:cs="Arial"/>
          <w:color w:val="000000"/>
          <w:shd w:val="clear" w:color="auto" w:fill="FFFFFF"/>
        </w:rPr>
        <w:t xml:space="preserve"> (</w:t>
      </w:r>
      <w:r w:rsidRPr="00B95078" w:rsidR="00471FD5">
        <w:rPr>
          <w:rFonts w:cs="Arial"/>
          <w:color w:val="000000"/>
          <w:shd w:val="clear" w:color="auto" w:fill="FFFFFF"/>
        </w:rPr>
        <w:t>Correo electrónico (obligatorio) y un número de teléfono (opcional)</w:t>
      </w:r>
      <w:r w:rsidRPr="00B95078" w:rsidR="00963586">
        <w:rPr>
          <w:rFonts w:cs="Arial"/>
          <w:color w:val="000000"/>
          <w:shd w:val="clear" w:color="auto" w:fill="FFFFFF"/>
        </w:rPr>
        <w:t xml:space="preserve">) p ara todos los </w:t>
      </w:r>
      <w:r w:rsidRPr="00B95078" w:rsidR="00622AA2">
        <w:rPr>
          <w:rFonts w:cs="Arial"/>
          <w:color w:val="000000"/>
          <w:shd w:val="clear" w:color="auto" w:fill="FFFFFF"/>
        </w:rPr>
        <w:t>interesados marcados como firmantes de la solicitud.</w:t>
      </w:r>
    </w:p>
    <w:p w:rsidRPr="00B95078" w:rsidR="00CD619B" w:rsidP="4FB98DB2" w:rsidRDefault="00CD619B" w14:paraId="4043A0B2" w14:textId="77777777">
      <w:pPr>
        <w:jc w:val="left"/>
        <w:rPr>
          <w:rFonts w:cs="Arial"/>
          <w:color w:val="000000"/>
          <w:shd w:val="clear" w:color="auto" w:fill="FFFFFF"/>
        </w:rPr>
      </w:pPr>
    </w:p>
    <w:p w:rsidRPr="00B95078" w:rsidR="00E1191F" w:rsidP="00326560" w:rsidRDefault="1630F972" w14:paraId="58B47026" w14:textId="76AC7A63">
      <w:pPr>
        <w:pStyle w:val="Titulo4"/>
        <w:rPr>
          <w:shd w:val="clear" w:color="auto" w:fill="FFFFFF"/>
        </w:rPr>
      </w:pPr>
      <w:bookmarkStart w:name="_Toc305419484" w:id="254"/>
      <w:r w:rsidRPr="00B95078">
        <w:t>Paso 4 – Documento de Autorización interesados</w:t>
      </w:r>
      <w:bookmarkEnd w:id="254"/>
    </w:p>
    <w:p w:rsidRPr="00B95078" w:rsidR="00E1191F" w:rsidP="00FA38C2" w:rsidRDefault="00E1191F" w14:paraId="5ECEA8F9" w14:textId="77777777">
      <w:pPr>
        <w:rPr>
          <w:rFonts w:cs="Arial"/>
          <w:color w:val="000000"/>
          <w:shd w:val="clear" w:color="auto" w:fill="FFFFFF"/>
        </w:rPr>
      </w:pPr>
    </w:p>
    <w:p w:rsidRPr="00B95078" w:rsidR="00471FD5" w:rsidP="00FA38C2" w:rsidRDefault="00471FD5" w14:paraId="2ADD88DE" w14:textId="7749A1BC">
      <w:pPr>
        <w:rPr>
          <w:rFonts w:cs="Arial"/>
          <w:color w:val="000000"/>
          <w:shd w:val="clear" w:color="auto" w:fill="FFFFFF"/>
        </w:rPr>
      </w:pPr>
      <w:r w:rsidRPr="00B95078">
        <w:rPr>
          <w:rFonts w:cs="Arial"/>
          <w:color w:val="000000"/>
          <w:shd w:val="clear" w:color="auto" w:fill="FFFFFF"/>
        </w:rPr>
        <w:t>Una vez rellenado, en el paso 4 se solicitará añadir un documento de autorización firmado por cada uno de los interesados.</w:t>
      </w:r>
    </w:p>
    <w:p w:rsidRPr="00B95078" w:rsidR="00471FD5" w:rsidP="00FA38C2" w:rsidRDefault="00471FD5" w14:paraId="0FD86FB6" w14:textId="77777777">
      <w:pPr>
        <w:rPr>
          <w:rFonts w:cs="Arial"/>
          <w:color w:val="000000"/>
          <w:shd w:val="clear" w:color="auto" w:fill="FFFFFF"/>
        </w:rPr>
      </w:pPr>
      <w:r w:rsidRPr="00B95078">
        <w:rPr>
          <w:rFonts w:cs="Arial"/>
          <w:color w:val="000000"/>
          <w:shd w:val="clear" w:color="auto" w:fill="FFFFFF"/>
        </w:rPr>
        <w:t>Los documentos se introducirán en el apartado nuevo “DOCUMENTO ACREDITATIVO DE REPRESENTACION”. El apartado se mostrará como apartado final del bloque general (antes de Otros documentos). Estos documentos NO requieren firma.</w:t>
      </w:r>
    </w:p>
    <w:p w:rsidRPr="00B95078" w:rsidR="00E1191F" w:rsidP="4FB98DB2" w:rsidRDefault="00E1191F" w14:paraId="7221DD00" w14:textId="77777777">
      <w:pPr>
        <w:jc w:val="left"/>
        <w:rPr>
          <w:rFonts w:cs="Arial"/>
          <w:color w:val="000000"/>
          <w:shd w:val="clear" w:color="auto" w:fill="FFFFFF"/>
        </w:rPr>
      </w:pPr>
    </w:p>
    <w:p w:rsidRPr="00B95078" w:rsidR="00E1191F" w:rsidP="00326560" w:rsidRDefault="1630F972" w14:paraId="3076F2BA" w14:textId="4BD73DC5">
      <w:pPr>
        <w:pStyle w:val="Titulo4"/>
        <w:rPr>
          <w:shd w:val="clear" w:color="auto" w:fill="FFFFFF"/>
        </w:rPr>
      </w:pPr>
      <w:bookmarkStart w:name="_Toc1011433601" w:id="255"/>
      <w:r w:rsidRPr="00B95078">
        <w:t>Paso 6 – Firma múltiple</w:t>
      </w:r>
      <w:bookmarkEnd w:id="255"/>
    </w:p>
    <w:p w:rsidRPr="00B95078" w:rsidR="00902138" w:rsidP="00FA38C2" w:rsidRDefault="00902138" w14:paraId="70EA810A" w14:textId="3A031D18">
      <w:pPr>
        <w:rPr>
          <w:rFonts w:cs="Arial"/>
          <w:color w:val="000000"/>
          <w:shd w:val="clear" w:color="auto" w:fill="FFFFFF"/>
        </w:rPr>
      </w:pPr>
      <w:r w:rsidRPr="00B95078">
        <w:rPr>
          <w:rFonts w:cs="Arial"/>
          <w:color w:val="000000"/>
          <w:shd w:val="clear" w:color="auto" w:fill="FFFFFF"/>
        </w:rPr>
        <w:t>Cuando el propietario ha cumplimentado la solicitud, se genera el PDF resumen. Una vez revisado por el propietario, podrá firmarlo.</w:t>
      </w:r>
    </w:p>
    <w:p w:rsidRPr="00B95078" w:rsidR="00902138" w:rsidP="00FA38C2" w:rsidRDefault="00902138" w14:paraId="1E4E336D" w14:textId="77777777">
      <w:pPr>
        <w:rPr>
          <w:rFonts w:cs="Arial"/>
          <w:color w:val="000000"/>
          <w:shd w:val="clear" w:color="auto" w:fill="FFFFFF"/>
        </w:rPr>
      </w:pPr>
      <w:r w:rsidRPr="00B95078">
        <w:rPr>
          <w:rFonts w:cs="Arial"/>
          <w:color w:val="000000"/>
          <w:shd w:val="clear" w:color="auto" w:fill="FFFFFF"/>
        </w:rPr>
        <w:t>Una vez firmado por el propietario, el orquestador revisará si hay interesados, en cuyo caso dejará la solicitud en estado “borrador”, pero sin la posibilidad de ser modificado. (Si no hubiera interesados, la solicitud se finalizaría).  </w:t>
      </w:r>
    </w:p>
    <w:p w:rsidRPr="00B95078" w:rsidR="00471FD5" w:rsidP="00FA38C2" w:rsidRDefault="007F4FD0" w14:paraId="7D426265" w14:textId="4F60C2A7">
      <w:pPr>
        <w:rPr>
          <w:rFonts w:cs="Arial"/>
          <w:color w:val="000000"/>
          <w:shd w:val="clear" w:color="auto" w:fill="FFFFFF"/>
        </w:rPr>
      </w:pPr>
      <w:r w:rsidRPr="00B95078">
        <w:rPr>
          <w:rFonts w:cs="Arial"/>
          <w:color w:val="000000"/>
          <w:shd w:val="clear" w:color="auto" w:fill="FFFFFF"/>
        </w:rPr>
        <w:t>E</w:t>
      </w:r>
      <w:r w:rsidRPr="00B95078" w:rsidR="00471FD5">
        <w:rPr>
          <w:rFonts w:cs="Arial"/>
          <w:color w:val="000000"/>
          <w:shd w:val="clear" w:color="auto" w:fill="FFFFFF"/>
        </w:rPr>
        <w:t>l mensaje de finalización de solicitud del solicitante queda en estado pendiente:</w:t>
      </w:r>
    </w:p>
    <w:p w:rsidRPr="00B95078" w:rsidR="0078475F" w:rsidP="00D67344" w:rsidRDefault="0078475F" w14:paraId="3D6D651B" w14:textId="50D58D30">
      <w:pPr>
        <w:jc w:val="center"/>
        <w:rPr>
          <w:rFonts w:cs="Arial"/>
          <w:color w:val="000000"/>
          <w:shd w:val="clear" w:color="auto" w:fill="FFFFFF"/>
        </w:rPr>
      </w:pPr>
      <w:r w:rsidRPr="00B95078">
        <w:rPr>
          <w:rFonts w:cs="Arial"/>
          <w:noProof/>
        </w:rPr>
        <w:drawing>
          <wp:inline distT="0" distB="0" distL="0" distR="0" wp14:anchorId="2B964002" wp14:editId="3D637A10">
            <wp:extent cx="3464449" cy="3217966"/>
            <wp:effectExtent l="0" t="0" r="3175" b="1905"/>
            <wp:docPr id="625429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912" name="Imagen 1" descr="Interfaz de usuario gráfica, Aplicación&#10;&#10;El contenido generado por IA puede ser incorrecto."/>
                    <pic:cNvPicPr/>
                  </pic:nvPicPr>
                  <pic:blipFill>
                    <a:blip r:embed="rId163"/>
                    <a:stretch>
                      <a:fillRect/>
                    </a:stretch>
                  </pic:blipFill>
                  <pic:spPr>
                    <a:xfrm>
                      <a:off x="0" y="0"/>
                      <a:ext cx="3474039" cy="3226874"/>
                    </a:xfrm>
                    <a:prstGeom prst="rect">
                      <a:avLst/>
                    </a:prstGeom>
                  </pic:spPr>
                </pic:pic>
              </a:graphicData>
            </a:graphic>
          </wp:inline>
        </w:drawing>
      </w:r>
    </w:p>
    <w:p w:rsidRPr="00B95078" w:rsidR="007F4FD0" w:rsidP="4FB98DB2" w:rsidRDefault="007F4FD0" w14:paraId="510EC7E9" w14:textId="77777777">
      <w:pPr>
        <w:jc w:val="left"/>
        <w:rPr>
          <w:rFonts w:cs="Arial"/>
          <w:color w:val="000000"/>
          <w:shd w:val="clear" w:color="auto" w:fill="FFFFFF"/>
        </w:rPr>
      </w:pPr>
    </w:p>
    <w:p w:rsidRPr="00B95078" w:rsidR="007F4FD0" w:rsidP="4FB98DB2" w:rsidRDefault="007F4FD0" w14:paraId="186AF73C" w14:textId="3E4A47EE">
      <w:pPr>
        <w:jc w:val="left"/>
        <w:rPr>
          <w:rFonts w:cs="Arial"/>
          <w:color w:val="000000"/>
          <w:shd w:val="clear" w:color="auto" w:fill="FFFFFF"/>
        </w:rPr>
      </w:pPr>
      <w:r w:rsidRPr="00B95078">
        <w:rPr>
          <w:rFonts w:cs="Arial"/>
          <w:b/>
          <w:bCs/>
          <w:color w:val="000000"/>
          <w:shd w:val="clear" w:color="auto" w:fill="FFFFFF"/>
        </w:rPr>
        <w:t>El propietario deberá poder cancelar el proceso de firmado si considera que debe rehacer la solicitud o eliminarla. (Por ejemplo, un interesado no está conforme con la solicitud y no quiere firmar, falta o sobra algún interesado, etc). En caso de modificación, el propietario volverá a firmar la solicitud y reiniciará el proceso de firma múltiple. </w:t>
      </w:r>
      <w:r w:rsidRPr="00B95078">
        <w:rPr>
          <w:rFonts w:cs="Arial"/>
          <w:color w:val="000000"/>
          <w:shd w:val="clear" w:color="auto" w:fill="FFFFFF"/>
        </w:rPr>
        <w:t> </w:t>
      </w:r>
    </w:p>
    <w:p w:rsidRPr="00B95078" w:rsidR="007D3945" w:rsidP="4FB98DB2" w:rsidRDefault="007D3945" w14:paraId="5DAC3B50" w14:textId="77777777">
      <w:pPr>
        <w:jc w:val="left"/>
        <w:rPr>
          <w:rFonts w:cs="Arial"/>
          <w:color w:val="000000"/>
          <w:shd w:val="clear" w:color="auto" w:fill="FFFFFF"/>
        </w:rPr>
      </w:pPr>
    </w:p>
    <w:p w:rsidRPr="00B95078" w:rsidR="00471FD5" w:rsidP="4FB98DB2" w:rsidRDefault="00471FD5" w14:paraId="76C5AF41" w14:textId="6160E7DF">
      <w:pPr>
        <w:jc w:val="left"/>
        <w:rPr>
          <w:rFonts w:cs="Arial"/>
          <w:color w:val="000000"/>
          <w:shd w:val="clear" w:color="auto" w:fill="FFFFFF"/>
        </w:rPr>
      </w:pPr>
      <w:r w:rsidRPr="00B95078">
        <w:rPr>
          <w:rFonts w:cs="Arial"/>
          <w:color w:val="000000"/>
          <w:shd w:val="clear" w:color="auto" w:fill="FFFFFF"/>
        </w:rPr>
        <w:t>En este punto, se enviará un correo electrónico a los interesados que requieren firma notificando la URL y que tienen una solicitud pendiente de firma.</w:t>
      </w:r>
    </w:p>
    <w:p w:rsidRPr="00B95078" w:rsidR="00471FD5" w:rsidP="4FB98DB2" w:rsidRDefault="00471FD5" w14:paraId="18E1467A" w14:textId="2ACD6B7F">
      <w:pPr>
        <w:jc w:val="left"/>
        <w:rPr>
          <w:rFonts w:cs="Arial"/>
          <w:color w:val="000000"/>
          <w:shd w:val="clear" w:color="auto" w:fill="FFFFFF"/>
        </w:rPr>
      </w:pPr>
      <w:r w:rsidRPr="00B95078">
        <w:rPr>
          <w:rFonts w:cs="Arial"/>
          <w:color w:val="000000"/>
          <w:shd w:val="clear" w:color="auto" w:fill="FFFFFF"/>
        </w:rPr>
        <w:t>Los interesados que deban firmar acceden a la URL que les llevará a la página de firma</w:t>
      </w:r>
      <w:r w:rsidRPr="00B95078" w:rsidR="00983F47">
        <w:rPr>
          <w:rFonts w:cs="Arial"/>
          <w:color w:val="000000"/>
          <w:shd w:val="clear" w:color="auto" w:fill="FFFFFF"/>
        </w:rPr>
        <w:t xml:space="preserve"> a través del canal elegido (email)</w:t>
      </w:r>
      <w:r w:rsidRPr="00B95078">
        <w:rPr>
          <w:rFonts w:cs="Arial"/>
          <w:color w:val="000000"/>
          <w:shd w:val="clear" w:color="auto" w:fill="FFFFFF"/>
        </w:rPr>
        <w:t>:</w:t>
      </w:r>
    </w:p>
    <w:p w:rsidRPr="00B95078" w:rsidR="00587254" w:rsidP="00CB4D12" w:rsidRDefault="00587254" w14:paraId="281C9216" w14:textId="553F6905">
      <w:pPr>
        <w:jc w:val="center"/>
      </w:pPr>
    </w:p>
    <w:p w:rsidR="37C8EE26" w:rsidP="30944950" w:rsidRDefault="37C8EE26" w14:paraId="683F0CA8" w14:textId="0DA12461">
      <w:pPr>
        <w:jc w:val="center"/>
      </w:pPr>
      <w:r>
        <w:rPr>
          <w:noProof/>
        </w:rPr>
        <w:drawing>
          <wp:inline distT="0" distB="0" distL="0" distR="0" wp14:anchorId="44CACC42" wp14:editId="675350F0">
            <wp:extent cx="5400675" cy="2676525"/>
            <wp:effectExtent l="0" t="0" r="0" b="0"/>
            <wp:docPr id="6893502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50234"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675" cy="2676525"/>
                    </a:xfrm>
                    <a:prstGeom prst="rect">
                      <a:avLst/>
                    </a:prstGeom>
                  </pic:spPr>
                </pic:pic>
              </a:graphicData>
            </a:graphic>
          </wp:inline>
        </w:drawing>
      </w:r>
    </w:p>
    <w:p w:rsidRPr="00B95078" w:rsidR="00634225" w:rsidP="4FB98DB2" w:rsidRDefault="00634225" w14:paraId="5743F6C9" w14:textId="77777777">
      <w:pPr>
        <w:jc w:val="left"/>
        <w:rPr>
          <w:rFonts w:cs="Arial"/>
          <w:color w:val="000000"/>
          <w:shd w:val="clear" w:color="auto" w:fill="FFFFFF"/>
        </w:rPr>
      </w:pPr>
    </w:p>
    <w:p w:rsidRPr="00B95078" w:rsidR="00E949D8" w:rsidP="4FB98DB2" w:rsidRDefault="00E949D8" w14:paraId="62E780C1" w14:textId="3B7FB4D9">
      <w:pPr>
        <w:jc w:val="left"/>
        <w:rPr>
          <w:rFonts w:cs="Arial"/>
          <w:color w:val="000000"/>
          <w:shd w:val="clear" w:color="auto" w:fill="FFFFFF"/>
        </w:rPr>
      </w:pPr>
      <w:r w:rsidRPr="00B95078">
        <w:rPr>
          <w:rFonts w:cs="Arial"/>
          <w:color w:val="000000"/>
          <w:shd w:val="clear" w:color="auto" w:fill="FFFFFF"/>
        </w:rPr>
        <w:t xml:space="preserve"> El interesado accederá directamente a la hoja resumen y sólo podrá </w:t>
      </w:r>
      <w:r w:rsidRPr="00B95078" w:rsidR="008F3F9E">
        <w:rPr>
          <w:rFonts w:cs="Arial"/>
          <w:color w:val="000000"/>
          <w:shd w:val="clear" w:color="auto" w:fill="FFFFFF"/>
        </w:rPr>
        <w:t xml:space="preserve">acceder a dicha hoja donde podrá </w:t>
      </w:r>
      <w:r w:rsidRPr="00B95078" w:rsidR="00C700D7">
        <w:rPr>
          <w:rFonts w:cs="Arial"/>
          <w:color w:val="000000"/>
          <w:shd w:val="clear" w:color="auto" w:fill="FFFFFF"/>
        </w:rPr>
        <w:t>firmar o rechazar la solicitud</w:t>
      </w:r>
      <w:r w:rsidRPr="00B95078">
        <w:rPr>
          <w:rFonts w:cs="Arial"/>
          <w:color w:val="000000"/>
          <w:shd w:val="clear" w:color="auto" w:fill="FFFFFF"/>
        </w:rPr>
        <w:t>.  </w:t>
      </w:r>
    </w:p>
    <w:p w:rsidRPr="00B95078" w:rsidR="00E949D8" w:rsidP="4FB98DB2" w:rsidRDefault="00E949D8" w14:paraId="66435310" w14:textId="77777777">
      <w:pPr>
        <w:jc w:val="left"/>
        <w:rPr>
          <w:rFonts w:cs="Arial"/>
          <w:color w:val="000000"/>
          <w:shd w:val="clear" w:color="auto" w:fill="FFFFFF"/>
        </w:rPr>
      </w:pPr>
      <w:r w:rsidRPr="00B95078">
        <w:rPr>
          <w:rFonts w:cs="Arial"/>
          <w:color w:val="000000"/>
          <w:shd w:val="clear" w:color="auto" w:fill="FFFFFF"/>
        </w:rPr>
        <w:t> </w:t>
      </w:r>
    </w:p>
    <w:p w:rsidRPr="00B95078" w:rsidR="00E949D8" w:rsidP="00CB4D12" w:rsidRDefault="00B5694F" w14:paraId="227A0052" w14:textId="40FF2663">
      <w:pPr>
        <w:rPr>
          <w:rFonts w:cs="Arial"/>
          <w:color w:val="000000"/>
          <w:shd w:val="clear" w:color="auto" w:fill="FFFFFF"/>
        </w:rPr>
      </w:pPr>
      <w:r w:rsidRPr="00B95078">
        <w:rPr>
          <w:rFonts w:cs="Arial"/>
          <w:color w:val="000000"/>
          <w:shd w:val="clear" w:color="auto" w:fill="FFFFFF"/>
        </w:rPr>
        <w:t>Cuando un interesado realiza la firma, se enviará un aviso al propietario informando del interesado que ha firmado y los que faltan por firmar.</w:t>
      </w:r>
    </w:p>
    <w:p w:rsidRPr="00B95078" w:rsidR="007D169F" w:rsidP="00CB4D12" w:rsidRDefault="007D169F" w14:paraId="02366157" w14:textId="77777777">
      <w:pPr>
        <w:rPr>
          <w:rFonts w:cs="Arial"/>
          <w:color w:val="000000"/>
          <w:shd w:val="clear" w:color="auto" w:fill="FFFFFF"/>
        </w:rPr>
      </w:pPr>
    </w:p>
    <w:p w:rsidRPr="00B95078" w:rsidR="007D169F" w:rsidP="00CB4D12" w:rsidRDefault="00E949D8" w14:paraId="22B92DD5" w14:textId="03D50803">
      <w:pPr>
        <w:rPr>
          <w:rFonts w:cs="Arial"/>
          <w:color w:val="000000"/>
          <w:shd w:val="clear" w:color="auto" w:fill="FFFFFF"/>
        </w:rPr>
      </w:pPr>
      <w:r w:rsidRPr="00B95078">
        <w:rPr>
          <w:rFonts w:cs="Arial"/>
          <w:color w:val="000000"/>
          <w:shd w:val="clear" w:color="auto" w:fill="FFFFFF"/>
        </w:rPr>
        <w:t xml:space="preserve">Cuando el último interesado realiza la firma, se </w:t>
      </w:r>
      <w:r w:rsidRPr="00B95078" w:rsidR="00B75AC0">
        <w:rPr>
          <w:rFonts w:cs="Arial"/>
          <w:color w:val="000000"/>
          <w:shd w:val="clear" w:color="auto" w:fill="FFFFFF"/>
        </w:rPr>
        <w:t xml:space="preserve">procederá a registrar la solicitud como finalizada y se </w:t>
      </w:r>
      <w:r w:rsidRPr="00B95078">
        <w:rPr>
          <w:rFonts w:cs="Arial"/>
          <w:color w:val="000000"/>
          <w:shd w:val="clear" w:color="auto" w:fill="FFFFFF"/>
        </w:rPr>
        <w:t xml:space="preserve">enviará un aviso al propietario informando de la finalización de la solicitud y adjuntando el </w:t>
      </w:r>
      <w:r w:rsidRPr="00B95078" w:rsidR="00BF5DA5">
        <w:rPr>
          <w:rFonts w:cs="Arial"/>
          <w:color w:val="000000"/>
          <w:shd w:val="clear" w:color="auto" w:fill="FFFFFF"/>
        </w:rPr>
        <w:t>registro</w:t>
      </w:r>
      <w:r w:rsidRPr="00B95078">
        <w:rPr>
          <w:rFonts w:cs="Arial"/>
          <w:color w:val="000000"/>
          <w:shd w:val="clear" w:color="auto" w:fill="FFFFFF"/>
        </w:rPr>
        <w:t xml:space="preserve"> de la solicitud. También se enviará un aviso al resto de interesados con la copia de la solicitud y registro. </w:t>
      </w:r>
    </w:p>
    <w:p w:rsidRPr="00B95078" w:rsidR="00F53639" w:rsidP="00CB4D12" w:rsidRDefault="00F53639" w14:paraId="4699FAF0" w14:textId="77777777">
      <w:pPr>
        <w:rPr>
          <w:rFonts w:cs="Arial"/>
          <w:color w:val="000000"/>
          <w:shd w:val="clear" w:color="auto" w:fill="FFFFFF"/>
        </w:rPr>
      </w:pPr>
    </w:p>
    <w:p w:rsidRPr="00B95078" w:rsidR="00F53639" w:rsidP="00CB4D12" w:rsidRDefault="00F53639" w14:paraId="66CB09DC" w14:textId="139E9A81">
      <w:pPr>
        <w:rPr>
          <w:rFonts w:cs="Arial"/>
          <w:color w:val="000000"/>
          <w:shd w:val="clear" w:color="auto" w:fill="FFFFFF"/>
        </w:rPr>
      </w:pPr>
      <w:r w:rsidRPr="00B95078">
        <w:rPr>
          <w:rFonts w:cs="Arial"/>
          <w:color w:val="000000"/>
          <w:shd w:val="clear" w:color="auto" w:fill="FFFFFF"/>
        </w:rPr>
        <w:t>En el caso de rechazar la firma, aparecerá el modal de rechazo:</w:t>
      </w:r>
    </w:p>
    <w:p w:rsidRPr="00B95078" w:rsidR="00F53639" w:rsidP="00CB4D12" w:rsidRDefault="00F53639" w14:paraId="16462A18" w14:textId="77777777">
      <w:pPr>
        <w:jc w:val="center"/>
        <w:rPr>
          <w:rFonts w:cs="Arial"/>
          <w:color w:val="000000"/>
          <w:shd w:val="clear" w:color="auto" w:fill="FFFFFF"/>
        </w:rPr>
      </w:pPr>
      <w:r w:rsidRPr="00B95078">
        <w:rPr>
          <w:rFonts w:cs="Arial"/>
          <w:noProof/>
        </w:rPr>
        <w:drawing>
          <wp:inline distT="0" distB="0" distL="0" distR="0" wp14:anchorId="7F1E1AC4" wp14:editId="40F5D9B9">
            <wp:extent cx="3442739" cy="1806790"/>
            <wp:effectExtent l="0" t="0" r="5715" b="3175"/>
            <wp:docPr id="21588789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7898" name="Imagen 1" descr="Interfaz de usuario gráfica, Texto, Aplicación, Correo electrónico&#10;&#10;El contenido generado por IA puede ser incorrecto."/>
                    <pic:cNvPicPr/>
                  </pic:nvPicPr>
                  <pic:blipFill>
                    <a:blip r:embed="rId165"/>
                    <a:stretch>
                      <a:fillRect/>
                    </a:stretch>
                  </pic:blipFill>
                  <pic:spPr>
                    <a:xfrm>
                      <a:off x="0" y="0"/>
                      <a:ext cx="3447621" cy="1809352"/>
                    </a:xfrm>
                    <a:prstGeom prst="rect">
                      <a:avLst/>
                    </a:prstGeom>
                  </pic:spPr>
                </pic:pic>
              </a:graphicData>
            </a:graphic>
          </wp:inline>
        </w:drawing>
      </w:r>
    </w:p>
    <w:p w:rsidRPr="00B95078" w:rsidR="001522D4" w:rsidP="00CB4D12" w:rsidRDefault="00F53639" w14:paraId="4E0592AF" w14:textId="77777777">
      <w:pPr>
        <w:rPr>
          <w:rFonts w:cs="Arial"/>
          <w:color w:val="000000"/>
          <w:shd w:val="clear" w:color="auto" w:fill="FFFFFF"/>
        </w:rPr>
      </w:pPr>
      <w:r w:rsidRPr="00B95078">
        <w:rPr>
          <w:rFonts w:cs="Arial"/>
          <w:color w:val="000000"/>
          <w:shd w:val="clear" w:color="auto" w:fill="FFFFFF"/>
        </w:rPr>
        <w:t>Cualquiera de los firmantes podrá rechazar la firma de la solicitud (mediante botón rechazar y confirmación del rechazo. En el momento de la confirmación se marcará de manera obligatoria un “Motivo de rechazo”.</w:t>
      </w:r>
      <w:r w:rsidRPr="00B95078" w:rsidR="001522D4">
        <w:rPr>
          <w:rFonts w:cs="Arial"/>
          <w:color w:val="000000"/>
          <w:shd w:val="clear" w:color="auto" w:fill="FFFFFF"/>
        </w:rPr>
        <w:t xml:space="preserve"> </w:t>
      </w:r>
    </w:p>
    <w:p w:rsidRPr="00B95078" w:rsidR="00F53639" w:rsidP="00CB4D12" w:rsidRDefault="001522D4" w14:paraId="63FD3048" w14:textId="6DA0D483">
      <w:pPr>
        <w:rPr>
          <w:rFonts w:cs="Arial"/>
          <w:color w:val="000000"/>
          <w:shd w:val="clear" w:color="auto" w:fill="FFFFFF"/>
        </w:rPr>
      </w:pPr>
      <w:r w:rsidRPr="00B95078">
        <w:rPr>
          <w:rFonts w:cs="Arial"/>
          <w:color w:val="000000"/>
          <w:shd w:val="clear" w:color="auto" w:fill="FFFFFF"/>
        </w:rPr>
        <w:t>Se avisará mediante email al solicitante y al resto de interesados del rechazo y el motivo del rechazo, y la solicitud volverá a estar modificable hasta que el solicitante actualice la solicitud y vuelva a firmarla, reiniciando de nuevo la petición de firmas.</w:t>
      </w:r>
    </w:p>
    <w:p w:rsidRPr="00B95078" w:rsidR="00F53639" w:rsidP="00326560" w:rsidRDefault="6D7F1766" w14:paraId="10023168" w14:textId="5039EDD4">
      <w:pPr>
        <w:pStyle w:val="Titulo4"/>
        <w:rPr>
          <w:shd w:val="clear" w:color="auto" w:fill="FFFFFF"/>
        </w:rPr>
      </w:pPr>
      <w:bookmarkStart w:name="_Toc380352979" w:id="256"/>
      <w:r w:rsidRPr="00B95078">
        <w:t>Gestión de las firmas múltiples</w:t>
      </w:r>
      <w:bookmarkEnd w:id="256"/>
    </w:p>
    <w:p w:rsidRPr="00B95078" w:rsidR="00471FD5" w:rsidP="4FB98DB2" w:rsidRDefault="00471FD5" w14:paraId="266418EF" w14:textId="12EE33C0">
      <w:pPr>
        <w:jc w:val="left"/>
        <w:rPr>
          <w:rFonts w:cs="Arial"/>
          <w:color w:val="000000"/>
          <w:shd w:val="clear" w:color="auto" w:fill="FFFFFF"/>
        </w:rPr>
      </w:pPr>
      <w:r w:rsidRPr="00B95078">
        <w:rPr>
          <w:rFonts w:cs="Arial"/>
          <w:color w:val="000000"/>
          <w:shd w:val="clear" w:color="auto" w:fill="FFFFFF"/>
        </w:rPr>
        <w:t>La solicitud tendrá un bloque de información para guardar los multiinteresados (el primero de la lista será el solicitante) que contendrá un array con la identificación de cada multiinteresado y un indicador de firma con los valores: "S" si puede firmar, "N" si no debe firmar, y "F" si ya ha firmado.</w:t>
      </w:r>
    </w:p>
    <w:p w:rsidRPr="00B95078" w:rsidR="009C4BC0" w:rsidP="4FB98DB2" w:rsidRDefault="00471FD5" w14:paraId="3971978B" w14:textId="29D87809">
      <w:pPr>
        <w:pStyle w:val="Prrafodelista"/>
        <w:numPr>
          <w:ilvl w:val="0"/>
          <w:numId w:val="66"/>
        </w:numPr>
        <w:jc w:val="left"/>
        <w:rPr>
          <w:rFonts w:cs="Arial"/>
          <w:color w:val="000000"/>
          <w:shd w:val="clear" w:color="auto" w:fill="FFFFFF"/>
        </w:rPr>
      </w:pPr>
      <w:r w:rsidRPr="00B95078">
        <w:rPr>
          <w:rFonts w:cs="Arial"/>
          <w:color w:val="000000"/>
          <w:shd w:val="clear" w:color="auto" w:fill="FFFFFF"/>
        </w:rPr>
        <w:t>Bloqueará el formulario para que no pueda ser modificado por nadie hasta la finalización del subproceso de firma múltiple. El interesado no podrá crear otro borrador hasta la finalización de la solicitud en curs</w:t>
      </w:r>
      <w:r w:rsidRPr="00B95078" w:rsidR="009C4BC0">
        <w:rPr>
          <w:rFonts w:cs="Arial"/>
          <w:color w:val="000000"/>
          <w:shd w:val="clear" w:color="auto" w:fill="FFFFFF"/>
        </w:rPr>
        <w:t>o.</w:t>
      </w:r>
    </w:p>
    <w:p w:rsidRPr="00B95078" w:rsidR="00471FD5" w:rsidP="4FB98DB2" w:rsidRDefault="00471FD5" w14:paraId="2303979C" w14:textId="1FF5F2D5">
      <w:pPr>
        <w:pStyle w:val="Prrafodelista"/>
        <w:numPr>
          <w:ilvl w:val="0"/>
          <w:numId w:val="66"/>
        </w:numPr>
        <w:jc w:val="left"/>
        <w:rPr>
          <w:rFonts w:cs="Arial"/>
          <w:color w:val="000000"/>
          <w:shd w:val="clear" w:color="auto" w:fill="FFFFFF"/>
        </w:rPr>
      </w:pPr>
      <w:r w:rsidRPr="00B95078">
        <w:rPr>
          <w:rFonts w:cs="Arial"/>
          <w:color w:val="000000"/>
          <w:shd w:val="clear" w:color="auto" w:fill="FFFFFF"/>
        </w:rPr>
        <w:t xml:space="preserve">Cuando un interesado realiza la firma, su estado pasará a situación “F” se enviará un aviso al propietario informando del interesado que ha firmado y los que faltan por firmar. </w:t>
      </w:r>
    </w:p>
    <w:p w:rsidRPr="00B95078" w:rsidR="00471FD5" w:rsidP="4FB98DB2" w:rsidRDefault="00471FD5" w14:paraId="5BDC08C6" w14:textId="2C508EA1">
      <w:pPr>
        <w:pStyle w:val="Prrafodelista"/>
        <w:numPr>
          <w:ilvl w:val="0"/>
          <w:numId w:val="66"/>
        </w:numPr>
        <w:jc w:val="left"/>
        <w:rPr>
          <w:rFonts w:cs="Arial"/>
          <w:color w:val="000000"/>
          <w:shd w:val="clear" w:color="auto" w:fill="FFFFFF"/>
        </w:rPr>
      </w:pPr>
      <w:r w:rsidRPr="00B95078">
        <w:rPr>
          <w:rFonts w:cs="Arial"/>
          <w:color w:val="000000"/>
          <w:shd w:val="clear" w:color="auto" w:fill="FFFFFF"/>
        </w:rPr>
        <w:t>Con la firma del último interesado, se procederá a registrar la solicitud como finalizada y se enviará un aviso al propietario informando de la finalización de la solicitud adjuntando la hoja de registro de la solicitud. También se avisará a los interesados con la copia de la solicitud y registro.</w:t>
      </w:r>
    </w:p>
    <w:p w:rsidRPr="00B95078" w:rsidR="00471FD5" w:rsidP="4FB98DB2" w:rsidRDefault="009C4BC0" w14:paraId="4093BCB0" w14:textId="5EA97FC2">
      <w:pPr>
        <w:pStyle w:val="Prrafodelista"/>
        <w:numPr>
          <w:ilvl w:val="0"/>
          <w:numId w:val="66"/>
        </w:numPr>
        <w:jc w:val="left"/>
        <w:rPr>
          <w:rFonts w:cs="Arial"/>
          <w:color w:val="000000"/>
          <w:shd w:val="clear" w:color="auto" w:fill="FFFFFF"/>
        </w:rPr>
      </w:pPr>
      <w:r w:rsidRPr="00B95078">
        <w:rPr>
          <w:rFonts w:cs="Arial"/>
          <w:color w:val="000000"/>
          <w:shd w:val="clear" w:color="auto" w:fill="FFFFFF"/>
        </w:rPr>
        <w:t xml:space="preserve">La </w:t>
      </w:r>
      <w:r w:rsidRPr="00B95078" w:rsidR="00471FD5">
        <w:rPr>
          <w:rFonts w:cs="Arial"/>
          <w:color w:val="000000"/>
          <w:shd w:val="clear" w:color="auto" w:fill="FFFFFF"/>
        </w:rPr>
        <w:t>confirmación de rechazo eliminará el PDF firmado y revertirá el indicador de firma de los multiinteresados que hubieran firmado “F”, al valor de pendiente de firma “S”.</w:t>
      </w:r>
    </w:p>
    <w:p w:rsidRPr="00B95078" w:rsidR="00B23573" w:rsidP="4FB98DB2" w:rsidRDefault="00471FD5" w14:paraId="77202716" w14:textId="6DD0C7DC">
      <w:pPr>
        <w:jc w:val="left"/>
        <w:rPr>
          <w:rFonts w:cs="Arial"/>
          <w:color w:val="000000"/>
          <w:shd w:val="clear" w:color="auto" w:fill="FFFFFF"/>
        </w:rPr>
      </w:pPr>
      <w:r w:rsidRPr="00B95078">
        <w:rPr>
          <w:rFonts w:cs="Arial"/>
          <w:color w:val="000000"/>
          <w:shd w:val="clear" w:color="auto" w:fill="FFFFFF"/>
        </w:rPr>
        <w:t> </w:t>
      </w:r>
      <w:r w:rsidRPr="00B95078" w:rsidR="00B23573">
        <w:rPr>
          <w:rFonts w:cs="Arial"/>
          <w:color w:val="000000"/>
          <w:shd w:val="clear" w:color="auto" w:fill="FFFFFF"/>
        </w:rPr>
        <w:t> </w:t>
      </w:r>
    </w:p>
    <w:p w:rsidRPr="00B95078" w:rsidR="00B23573" w:rsidP="4FB98DB2" w:rsidRDefault="7CE588E1" w14:paraId="27885E05" w14:textId="617C7379">
      <w:pPr>
        <w:pStyle w:val="Ttulo3"/>
        <w:jc w:val="left"/>
        <w:rPr>
          <w:shd w:val="clear" w:color="auto" w:fill="FFFFFF"/>
        </w:rPr>
      </w:pPr>
      <w:bookmarkStart w:name="_Toc210146000" w:id="257"/>
      <w:bookmarkStart w:name="_Toc2136038580" w:id="258"/>
      <w:bookmarkStart w:name="_Toc212993716" w:id="259"/>
      <w:bookmarkStart w:name="_Toc213765555" w:id="260"/>
      <w:r w:rsidRPr="00B95078">
        <w:t>Modos de acceso a la solicitud en fase de firma múltiple</w:t>
      </w:r>
      <w:bookmarkEnd w:id="257"/>
      <w:bookmarkEnd w:id="258"/>
      <w:bookmarkEnd w:id="259"/>
      <w:bookmarkEnd w:id="260"/>
      <w:r w:rsidRPr="00B95078">
        <w:rPr>
          <w:shd w:val="clear" w:color="auto" w:fill="FFFFFF"/>
        </w:rPr>
        <w:t> </w:t>
      </w:r>
    </w:p>
    <w:p w:rsidRPr="00B95078" w:rsidR="00234695" w:rsidP="4FB98DB2" w:rsidRDefault="00B23573" w14:paraId="4D07C59E" w14:textId="77777777">
      <w:pPr>
        <w:jc w:val="left"/>
        <w:rPr>
          <w:rFonts w:cs="Arial"/>
          <w:color w:val="000000"/>
          <w:shd w:val="clear" w:color="auto" w:fill="FFFFFF"/>
        </w:rPr>
      </w:pPr>
      <w:r w:rsidRPr="00B95078">
        <w:rPr>
          <w:rFonts w:cs="Arial"/>
          <w:color w:val="000000"/>
          <w:shd w:val="clear" w:color="auto" w:fill="FFFFFF"/>
        </w:rPr>
        <w:t> </w:t>
      </w:r>
    </w:p>
    <w:p w:rsidRPr="00B95078" w:rsidR="00B23573" w:rsidP="4FB98DB2" w:rsidRDefault="00B23573" w14:paraId="4BDFF1BD" w14:textId="16BC3346">
      <w:pPr>
        <w:jc w:val="left"/>
        <w:rPr>
          <w:rFonts w:cs="Arial"/>
          <w:color w:val="000000"/>
          <w:shd w:val="clear" w:color="auto" w:fill="FFFFFF"/>
        </w:rPr>
      </w:pPr>
      <w:r w:rsidRPr="00B95078">
        <w:rPr>
          <w:rFonts w:cs="Arial"/>
          <w:color w:val="000000"/>
          <w:shd w:val="clear" w:color="auto" w:fill="FFFFFF"/>
        </w:rPr>
        <w:t>Durante el proceso de firma, el propietario podrá consultar la solicitud en “Mi Carpeta”, accediendo a la hoja resumen donde podrá ver las firmas ya obtenidas. </w:t>
      </w:r>
    </w:p>
    <w:p w:rsidRPr="00B95078" w:rsidR="003B0F03" w:rsidP="4FB98DB2" w:rsidRDefault="003B0F03" w14:paraId="08FFC237" w14:textId="77777777">
      <w:pPr>
        <w:jc w:val="left"/>
        <w:rPr>
          <w:rFonts w:cs="Arial"/>
          <w:color w:val="000000"/>
          <w:shd w:val="clear" w:color="auto" w:fill="FFFFFF"/>
        </w:rPr>
      </w:pPr>
    </w:p>
    <w:p w:rsidRPr="00B95078" w:rsidR="00B23573" w:rsidP="4FB98DB2" w:rsidRDefault="00B23573" w14:paraId="4E2460BD" w14:textId="57022985">
      <w:pPr>
        <w:jc w:val="left"/>
        <w:rPr>
          <w:rFonts w:cs="Arial"/>
          <w:color w:val="000000"/>
          <w:shd w:val="clear" w:color="auto" w:fill="FFFFFF"/>
        </w:rPr>
      </w:pPr>
      <w:r w:rsidRPr="00B95078">
        <w:rPr>
          <w:rFonts w:cs="Arial"/>
          <w:color w:val="000000"/>
          <w:shd w:val="clear" w:color="auto" w:fill="FFFFFF"/>
        </w:rPr>
        <w:t>Los interesados recibirán la url de acceso a la hoja resumen de la solicitud por correo o sms. Sólo podrán consultar la hoja resumen y firmar (previamente autenticados). </w:t>
      </w:r>
    </w:p>
    <w:p w:rsidRPr="00B95078" w:rsidR="00B23573" w:rsidP="4FB98DB2" w:rsidRDefault="00B23573" w14:paraId="64A00D19" w14:textId="77777777">
      <w:pPr>
        <w:jc w:val="left"/>
        <w:rPr>
          <w:rFonts w:cs="Arial"/>
          <w:color w:val="000000"/>
          <w:shd w:val="clear" w:color="auto" w:fill="FFFFFF"/>
        </w:rPr>
      </w:pPr>
      <w:r w:rsidRPr="00B95078">
        <w:rPr>
          <w:rFonts w:cs="Arial"/>
          <w:color w:val="000000"/>
          <w:shd w:val="clear" w:color="auto" w:fill="FFFFFF"/>
        </w:rPr>
        <w:t> </w:t>
      </w:r>
    </w:p>
    <w:p w:rsidRPr="00B95078" w:rsidR="00B23573" w:rsidP="4FB98DB2" w:rsidRDefault="00B23573" w14:paraId="6B235B23" w14:textId="77777777">
      <w:pPr>
        <w:jc w:val="left"/>
        <w:rPr>
          <w:rFonts w:cs="Arial"/>
          <w:color w:val="000000"/>
          <w:shd w:val="clear" w:color="auto" w:fill="FFFFFF"/>
        </w:rPr>
      </w:pPr>
      <w:r w:rsidRPr="00B95078">
        <w:rPr>
          <w:rFonts w:cs="Arial"/>
          <w:color w:val="000000"/>
          <w:shd w:val="clear" w:color="auto" w:fill="FFFFFF"/>
        </w:rPr>
        <w:t>También se propone que los interesados puedan acceder a “Mi Carpeta” donde se podrá habilitar un punto de menú: “</w:t>
      </w:r>
      <w:r w:rsidRPr="00B95078">
        <w:rPr>
          <w:rFonts w:cs="Arial"/>
          <w:b/>
          <w:bCs/>
          <w:color w:val="000000"/>
          <w:shd w:val="clear" w:color="auto" w:fill="FFFFFF"/>
        </w:rPr>
        <w:t xml:space="preserve">Mis Solicitudes Pendientes de Firma”, </w:t>
      </w:r>
      <w:r w:rsidRPr="00B95078">
        <w:rPr>
          <w:rFonts w:cs="Arial"/>
          <w:color w:val="000000"/>
          <w:shd w:val="clear" w:color="auto" w:fill="FFFFFF"/>
        </w:rPr>
        <w:t>desde donde podrá acceder a la hoja resumen y realizar la firma desde un entorno previamente autenticado. </w:t>
      </w:r>
    </w:p>
    <w:p w:rsidRPr="00B95078" w:rsidR="00B23573" w:rsidP="4FB98DB2" w:rsidRDefault="00B23573" w14:paraId="3EF3FBCC" w14:textId="0CC1579C">
      <w:pPr>
        <w:jc w:val="left"/>
        <w:rPr>
          <w:rFonts w:cs="Arial"/>
          <w:color w:val="000000"/>
          <w:shd w:val="clear" w:color="auto" w:fill="FFFFFF"/>
        </w:rPr>
      </w:pPr>
    </w:p>
    <w:p w:rsidRPr="00B95078" w:rsidR="00B23573" w:rsidP="4FB98DB2" w:rsidRDefault="00B23573" w14:paraId="6C6CB412" w14:textId="5421BFAB">
      <w:pPr>
        <w:jc w:val="left"/>
        <w:rPr>
          <w:rFonts w:cs="Arial"/>
          <w:color w:val="000000"/>
          <w:shd w:val="clear" w:color="auto" w:fill="FFFFFF"/>
        </w:rPr>
      </w:pPr>
    </w:p>
    <w:p w:rsidRPr="00B95078" w:rsidR="00AE6A93" w:rsidP="4FB98DB2" w:rsidRDefault="00AE6A93" w14:paraId="24914C89" w14:textId="0F41503F">
      <w:pPr>
        <w:jc w:val="left"/>
        <w:rPr>
          <w:rFonts w:cs="Arial"/>
          <w:color w:val="000000"/>
          <w:shd w:val="clear" w:color="auto" w:fill="FFFFFF"/>
        </w:rPr>
      </w:pPr>
    </w:p>
    <w:p w:rsidRPr="00B95078" w:rsidR="00AE6A93" w:rsidP="4FB98DB2" w:rsidRDefault="00AE6A93" w14:paraId="7531EFBE" w14:textId="77777777">
      <w:pPr>
        <w:jc w:val="left"/>
        <w:rPr>
          <w:rFonts w:cs="Arial"/>
          <w:color w:val="000000"/>
          <w:shd w:val="clear" w:color="auto" w:fill="FFFFFF"/>
        </w:rPr>
      </w:pPr>
    </w:p>
    <w:p w:rsidRPr="00B95078" w:rsidR="000253C7" w:rsidP="4FB98DB2" w:rsidRDefault="00AE6A93" w14:paraId="11D9F2BF" w14:textId="729F2DA3">
      <w:pPr>
        <w:pStyle w:val="Ttulo2"/>
        <w:jc w:val="left"/>
        <w:rPr>
          <w:b w:val="0"/>
          <w:bCs w:val="0"/>
          <w:iCs w:val="0"/>
        </w:rPr>
      </w:pPr>
      <w:r w:rsidRPr="00B95078">
        <w:rPr>
          <w:color w:val="000000" w:themeColor="text1"/>
        </w:rPr>
        <w:br w:type="page"/>
      </w:r>
    </w:p>
    <w:p w:rsidRPr="00B95078" w:rsidR="00897FF0" w:rsidP="4FB98DB2" w:rsidRDefault="5068199F" w14:paraId="35C9260C" w14:textId="3A0CF341">
      <w:pPr>
        <w:pStyle w:val="Ttulo1"/>
        <w:jc w:val="left"/>
      </w:pPr>
      <w:bookmarkStart w:name="_Toc188294090" w:id="261"/>
      <w:bookmarkStart w:name="_Toc212993717" w:id="262"/>
      <w:bookmarkStart w:name="_Toc213765556" w:id="263"/>
      <w:r w:rsidRPr="00B95078">
        <w:t>Servicios Expuestos</w:t>
      </w:r>
      <w:bookmarkEnd w:id="261"/>
      <w:bookmarkEnd w:id="262"/>
      <w:bookmarkEnd w:id="263"/>
    </w:p>
    <w:p w:rsidRPr="00B95078" w:rsidR="00897FF0" w:rsidP="4FB98DB2" w:rsidRDefault="50B6FAF0" w14:paraId="39E3B4FB" w14:textId="46B365AA">
      <w:pPr>
        <w:pStyle w:val="Ttulo2"/>
        <w:jc w:val="left"/>
      </w:pPr>
      <w:bookmarkStart w:name="_Toc1614005141" w:id="264"/>
      <w:bookmarkStart w:name="_Toc212993718" w:id="265"/>
      <w:bookmarkStart w:name="_Toc213765557" w:id="266"/>
      <w:r w:rsidRPr="00B95078">
        <w:t>Consulta</w:t>
      </w:r>
      <w:r w:rsidRPr="00B95078" w:rsidR="36DC5A64">
        <w:t xml:space="preserve"> de solicitudes </w:t>
      </w:r>
      <w:r w:rsidRPr="00B95078">
        <w:t>presentadas</w:t>
      </w:r>
      <w:bookmarkEnd w:id="264"/>
      <w:bookmarkEnd w:id="265"/>
      <w:bookmarkEnd w:id="266"/>
    </w:p>
    <w:p w:rsidRPr="00B95078" w:rsidR="00985A12" w:rsidP="00A34EF0" w:rsidRDefault="7E0F627C" w14:paraId="5BE869FC" w14:textId="10D7264B">
      <w:pPr>
        <w:spacing w:line="276" w:lineRule="auto"/>
        <w:rPr>
          <w:rFonts w:cs="Arial"/>
        </w:rPr>
      </w:pPr>
      <w:r w:rsidRPr="30D1C3F5">
        <w:rPr>
          <w:rFonts w:cs="Arial"/>
        </w:rPr>
        <w:t>Servicio externo de consulta de solicitudes para ser consumido por tercero</w:t>
      </w:r>
      <w:r w:rsidRPr="30D1C3F5" w:rsidR="74F6043A">
        <w:rPr>
          <w:rFonts w:cs="Arial"/>
        </w:rPr>
        <w:t xml:space="preserve">: </w:t>
      </w:r>
      <w:r w:rsidRPr="00A34EF0" w:rsidR="74F6043A">
        <w:rPr>
          <w:rFonts w:cs="Arial"/>
          <w:b/>
          <w:bCs/>
          <w:i/>
          <w:iCs/>
        </w:rPr>
        <w:t>getRequestInformation</w:t>
      </w:r>
      <w:r w:rsidRPr="30D1C3F5" w:rsidR="7012F279">
        <w:rPr>
          <w:rFonts w:cs="Arial"/>
        </w:rPr>
        <w:t>()</w:t>
      </w:r>
      <w:r w:rsidRPr="30D1C3F5">
        <w:rPr>
          <w:rFonts w:cs="Arial"/>
        </w:rPr>
        <w:t>.</w:t>
      </w:r>
    </w:p>
    <w:p w:rsidRPr="00B95078" w:rsidR="00985A12" w:rsidP="00A34EF0" w:rsidRDefault="7E0F627C" w14:paraId="7E36DB8F" w14:textId="2729AC0B">
      <w:pPr>
        <w:spacing w:line="276" w:lineRule="auto"/>
        <w:rPr>
          <w:rFonts w:cs="Arial"/>
        </w:rPr>
      </w:pPr>
      <w:r w:rsidRPr="30D1C3F5">
        <w:rPr>
          <w:rFonts w:cs="Arial"/>
        </w:rPr>
        <w:t xml:space="preserve">Este servicio web permite consultar los datos de tramitación y de negocio de una solicitud o acción telemática ya enviada desde la interfaz gráfica del Toolkit de formularios. Está enfocado principalmente a la necesidad de obtención de datos de negocio propios de cada departamento en el caso de las solicitudes presenciales. Puesto que las solicitudes presenciales no tienen ejgvDocument, el Toolkit ofrece a los departamentos este webservice para que puedan consultar esos datos de negocio. Este servicio también servirá para consultar la información de solicitudes electrónicas. (Nota a tener en cuenta, en el </w:t>
      </w:r>
      <w:r w:rsidRPr="00A34EF0">
        <w:rPr>
          <w:rFonts w:cs="Arial"/>
          <w:i/>
          <w:iCs/>
        </w:rPr>
        <w:t xml:space="preserve">ejgvDocument </w:t>
      </w:r>
      <w:r w:rsidRPr="30D1C3F5">
        <w:rPr>
          <w:rFonts w:cs="Arial"/>
        </w:rPr>
        <w:t>recibido en getRequestInformation, el personType podrá tener los valores 1: DNI, 2:CIF</w:t>
      </w:r>
      <w:r w:rsidRPr="00A34EF0">
        <w:rPr>
          <w:rFonts w:cs="Arial"/>
          <w:highlight w:val="yellow"/>
        </w:rPr>
        <w:t>, 3:NIE,</w:t>
      </w:r>
      <w:r w:rsidRPr="30D1C3F5">
        <w:rPr>
          <w:rFonts w:cs="Arial"/>
        </w:rPr>
        <w:t xml:space="preserve"> 4:Pasaporte, 5: Otros, </w:t>
      </w:r>
      <w:r w:rsidRPr="00A34EF0">
        <w:rPr>
          <w:rFonts w:cs="Arial"/>
          <w:highlight w:val="yellow"/>
        </w:rPr>
        <w:t>6:NIE.</w:t>
      </w:r>
      <w:r w:rsidRPr="30D1C3F5">
        <w:rPr>
          <w:rFonts w:cs="Arial"/>
        </w:rPr>
        <w:t xml:space="preserve"> Mientras que en los </w:t>
      </w:r>
      <w:r w:rsidRPr="00A34EF0">
        <w:rPr>
          <w:rFonts w:cs="Arial"/>
          <w:i/>
          <w:iCs/>
        </w:rPr>
        <w:t xml:space="preserve">ejgvDocuments </w:t>
      </w:r>
      <w:r w:rsidRPr="30D1C3F5">
        <w:rPr>
          <w:rFonts w:cs="Arial"/>
        </w:rPr>
        <w:t>obtenidos en los eventos, sólo teníamos 1,2 y 5). </w:t>
      </w:r>
    </w:p>
    <w:p w:rsidRPr="00B95078" w:rsidR="00985A12" w:rsidP="00A34EF0" w:rsidRDefault="7E0F627C" w14:paraId="1991F630" w14:textId="77777777">
      <w:pPr>
        <w:spacing w:line="276" w:lineRule="auto"/>
        <w:rPr>
          <w:rFonts w:cs="Arial"/>
        </w:rPr>
      </w:pPr>
      <w:r w:rsidRPr="30D1C3F5">
        <w:rPr>
          <w:rFonts w:cs="Arial"/>
        </w:rPr>
        <w:t>No se permitirá consultar aquellas solicitudes enviadas mediante la invocación directa a los escenarios de PPS o PPS Presencial o bien enviadas a través de la interfaz gráfica del antiguo Toolkit de formularios. </w:t>
      </w:r>
    </w:p>
    <w:p w:rsidRPr="00B95078" w:rsidR="00985A12" w:rsidP="4FB98DB2" w:rsidRDefault="00985A12" w14:paraId="541915AD" w14:textId="77777777">
      <w:pPr>
        <w:jc w:val="left"/>
        <w:rPr>
          <w:rFonts w:cs="Arial"/>
        </w:rPr>
      </w:pPr>
    </w:p>
    <w:p w:rsidRPr="00B95078" w:rsidR="00985A12" w:rsidP="4FB98DB2" w:rsidRDefault="00985A12" w14:paraId="2D9EB3F2" w14:textId="77777777">
      <w:pPr>
        <w:jc w:val="left"/>
        <w:rPr>
          <w:rFonts w:cs="Arial"/>
        </w:rPr>
      </w:pPr>
      <w:r w:rsidRPr="00B95078">
        <w:rPr>
          <w:rFonts w:cs="Arial"/>
          <w:b/>
          <w:bCs/>
        </w:rPr>
        <w:t>Parámetros de entrada</w:t>
      </w:r>
      <w:r w:rsidRPr="00B95078">
        <w:rPr>
          <w:rFonts w:cs="Arial"/>
        </w:rPr>
        <w:t>: </w:t>
      </w:r>
    </w:p>
    <w:tbl>
      <w:tblPr>
        <w:tblW w:w="0" w:type="auto"/>
        <w:tblCellSpacing w:w="15" w:type="dxa"/>
        <w:tblBorders>
          <w:top w:val="single" w:color="000000" w:themeColor="text1" w:sz="12" w:space="0"/>
          <w:left w:val="single" w:color="000000" w:themeColor="text1" w:sz="12" w:space="0"/>
          <w:bottom w:val="single" w:color="000000" w:themeColor="text1" w:sz="12" w:space="0"/>
          <w:right w:val="single" w:color="000000" w:themeColor="text1" w:sz="12" w:space="0"/>
        </w:tblBorders>
        <w:tblCellMar>
          <w:top w:w="15" w:type="dxa"/>
          <w:left w:w="15" w:type="dxa"/>
          <w:bottom w:w="15" w:type="dxa"/>
          <w:right w:w="15" w:type="dxa"/>
        </w:tblCellMar>
        <w:tblLook w:val="04A0" w:firstRow="1" w:lastRow="0" w:firstColumn="1" w:lastColumn="0" w:noHBand="0" w:noVBand="1"/>
      </w:tblPr>
      <w:tblGrid>
        <w:gridCol w:w="1684"/>
        <w:gridCol w:w="639"/>
        <w:gridCol w:w="683"/>
        <w:gridCol w:w="5468"/>
      </w:tblGrid>
      <w:tr w:rsidRPr="00B95078" w:rsidR="00985A12" w:rsidTr="00C41FF6" w14:paraId="0B7B5741" w14:textId="77777777">
        <w:trPr>
          <w:tblCellSpacing w:w="15" w:type="dxa"/>
        </w:trPr>
        <w:tc>
          <w:tcPr>
            <w:tcW w:w="0" w:type="auto"/>
            <w:shd w:val="clear" w:color="auto" w:fill="8C8C8C"/>
            <w:vAlign w:val="center"/>
            <w:hideMark/>
          </w:tcPr>
          <w:p w:rsidRPr="00B95078" w:rsidR="00985A12" w:rsidP="00985A12" w:rsidRDefault="00985A12" w14:paraId="3C6A074F" w14:textId="77777777">
            <w:pPr>
              <w:rPr>
                <w:rFonts w:cs="Arial"/>
              </w:rPr>
            </w:pPr>
            <w:r w:rsidRPr="00B95078">
              <w:rPr>
                <w:rFonts w:cs="Arial"/>
                <w:b/>
                <w:bCs/>
              </w:rPr>
              <w:t>Parámetro</w:t>
            </w:r>
            <w:r w:rsidRPr="00B95078">
              <w:rPr>
                <w:rFonts w:cs="Arial"/>
              </w:rPr>
              <w:t> </w:t>
            </w:r>
          </w:p>
        </w:tc>
        <w:tc>
          <w:tcPr>
            <w:tcW w:w="0" w:type="auto"/>
            <w:shd w:val="clear" w:color="auto" w:fill="8C8C8C"/>
            <w:vAlign w:val="center"/>
            <w:hideMark/>
          </w:tcPr>
          <w:p w:rsidRPr="00B95078" w:rsidR="00985A12" w:rsidP="00985A12" w:rsidRDefault="00985A12" w14:paraId="4AA7249C" w14:textId="77777777">
            <w:pPr>
              <w:rPr>
                <w:rFonts w:cs="Arial"/>
              </w:rPr>
            </w:pPr>
            <w:r w:rsidRPr="00B95078">
              <w:rPr>
                <w:rFonts w:cs="Arial"/>
                <w:b/>
                <w:bCs/>
              </w:rPr>
              <w:t>Tipo</w:t>
            </w:r>
            <w:r w:rsidRPr="00B95078">
              <w:rPr>
                <w:rFonts w:cs="Arial"/>
              </w:rPr>
              <w:t> </w:t>
            </w:r>
          </w:p>
        </w:tc>
        <w:tc>
          <w:tcPr>
            <w:tcW w:w="0" w:type="auto"/>
            <w:shd w:val="clear" w:color="auto" w:fill="8C8C8C"/>
            <w:vAlign w:val="center"/>
            <w:hideMark/>
          </w:tcPr>
          <w:p w:rsidRPr="00B95078" w:rsidR="00985A12" w:rsidP="00985A12" w:rsidRDefault="00985A12" w14:paraId="09345662" w14:textId="77777777">
            <w:pPr>
              <w:rPr>
                <w:rFonts w:cs="Arial"/>
              </w:rPr>
            </w:pPr>
            <w:r w:rsidRPr="00B95078">
              <w:rPr>
                <w:rFonts w:cs="Arial"/>
                <w:b/>
                <w:bCs/>
              </w:rPr>
              <w:t>Oblig.</w:t>
            </w:r>
            <w:r w:rsidRPr="00B95078">
              <w:rPr>
                <w:rFonts w:cs="Arial"/>
              </w:rPr>
              <w:t> </w:t>
            </w:r>
          </w:p>
        </w:tc>
        <w:tc>
          <w:tcPr>
            <w:tcW w:w="0" w:type="auto"/>
            <w:shd w:val="clear" w:color="auto" w:fill="8C8C8C"/>
            <w:vAlign w:val="center"/>
            <w:hideMark/>
          </w:tcPr>
          <w:p w:rsidRPr="00B95078" w:rsidR="00985A12" w:rsidP="00985A12" w:rsidRDefault="00985A12" w14:paraId="37E29BAF" w14:textId="77777777">
            <w:pPr>
              <w:rPr>
                <w:rFonts w:cs="Arial"/>
              </w:rPr>
            </w:pPr>
            <w:r w:rsidRPr="00B95078">
              <w:rPr>
                <w:rFonts w:cs="Arial"/>
                <w:b/>
                <w:bCs/>
              </w:rPr>
              <w:t>Descripción</w:t>
            </w:r>
            <w:r w:rsidRPr="00B95078">
              <w:rPr>
                <w:rFonts w:cs="Arial"/>
              </w:rPr>
              <w:t> </w:t>
            </w:r>
          </w:p>
        </w:tc>
      </w:tr>
      <w:tr w:rsidRPr="00B95078" w:rsidR="00985A12" w:rsidTr="00C41FF6" w14:paraId="4562F814" w14:textId="77777777">
        <w:trPr>
          <w:tblCellSpacing w:w="15" w:type="dxa"/>
        </w:trPr>
        <w:tc>
          <w:tcPr>
            <w:tcW w:w="0" w:type="auto"/>
            <w:vAlign w:val="center"/>
            <w:hideMark/>
          </w:tcPr>
          <w:p w:rsidRPr="00B95078" w:rsidR="00985A12" w:rsidP="00985A12" w:rsidRDefault="00985A12" w14:paraId="15CF0174" w14:textId="77777777">
            <w:pPr>
              <w:rPr>
                <w:rFonts w:cs="Arial"/>
              </w:rPr>
            </w:pPr>
            <w:r w:rsidRPr="00B95078">
              <w:rPr>
                <w:rFonts w:cs="Arial"/>
              </w:rPr>
              <w:t>idSolicitud </w:t>
            </w:r>
          </w:p>
        </w:tc>
        <w:tc>
          <w:tcPr>
            <w:tcW w:w="0" w:type="auto"/>
            <w:vAlign w:val="center"/>
            <w:hideMark/>
          </w:tcPr>
          <w:p w:rsidRPr="00B95078" w:rsidR="00985A12" w:rsidP="00985A12" w:rsidRDefault="00985A12" w14:paraId="41777264" w14:textId="77777777">
            <w:pPr>
              <w:rPr>
                <w:rFonts w:cs="Arial"/>
              </w:rPr>
            </w:pPr>
            <w:r w:rsidRPr="00B95078">
              <w:rPr>
                <w:rFonts w:cs="Arial"/>
              </w:rPr>
              <w:t>String </w:t>
            </w:r>
          </w:p>
        </w:tc>
        <w:tc>
          <w:tcPr>
            <w:tcW w:w="0" w:type="auto"/>
            <w:vAlign w:val="center"/>
            <w:hideMark/>
          </w:tcPr>
          <w:p w:rsidRPr="00B95078" w:rsidR="00985A12" w:rsidP="00985A12" w:rsidRDefault="00985A12" w14:paraId="1E6C4976" w14:textId="77777777">
            <w:pPr>
              <w:rPr>
                <w:rFonts w:cs="Arial"/>
              </w:rPr>
            </w:pPr>
            <w:r w:rsidRPr="00B95078">
              <w:rPr>
                <w:rFonts w:cs="Arial"/>
              </w:rPr>
              <w:t>No </w:t>
            </w:r>
          </w:p>
        </w:tc>
        <w:tc>
          <w:tcPr>
            <w:tcW w:w="0" w:type="auto"/>
            <w:vAlign w:val="center"/>
            <w:hideMark/>
          </w:tcPr>
          <w:p w:rsidRPr="00B95078" w:rsidR="00985A12" w:rsidP="00985A12" w:rsidRDefault="00985A12" w14:paraId="3B4AF342" w14:textId="77777777">
            <w:pPr>
              <w:rPr>
                <w:rFonts w:cs="Arial"/>
              </w:rPr>
            </w:pPr>
            <w:r w:rsidRPr="00B95078">
              <w:rPr>
                <w:rFonts w:cs="Arial"/>
              </w:rPr>
              <w:t>Identificador de la solicitud enviada de la que se quiere obtener la información. </w:t>
            </w:r>
          </w:p>
        </w:tc>
      </w:tr>
      <w:tr w:rsidRPr="00B95078" w:rsidR="00985A12" w:rsidTr="00C41FF6" w14:paraId="166E449D" w14:textId="77777777">
        <w:trPr>
          <w:tblCellSpacing w:w="15" w:type="dxa"/>
        </w:trPr>
        <w:tc>
          <w:tcPr>
            <w:tcW w:w="0" w:type="auto"/>
            <w:vAlign w:val="center"/>
            <w:hideMark/>
          </w:tcPr>
          <w:p w:rsidRPr="00B95078" w:rsidR="00985A12" w:rsidP="00985A12" w:rsidRDefault="00985A12" w14:paraId="00D3ED96" w14:textId="77777777">
            <w:pPr>
              <w:rPr>
                <w:rFonts w:cs="Arial"/>
              </w:rPr>
            </w:pPr>
            <w:r w:rsidRPr="00B95078">
              <w:rPr>
                <w:rFonts w:cs="Arial"/>
              </w:rPr>
              <w:t>folderId </w:t>
            </w:r>
          </w:p>
        </w:tc>
        <w:tc>
          <w:tcPr>
            <w:tcW w:w="0" w:type="auto"/>
            <w:vAlign w:val="center"/>
            <w:hideMark/>
          </w:tcPr>
          <w:p w:rsidRPr="00B95078" w:rsidR="00985A12" w:rsidP="00985A12" w:rsidRDefault="00985A12" w14:paraId="5D4E508F" w14:textId="77777777">
            <w:pPr>
              <w:rPr>
                <w:rFonts w:cs="Arial"/>
              </w:rPr>
            </w:pPr>
            <w:r w:rsidRPr="00B95078">
              <w:rPr>
                <w:rFonts w:cs="Arial"/>
              </w:rPr>
              <w:t>String </w:t>
            </w:r>
          </w:p>
        </w:tc>
        <w:tc>
          <w:tcPr>
            <w:tcW w:w="0" w:type="auto"/>
            <w:vAlign w:val="center"/>
            <w:hideMark/>
          </w:tcPr>
          <w:p w:rsidRPr="00B95078" w:rsidR="00985A12" w:rsidP="00985A12" w:rsidRDefault="00985A12" w14:paraId="20755937" w14:textId="77777777">
            <w:pPr>
              <w:rPr>
                <w:rFonts w:cs="Arial"/>
              </w:rPr>
            </w:pPr>
            <w:r w:rsidRPr="00B95078">
              <w:rPr>
                <w:rFonts w:cs="Arial"/>
              </w:rPr>
              <w:t>No </w:t>
            </w:r>
          </w:p>
        </w:tc>
        <w:tc>
          <w:tcPr>
            <w:tcW w:w="0" w:type="auto"/>
            <w:vAlign w:val="center"/>
            <w:hideMark/>
          </w:tcPr>
          <w:p w:rsidRPr="00B95078" w:rsidR="00985A12" w:rsidP="00985A12" w:rsidRDefault="00985A12" w14:paraId="50EC5B10" w14:textId="77777777">
            <w:pPr>
              <w:rPr>
                <w:rFonts w:cs="Arial"/>
              </w:rPr>
            </w:pPr>
            <w:r w:rsidRPr="00B95078">
              <w:rPr>
                <w:rFonts w:cs="Arial"/>
              </w:rPr>
              <w:t>Identificador del expediente generado con el envío de la solicitud. </w:t>
            </w:r>
          </w:p>
        </w:tc>
      </w:tr>
      <w:tr w:rsidRPr="00B95078" w:rsidR="00985A12" w:rsidTr="00C41FF6" w14:paraId="1A386426" w14:textId="77777777">
        <w:trPr>
          <w:tblCellSpacing w:w="15" w:type="dxa"/>
        </w:trPr>
        <w:tc>
          <w:tcPr>
            <w:tcW w:w="0" w:type="auto"/>
            <w:vAlign w:val="center"/>
            <w:hideMark/>
          </w:tcPr>
          <w:p w:rsidRPr="00B95078" w:rsidR="00985A12" w:rsidP="00985A12" w:rsidRDefault="00985A12" w14:paraId="1F4AFFAC" w14:textId="77777777">
            <w:pPr>
              <w:rPr>
                <w:rFonts w:cs="Arial"/>
              </w:rPr>
            </w:pPr>
            <w:r w:rsidRPr="00B95078">
              <w:rPr>
                <w:rFonts w:cs="Arial"/>
              </w:rPr>
              <w:t>telematicActionId </w:t>
            </w:r>
          </w:p>
        </w:tc>
        <w:tc>
          <w:tcPr>
            <w:tcW w:w="0" w:type="auto"/>
            <w:vAlign w:val="center"/>
            <w:hideMark/>
          </w:tcPr>
          <w:p w:rsidRPr="00B95078" w:rsidR="00985A12" w:rsidP="00985A12" w:rsidRDefault="00985A12" w14:paraId="1B3F2BA6" w14:textId="77777777">
            <w:pPr>
              <w:rPr>
                <w:rFonts w:cs="Arial"/>
              </w:rPr>
            </w:pPr>
            <w:r w:rsidRPr="00B95078">
              <w:rPr>
                <w:rFonts w:cs="Arial"/>
              </w:rPr>
              <w:t>String </w:t>
            </w:r>
          </w:p>
        </w:tc>
        <w:tc>
          <w:tcPr>
            <w:tcW w:w="0" w:type="auto"/>
            <w:vAlign w:val="center"/>
            <w:hideMark/>
          </w:tcPr>
          <w:p w:rsidRPr="00B95078" w:rsidR="00985A12" w:rsidP="00985A12" w:rsidRDefault="00985A12" w14:paraId="617A41B0" w14:textId="77777777">
            <w:pPr>
              <w:rPr>
                <w:rFonts w:cs="Arial"/>
              </w:rPr>
            </w:pPr>
            <w:r w:rsidRPr="00B95078">
              <w:rPr>
                <w:rFonts w:cs="Arial"/>
              </w:rPr>
              <w:t>No </w:t>
            </w:r>
          </w:p>
        </w:tc>
        <w:tc>
          <w:tcPr>
            <w:tcW w:w="0" w:type="auto"/>
            <w:vAlign w:val="center"/>
            <w:hideMark/>
          </w:tcPr>
          <w:p w:rsidRPr="00B95078" w:rsidR="00985A12" w:rsidP="00985A12" w:rsidRDefault="00985A12" w14:paraId="2A36FA98" w14:textId="77777777">
            <w:pPr>
              <w:rPr>
                <w:rFonts w:cs="Arial"/>
              </w:rPr>
            </w:pPr>
            <w:r w:rsidRPr="00B95078">
              <w:rPr>
                <w:rFonts w:cs="Arial"/>
              </w:rPr>
              <w:t xml:space="preserve">Identificador de la acción telemática a consultar. Si es un 0, se devolverá la subsanación más reciente, o en caso de no existir ésta, la solicitud. Si no se pasa nada, se entenderá que es la solicitud. </w:t>
            </w:r>
            <w:r w:rsidRPr="00B95078">
              <w:rPr>
                <w:rFonts w:cs="Arial"/>
                <w:b/>
                <w:bCs/>
              </w:rPr>
              <w:t xml:space="preserve">Sólo funciona junto al </w:t>
            </w:r>
            <w:r w:rsidRPr="00B95078">
              <w:rPr>
                <w:rFonts w:cs="Arial"/>
                <w:b/>
                <w:bCs/>
                <w:i/>
                <w:iCs/>
              </w:rPr>
              <w:t>folderId.</w:t>
            </w:r>
            <w:r w:rsidRPr="00B95078">
              <w:rPr>
                <w:rFonts w:cs="Arial"/>
              </w:rPr>
              <w:t> </w:t>
            </w:r>
          </w:p>
        </w:tc>
      </w:tr>
      <w:tr w:rsidRPr="00B95078" w:rsidR="00985A12" w:rsidTr="00C41FF6" w14:paraId="55F8D8CF" w14:textId="77777777">
        <w:trPr>
          <w:tblCellSpacing w:w="15" w:type="dxa"/>
        </w:trPr>
        <w:tc>
          <w:tcPr>
            <w:tcW w:w="0" w:type="auto"/>
            <w:vAlign w:val="center"/>
            <w:hideMark/>
          </w:tcPr>
          <w:p w:rsidRPr="00B95078" w:rsidR="00985A12" w:rsidP="00985A12" w:rsidRDefault="00985A12" w14:paraId="0066D1DC" w14:textId="77777777">
            <w:pPr>
              <w:rPr>
                <w:rFonts w:cs="Arial"/>
              </w:rPr>
            </w:pPr>
            <w:r w:rsidRPr="00B95078">
              <w:rPr>
                <w:rFonts w:cs="Arial"/>
              </w:rPr>
              <w:t>instanceId </w:t>
            </w:r>
          </w:p>
        </w:tc>
        <w:tc>
          <w:tcPr>
            <w:tcW w:w="0" w:type="auto"/>
            <w:vAlign w:val="center"/>
            <w:hideMark/>
          </w:tcPr>
          <w:p w:rsidRPr="00B95078" w:rsidR="00985A12" w:rsidP="00985A12" w:rsidRDefault="00985A12" w14:paraId="038DA66A" w14:textId="77777777">
            <w:pPr>
              <w:rPr>
                <w:rFonts w:cs="Arial"/>
              </w:rPr>
            </w:pPr>
            <w:r w:rsidRPr="00B95078">
              <w:rPr>
                <w:rFonts w:cs="Arial"/>
              </w:rPr>
              <w:t>String </w:t>
            </w:r>
          </w:p>
        </w:tc>
        <w:tc>
          <w:tcPr>
            <w:tcW w:w="0" w:type="auto"/>
            <w:vAlign w:val="center"/>
            <w:hideMark/>
          </w:tcPr>
          <w:p w:rsidRPr="00B95078" w:rsidR="00985A12" w:rsidP="00985A12" w:rsidRDefault="00985A12" w14:paraId="6C35DA8B" w14:textId="77777777">
            <w:pPr>
              <w:rPr>
                <w:rFonts w:cs="Arial"/>
              </w:rPr>
            </w:pPr>
            <w:r w:rsidRPr="00B95078">
              <w:rPr>
                <w:rFonts w:cs="Arial"/>
              </w:rPr>
              <w:t>No </w:t>
            </w:r>
          </w:p>
        </w:tc>
        <w:tc>
          <w:tcPr>
            <w:tcW w:w="0" w:type="auto"/>
            <w:vAlign w:val="center"/>
            <w:hideMark/>
          </w:tcPr>
          <w:p w:rsidRPr="00B95078" w:rsidR="00985A12" w:rsidP="00985A12" w:rsidRDefault="00985A12" w14:paraId="690DEAE2" w14:textId="77777777">
            <w:pPr>
              <w:rPr>
                <w:rFonts w:cs="Arial"/>
              </w:rPr>
            </w:pPr>
            <w:r w:rsidRPr="00B95078">
              <w:rPr>
                <w:rFonts w:cs="Arial"/>
              </w:rPr>
              <w:t xml:space="preserve">Identificador de la instancia donde se ha hecho la aportación/justificación. Sólo con </w:t>
            </w:r>
            <w:r w:rsidRPr="00B95078">
              <w:rPr>
                <w:rFonts w:cs="Arial"/>
                <w:i/>
                <w:iCs/>
              </w:rPr>
              <w:t>folderId </w:t>
            </w:r>
            <w:r w:rsidRPr="00B95078">
              <w:rPr>
                <w:rFonts w:cs="Arial"/>
              </w:rPr>
              <w:t xml:space="preserve"> y el </w:t>
            </w:r>
            <w:r w:rsidRPr="00B95078">
              <w:rPr>
                <w:rFonts w:cs="Arial"/>
                <w:i/>
                <w:iCs/>
              </w:rPr>
              <w:t xml:space="preserve">telematicActionId </w:t>
            </w:r>
            <w:r w:rsidRPr="00B95078">
              <w:rPr>
                <w:rFonts w:cs="Arial"/>
              </w:rPr>
              <w:t>igual a 17 ó 18 </w:t>
            </w:r>
          </w:p>
        </w:tc>
      </w:tr>
    </w:tbl>
    <w:p w:rsidRPr="00B95078" w:rsidR="00985A12" w:rsidP="4FB98DB2" w:rsidRDefault="00985A12" w14:paraId="46A26EF1" w14:textId="77777777">
      <w:pPr>
        <w:jc w:val="left"/>
        <w:rPr>
          <w:rFonts w:cs="Arial"/>
        </w:rPr>
      </w:pPr>
      <w:r w:rsidRPr="00B95078">
        <w:rPr>
          <w:rFonts w:cs="Arial"/>
        </w:rPr>
        <w:t> </w:t>
      </w:r>
    </w:p>
    <w:p w:rsidRPr="00B95078" w:rsidR="5D614467" w:rsidP="5D614467" w:rsidRDefault="5D614467" w14:paraId="2EEF3195" w14:textId="16284F57">
      <w:pPr>
        <w:jc w:val="left"/>
        <w:rPr>
          <w:rFonts w:cs="Arial"/>
        </w:rPr>
      </w:pPr>
    </w:p>
    <w:p w:rsidRPr="00B95078" w:rsidR="5D614467" w:rsidP="5D614467" w:rsidRDefault="5D614467" w14:paraId="414EE460" w14:textId="0E746563">
      <w:pPr>
        <w:jc w:val="left"/>
        <w:rPr>
          <w:rFonts w:cs="Arial"/>
        </w:rPr>
      </w:pPr>
    </w:p>
    <w:p w:rsidRPr="00B95078" w:rsidR="00985A12" w:rsidP="4FB98DB2" w:rsidRDefault="00985A12" w14:paraId="6086E30C" w14:textId="77777777">
      <w:pPr>
        <w:jc w:val="left"/>
        <w:rPr>
          <w:rFonts w:cs="Arial"/>
        </w:rPr>
      </w:pPr>
      <w:r w:rsidRPr="00B95078">
        <w:rPr>
          <w:rFonts w:cs="Arial"/>
          <w:b/>
          <w:bCs/>
        </w:rPr>
        <w:t>Parámetro de salida</w:t>
      </w:r>
      <w:r w:rsidRPr="00B95078">
        <w:rPr>
          <w:rFonts w:cs="Arial"/>
          <w:i/>
          <w:iCs/>
        </w:rPr>
        <w:t>:</w:t>
      </w:r>
      <w:r w:rsidRPr="00B95078">
        <w:rPr>
          <w:rFonts w:cs="Arial"/>
        </w:rPr>
        <w:t> </w:t>
      </w:r>
    </w:p>
    <w:tbl>
      <w:tblPr>
        <w:tblW w:w="0" w:type="auto"/>
        <w:tblCellSpacing w:w="15"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15" w:type="dxa"/>
          <w:left w:w="15" w:type="dxa"/>
          <w:bottom w:w="15" w:type="dxa"/>
          <w:right w:w="15" w:type="dxa"/>
        </w:tblCellMar>
        <w:tblLook w:val="04A0" w:firstRow="1" w:lastRow="0" w:firstColumn="1" w:lastColumn="0" w:noHBand="0" w:noVBand="1"/>
      </w:tblPr>
      <w:tblGrid>
        <w:gridCol w:w="1469"/>
        <w:gridCol w:w="699"/>
        <w:gridCol w:w="6306"/>
      </w:tblGrid>
      <w:tr w:rsidRPr="00B95078" w:rsidR="00985A12" w:rsidTr="5D614467" w14:paraId="63CB406A" w14:textId="77777777">
        <w:trPr>
          <w:tblCellSpacing w:w="15" w:type="dxa"/>
        </w:trPr>
        <w:tc>
          <w:tcPr>
            <w:tcW w:w="0" w:type="auto"/>
            <w:shd w:val="clear" w:color="auto" w:fill="8C8C8C"/>
            <w:vAlign w:val="center"/>
            <w:hideMark/>
          </w:tcPr>
          <w:p w:rsidRPr="00B95078" w:rsidR="00985A12" w:rsidP="00985A12" w:rsidRDefault="00985A12" w14:paraId="31C138D9" w14:textId="77777777">
            <w:pPr>
              <w:rPr>
                <w:rFonts w:cs="Arial"/>
              </w:rPr>
            </w:pPr>
            <w:r w:rsidRPr="00B95078">
              <w:rPr>
                <w:rFonts w:cs="Arial"/>
                <w:b/>
                <w:bCs/>
              </w:rPr>
              <w:t>Parámetro</w:t>
            </w:r>
            <w:r w:rsidRPr="00B95078">
              <w:rPr>
                <w:rFonts w:cs="Arial"/>
              </w:rPr>
              <w:t> </w:t>
            </w:r>
          </w:p>
        </w:tc>
        <w:tc>
          <w:tcPr>
            <w:tcW w:w="0" w:type="auto"/>
            <w:shd w:val="clear" w:color="auto" w:fill="8C8C8C"/>
            <w:vAlign w:val="center"/>
            <w:hideMark/>
          </w:tcPr>
          <w:p w:rsidRPr="00B95078" w:rsidR="00985A12" w:rsidP="00985A12" w:rsidRDefault="00985A12" w14:paraId="5CAEAF7A" w14:textId="77777777">
            <w:pPr>
              <w:rPr>
                <w:rFonts w:cs="Arial"/>
              </w:rPr>
            </w:pPr>
            <w:r w:rsidRPr="00B95078">
              <w:rPr>
                <w:rFonts w:cs="Arial"/>
                <w:b/>
                <w:bCs/>
              </w:rPr>
              <w:t>Tipo</w:t>
            </w:r>
            <w:r w:rsidRPr="00B95078">
              <w:rPr>
                <w:rFonts w:cs="Arial"/>
              </w:rPr>
              <w:t> </w:t>
            </w:r>
          </w:p>
        </w:tc>
        <w:tc>
          <w:tcPr>
            <w:tcW w:w="0" w:type="auto"/>
            <w:shd w:val="clear" w:color="auto" w:fill="8C8C8C"/>
            <w:vAlign w:val="center"/>
            <w:hideMark/>
          </w:tcPr>
          <w:p w:rsidRPr="00B95078" w:rsidR="00985A12" w:rsidP="00985A12" w:rsidRDefault="00985A12" w14:paraId="348EC293" w14:textId="77777777">
            <w:pPr>
              <w:rPr>
                <w:rFonts w:cs="Arial"/>
              </w:rPr>
            </w:pPr>
            <w:r w:rsidRPr="00B95078">
              <w:rPr>
                <w:rFonts w:cs="Arial"/>
                <w:b/>
                <w:bCs/>
              </w:rPr>
              <w:t>Descripción</w:t>
            </w:r>
            <w:r w:rsidRPr="00B95078">
              <w:rPr>
                <w:rFonts w:cs="Arial"/>
              </w:rPr>
              <w:t> </w:t>
            </w:r>
          </w:p>
        </w:tc>
      </w:tr>
      <w:tr w:rsidRPr="00B95078" w:rsidR="00985A12" w:rsidTr="5D614467" w14:paraId="1AC364E6" w14:textId="77777777">
        <w:trPr>
          <w:tblCellSpacing w:w="15" w:type="dxa"/>
        </w:trPr>
        <w:tc>
          <w:tcPr>
            <w:tcW w:w="0" w:type="auto"/>
            <w:vAlign w:val="center"/>
            <w:hideMark/>
          </w:tcPr>
          <w:p w:rsidRPr="00B95078" w:rsidR="00985A12" w:rsidP="00985A12" w:rsidRDefault="00985A12" w14:paraId="0773197F" w14:textId="77777777">
            <w:pPr>
              <w:rPr>
                <w:rFonts w:cs="Arial"/>
              </w:rPr>
            </w:pPr>
            <w:r w:rsidRPr="00B95078">
              <w:rPr>
                <w:rFonts w:cs="Arial"/>
              </w:rPr>
              <w:t>ejgvDocument </w:t>
            </w:r>
          </w:p>
        </w:tc>
        <w:tc>
          <w:tcPr>
            <w:tcW w:w="0" w:type="auto"/>
            <w:vAlign w:val="center"/>
            <w:hideMark/>
          </w:tcPr>
          <w:p w:rsidRPr="00B95078" w:rsidR="00985A12" w:rsidP="00985A12" w:rsidRDefault="00985A12" w14:paraId="65A5E1B2" w14:textId="77777777">
            <w:pPr>
              <w:rPr>
                <w:rFonts w:cs="Arial"/>
              </w:rPr>
            </w:pPr>
            <w:r w:rsidRPr="00B95078">
              <w:rPr>
                <w:rFonts w:cs="Arial"/>
              </w:rPr>
              <w:t>String </w:t>
            </w:r>
          </w:p>
        </w:tc>
        <w:tc>
          <w:tcPr>
            <w:tcW w:w="0" w:type="auto"/>
            <w:vAlign w:val="center"/>
            <w:hideMark/>
          </w:tcPr>
          <w:p w:rsidRPr="00B95078" w:rsidR="00985A12" w:rsidP="00985A12" w:rsidRDefault="00985A12" w14:paraId="27D04B39" w14:textId="77777777">
            <w:pPr>
              <w:rPr>
                <w:rFonts w:cs="Arial"/>
              </w:rPr>
            </w:pPr>
            <w:r w:rsidRPr="00B95078">
              <w:rPr>
                <w:rFonts w:cs="Arial"/>
              </w:rPr>
              <w:t>XML con la información de la solicitud. En este xml se devolverán tanto los datos de tramitación como los de negocio cumpliendo el esquema ejgvDocument.  </w:t>
            </w:r>
          </w:p>
          <w:p w:rsidRPr="00B95078" w:rsidR="00985A12" w:rsidP="00985A12" w:rsidRDefault="00985A12" w14:paraId="7CE29036" w14:textId="77777777">
            <w:pPr>
              <w:rPr>
                <w:rFonts w:cs="Arial"/>
              </w:rPr>
            </w:pPr>
            <w:r w:rsidRPr="00B95078">
              <w:rPr>
                <w:rFonts w:cs="Arial"/>
              </w:rPr>
              <w:t>Este esquema se corresponde con el elemento “ejgvDocument”, del esquema com\ejie\toolkit\schemas\X43kEjgvDocumentRequestInfo.xsd que está disponible en q99iToolkitSchemas  </w:t>
            </w:r>
          </w:p>
        </w:tc>
      </w:tr>
    </w:tbl>
    <w:p w:rsidRPr="00B95078" w:rsidR="00A14839" w:rsidP="4FB98DB2" w:rsidRDefault="00A14839" w14:paraId="17516ED5" w14:textId="77777777">
      <w:pPr>
        <w:jc w:val="left"/>
        <w:rPr>
          <w:rFonts w:cs="Arial"/>
        </w:rPr>
      </w:pPr>
    </w:p>
    <w:p w:rsidRPr="00B95078" w:rsidR="00AE3D27" w:rsidP="4FB98DB2" w:rsidRDefault="00AE3D27" w14:paraId="6BE074CD" w14:textId="0C7B6D99">
      <w:pPr>
        <w:jc w:val="left"/>
        <w:rPr>
          <w:rFonts w:cs="Arial"/>
        </w:rPr>
      </w:pPr>
      <w:r w:rsidRPr="00B95078">
        <w:rPr>
          <w:rFonts w:cs="Arial"/>
        </w:rPr>
        <w:t xml:space="preserve"> el funcionamiento del API de consulta de formularios en estado “publicado” , teniendo en cuenta las especificaciones técnicas.</w:t>
      </w:r>
    </w:p>
    <w:p w:rsidRPr="00B95078" w:rsidR="00A14839" w:rsidP="4FB98DB2" w:rsidRDefault="00A14839" w14:paraId="3E0B883E" w14:textId="77777777">
      <w:pPr>
        <w:jc w:val="left"/>
        <w:rPr>
          <w:rFonts w:cs="Arial"/>
        </w:rPr>
      </w:pPr>
    </w:p>
    <w:p w:rsidRPr="00B95078" w:rsidR="003F1F0D" w:rsidP="4FB98DB2" w:rsidRDefault="620BBA5D" w14:paraId="7A14E400" w14:textId="4A34BF32">
      <w:pPr>
        <w:pStyle w:val="Ttulo2"/>
        <w:jc w:val="left"/>
      </w:pPr>
      <w:bookmarkStart w:name="_Toc1801654547" w:id="267"/>
      <w:bookmarkStart w:name="_Toc212993719" w:id="268"/>
      <w:bookmarkStart w:name="_Toc213765558" w:id="269"/>
      <w:r w:rsidRPr="00B95078">
        <w:t xml:space="preserve">Servicio de consulta </w:t>
      </w:r>
      <w:r w:rsidRPr="00B95078" w:rsidR="6D7EADE4">
        <w:t>de borradores</w:t>
      </w:r>
      <w:bookmarkEnd w:id="267"/>
      <w:bookmarkEnd w:id="268"/>
      <w:bookmarkEnd w:id="269"/>
    </w:p>
    <w:p w:rsidRPr="00B95078" w:rsidR="006B56BC" w:rsidP="006B56BC" w:rsidRDefault="006B56BC" w14:paraId="77E24865" w14:textId="77777777">
      <w:pPr>
        <w:jc w:val="left"/>
        <w:rPr>
          <w:rFonts w:cs="Arial"/>
        </w:rPr>
      </w:pPr>
      <w:r w:rsidRPr="00B95078">
        <w:rPr>
          <w:rFonts w:cs="Arial"/>
        </w:rPr>
        <w:t xml:space="preserve">Desde Mi Carpeta se deben visualizar todos los borradores </w:t>
      </w:r>
      <w:r>
        <w:rPr>
          <w:rFonts w:cs="Arial"/>
        </w:rPr>
        <w:t xml:space="preserve">(de cualquier acción telemática) </w:t>
      </w:r>
      <w:r w:rsidRPr="00B95078">
        <w:rPr>
          <w:rFonts w:cs="Arial"/>
        </w:rPr>
        <w:t>que tiene un ciudadano almacenados en el ToolkitBerria.</w:t>
      </w:r>
    </w:p>
    <w:p w:rsidRPr="00B95078" w:rsidR="006B56BC" w:rsidP="006B56BC" w:rsidRDefault="006B56BC" w14:paraId="3F003337" w14:textId="77777777">
      <w:pPr>
        <w:jc w:val="left"/>
        <w:rPr>
          <w:rFonts w:cs="Arial"/>
        </w:rPr>
      </w:pPr>
      <w:r w:rsidRPr="00B95078">
        <w:rPr>
          <w:rFonts w:cs="Arial"/>
          <w:noProof/>
        </w:rPr>
        <w:drawing>
          <wp:inline distT="0" distB="0" distL="0" distR="0" wp14:anchorId="2DC06613" wp14:editId="4918B8E0">
            <wp:extent cx="5400040" cy="2664460"/>
            <wp:effectExtent l="0" t="0" r="0" b="2540"/>
            <wp:docPr id="1745503895"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23750" name="Imagen 1" descr="Interfaz de usuario gráfica, Texto, Aplicación, Chat o mensaje de texto, Correo electrónico&#10;&#10;El contenido generado por IA puede ser incorrecto."/>
                    <pic:cNvPicPr/>
                  </pic:nvPicPr>
                  <pic:blipFill>
                    <a:blip r:embed="rId166"/>
                    <a:stretch>
                      <a:fillRect/>
                    </a:stretch>
                  </pic:blipFill>
                  <pic:spPr>
                    <a:xfrm>
                      <a:off x="0" y="0"/>
                      <a:ext cx="5400040" cy="2664460"/>
                    </a:xfrm>
                    <a:prstGeom prst="rect">
                      <a:avLst/>
                    </a:prstGeom>
                  </pic:spPr>
                </pic:pic>
              </a:graphicData>
            </a:graphic>
          </wp:inline>
        </w:drawing>
      </w:r>
    </w:p>
    <w:p w:rsidR="006B56BC" w:rsidP="006B56BC" w:rsidRDefault="006B56BC" w14:paraId="05B9ADCF" w14:textId="77777777">
      <w:pPr>
        <w:jc w:val="left"/>
        <w:rPr>
          <w:rFonts w:cs="Arial"/>
        </w:rPr>
      </w:pPr>
    </w:p>
    <w:p w:rsidR="006B56BC" w:rsidP="006B56BC" w:rsidRDefault="006B56BC" w14:paraId="3F4D9619" w14:textId="77777777">
      <w:pPr>
        <w:jc w:val="left"/>
        <w:rPr>
          <w:rFonts w:cs="Arial"/>
        </w:rPr>
      </w:pPr>
      <w:r>
        <w:rPr>
          <w:rFonts w:cs="Arial"/>
        </w:rPr>
        <w:t>Para ello se expondrán los endpoints que permitan las siguientes operaciones:</w:t>
      </w:r>
    </w:p>
    <w:p w:rsidR="006B56BC" w:rsidP="006B56BC" w:rsidRDefault="006B56BC" w14:paraId="1E8403E4" w14:textId="77777777">
      <w:pPr>
        <w:pStyle w:val="Prrafodelista"/>
        <w:numPr>
          <w:ilvl w:val="0"/>
          <w:numId w:val="106"/>
        </w:numPr>
        <w:jc w:val="left"/>
        <w:rPr>
          <w:rFonts w:cs="Arial"/>
        </w:rPr>
      </w:pPr>
      <w:r>
        <w:rPr>
          <w:rFonts w:cs="Arial"/>
        </w:rPr>
        <w:t>Recuperar los contadores del número de borradores existentes para el ciudadano conectado:</w:t>
      </w:r>
    </w:p>
    <w:p w:rsidR="006B56BC" w:rsidP="006B56BC" w:rsidRDefault="006B56BC" w14:paraId="49960E41" w14:textId="77777777">
      <w:pPr>
        <w:pStyle w:val="Prrafodelista"/>
        <w:numPr>
          <w:ilvl w:val="1"/>
          <w:numId w:val="106"/>
        </w:numPr>
        <w:jc w:val="left"/>
        <w:rPr>
          <w:rFonts w:cs="Arial"/>
        </w:rPr>
      </w:pPr>
      <w:r>
        <w:rPr>
          <w:rFonts w:cs="Arial"/>
        </w:rPr>
        <w:t>Para él mismo y como representante</w:t>
      </w:r>
    </w:p>
    <w:p w:rsidR="006B56BC" w:rsidP="006B56BC" w:rsidRDefault="006B56BC" w14:paraId="1CADB7F2" w14:textId="77777777">
      <w:pPr>
        <w:pStyle w:val="Prrafodelista"/>
        <w:numPr>
          <w:ilvl w:val="1"/>
          <w:numId w:val="106"/>
        </w:numPr>
        <w:jc w:val="left"/>
        <w:rPr>
          <w:rFonts w:cs="Arial"/>
        </w:rPr>
      </w:pPr>
      <w:r>
        <w:rPr>
          <w:rFonts w:cs="Arial"/>
        </w:rPr>
        <w:t>Como autorizado de una empresa</w:t>
      </w:r>
    </w:p>
    <w:p w:rsidR="006B56BC" w:rsidP="006B56BC" w:rsidRDefault="006B56BC" w14:paraId="4F767AB5" w14:textId="77777777">
      <w:pPr>
        <w:pStyle w:val="Prrafodelista"/>
        <w:numPr>
          <w:ilvl w:val="0"/>
          <w:numId w:val="106"/>
        </w:numPr>
        <w:jc w:val="left"/>
        <w:rPr>
          <w:rFonts w:cs="Arial"/>
        </w:rPr>
      </w:pPr>
      <w:r>
        <w:rPr>
          <w:rFonts w:cs="Arial"/>
        </w:rPr>
        <w:t>Recuperar la lista de borradores y sus datos</w:t>
      </w:r>
    </w:p>
    <w:p w:rsidR="006B56BC" w:rsidP="006B56BC" w:rsidRDefault="006B56BC" w14:paraId="0F4E49A6" w14:textId="77777777">
      <w:pPr>
        <w:pStyle w:val="Prrafodelista"/>
        <w:numPr>
          <w:ilvl w:val="1"/>
          <w:numId w:val="106"/>
        </w:numPr>
        <w:jc w:val="left"/>
        <w:rPr>
          <w:rFonts w:cs="Arial"/>
        </w:rPr>
      </w:pPr>
      <w:r>
        <w:rPr>
          <w:rFonts w:cs="Arial"/>
        </w:rPr>
        <w:t>Para él mismo y como representante</w:t>
      </w:r>
    </w:p>
    <w:p w:rsidR="006B56BC" w:rsidP="006B56BC" w:rsidRDefault="006B56BC" w14:paraId="496C1B41" w14:textId="77777777">
      <w:pPr>
        <w:pStyle w:val="Prrafodelista"/>
        <w:numPr>
          <w:ilvl w:val="1"/>
          <w:numId w:val="106"/>
        </w:numPr>
        <w:jc w:val="left"/>
        <w:rPr>
          <w:rFonts w:cs="Arial"/>
        </w:rPr>
      </w:pPr>
      <w:r>
        <w:rPr>
          <w:rFonts w:cs="Arial"/>
        </w:rPr>
        <w:t>Como autorizado de una empresa</w:t>
      </w:r>
    </w:p>
    <w:p w:rsidR="006B56BC" w:rsidP="006B56BC" w:rsidRDefault="006B56BC" w14:paraId="535E5E0F" w14:textId="77777777">
      <w:pPr>
        <w:pStyle w:val="Prrafodelista"/>
        <w:numPr>
          <w:ilvl w:val="0"/>
          <w:numId w:val="106"/>
        </w:numPr>
        <w:jc w:val="left"/>
        <w:rPr>
          <w:rFonts w:cs="Arial"/>
        </w:rPr>
      </w:pPr>
      <w:r>
        <w:rPr>
          <w:rFonts w:cs="Arial"/>
        </w:rPr>
        <w:t>Recuperar el detalle de un borrador concreto</w:t>
      </w:r>
    </w:p>
    <w:p w:rsidR="006B56BC" w:rsidP="006B56BC" w:rsidRDefault="006B56BC" w14:paraId="664B504C" w14:textId="77777777">
      <w:pPr>
        <w:pStyle w:val="Prrafodelista"/>
        <w:numPr>
          <w:ilvl w:val="0"/>
          <w:numId w:val="106"/>
        </w:numPr>
        <w:jc w:val="left"/>
        <w:rPr>
          <w:rFonts w:cs="Arial"/>
        </w:rPr>
      </w:pPr>
      <w:r>
        <w:rPr>
          <w:rFonts w:cs="Arial"/>
        </w:rPr>
        <w:t>Eliminar un borrador existente.</w:t>
      </w:r>
    </w:p>
    <w:p w:rsidRPr="00334CF0" w:rsidR="006B56BC" w:rsidP="006B56BC" w:rsidRDefault="006B56BC" w14:paraId="72544E32" w14:textId="77777777">
      <w:pPr>
        <w:jc w:val="left"/>
        <w:rPr>
          <w:rFonts w:cs="Arial"/>
        </w:rPr>
      </w:pPr>
    </w:p>
    <w:p w:rsidRPr="007129BE" w:rsidR="006B56BC" w:rsidP="006B56BC" w:rsidRDefault="006B56BC" w14:paraId="2748C528" w14:textId="77777777">
      <w:pPr>
        <w:jc w:val="left"/>
        <w:rPr>
          <w:rFonts w:cs="Arial"/>
          <w:b/>
          <w:bCs/>
          <w:color w:val="FF0000"/>
        </w:rPr>
      </w:pPr>
      <w:r w:rsidRPr="007129BE">
        <w:rPr>
          <w:rFonts w:cs="Arial"/>
          <w:b/>
          <w:bCs/>
          <w:color w:val="FF0000"/>
        </w:rPr>
        <w:t>(Work in Progress: definición de los endpoints</w:t>
      </w:r>
      <w:r>
        <w:rPr>
          <w:rFonts w:cs="Arial"/>
          <w:b/>
          <w:bCs/>
          <w:color w:val="FF0000"/>
        </w:rPr>
        <w:t xml:space="preserve"> con los esquemas de entrada y salida</w:t>
      </w:r>
      <w:r w:rsidRPr="007129BE">
        <w:rPr>
          <w:rFonts w:cs="Arial"/>
          <w:b/>
          <w:bCs/>
          <w:color w:val="FF0000"/>
        </w:rPr>
        <w:t>)</w:t>
      </w:r>
    </w:p>
    <w:p w:rsidRPr="00B95078" w:rsidR="001B1CC6" w:rsidP="4FB98DB2" w:rsidRDefault="5068199F" w14:paraId="53A83DB6" w14:textId="5697C888">
      <w:pPr>
        <w:pStyle w:val="Ttulo1"/>
        <w:jc w:val="left"/>
      </w:pPr>
      <w:r w:rsidRPr="00B95078">
        <w:t xml:space="preserve"> </w:t>
      </w:r>
      <w:bookmarkStart w:name="_Toc942813528" w:id="270"/>
      <w:bookmarkStart w:name="_Toc212993720" w:id="271"/>
      <w:bookmarkStart w:name="_Toc213765559" w:id="272"/>
      <w:r w:rsidRPr="00B95078" w:rsidR="34F0BEE2">
        <w:t>Servicios Consumidos</w:t>
      </w:r>
      <w:bookmarkEnd w:id="270"/>
      <w:bookmarkEnd w:id="271"/>
      <w:bookmarkEnd w:id="272"/>
    </w:p>
    <w:p w:rsidRPr="00B95078" w:rsidR="001B1CC6" w:rsidP="4FB98DB2" w:rsidRDefault="001B1CC6" w14:paraId="6D859D70" w14:textId="77777777">
      <w:pPr>
        <w:jc w:val="left"/>
        <w:rPr>
          <w:rFonts w:cs="Arial"/>
          <w:b/>
          <w:bCs/>
        </w:rPr>
      </w:pPr>
    </w:p>
    <w:tbl>
      <w:tblPr>
        <w:tblW w:w="89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006"/>
        <w:gridCol w:w="5954"/>
      </w:tblGrid>
      <w:tr w:rsidRPr="00B95078" w:rsidR="008530BF" w:rsidTr="30D1C3F5" w14:paraId="536B028E" w14:textId="77777777">
        <w:trPr>
          <w:trHeight w:val="640"/>
        </w:trPr>
        <w:tc>
          <w:tcPr>
            <w:tcW w:w="3006" w:type="dxa"/>
          </w:tcPr>
          <w:p w:rsidRPr="00B95078" w:rsidR="001B1CC6" w:rsidRDefault="000337C7" w14:paraId="24EF7BAF" w14:textId="2A0F8C76">
            <w:pPr>
              <w:rPr>
                <w:rFonts w:cs="Arial"/>
                <w:b/>
                <w:szCs w:val="20"/>
              </w:rPr>
            </w:pPr>
            <w:r w:rsidRPr="00B95078">
              <w:rPr>
                <w:rFonts w:cs="Arial"/>
                <w:b/>
                <w:szCs w:val="20"/>
              </w:rPr>
              <w:t>Aplicación</w:t>
            </w:r>
          </w:p>
        </w:tc>
        <w:tc>
          <w:tcPr>
            <w:tcW w:w="5954" w:type="dxa"/>
          </w:tcPr>
          <w:p w:rsidRPr="00B95078" w:rsidR="001B1CC6" w:rsidRDefault="001B1CC6" w14:paraId="1268A412" w14:textId="77777777">
            <w:pPr>
              <w:rPr>
                <w:rFonts w:cs="Arial"/>
                <w:b/>
                <w:szCs w:val="20"/>
              </w:rPr>
            </w:pPr>
            <w:r w:rsidRPr="00B95078">
              <w:rPr>
                <w:rFonts w:cs="Arial"/>
                <w:b/>
                <w:szCs w:val="20"/>
              </w:rPr>
              <w:t>Descripción</w:t>
            </w:r>
          </w:p>
        </w:tc>
      </w:tr>
      <w:tr w:rsidRPr="00B95078" w:rsidR="00123836" w:rsidTr="30D1C3F5" w14:paraId="43DEF4CB" w14:textId="77777777">
        <w:trPr>
          <w:trHeight w:val="566"/>
        </w:trPr>
        <w:tc>
          <w:tcPr>
            <w:tcW w:w="3006" w:type="dxa"/>
            <w:vAlign w:val="bottom"/>
          </w:tcPr>
          <w:p w:rsidRPr="00B95078" w:rsidR="001B1CC6" w:rsidRDefault="000337C7" w14:paraId="4B4DEE62" w14:textId="75FC3177">
            <w:pPr>
              <w:rPr>
                <w:rFonts w:cs="Arial"/>
                <w:color w:val="000000"/>
                <w:sz w:val="22"/>
                <w:szCs w:val="22"/>
              </w:rPr>
            </w:pPr>
            <w:r w:rsidRPr="00B95078">
              <w:rPr>
                <w:rFonts w:cs="Arial"/>
                <w:color w:val="000000" w:themeColor="text1"/>
                <w:sz w:val="22"/>
                <w:szCs w:val="22"/>
              </w:rPr>
              <w:t>XLNET</w:t>
            </w:r>
          </w:p>
        </w:tc>
        <w:tc>
          <w:tcPr>
            <w:tcW w:w="5954" w:type="dxa"/>
          </w:tcPr>
          <w:p w:rsidRPr="00B95078" w:rsidR="001B1CC6" w:rsidRDefault="00744B51" w14:paraId="07BEF58E" w14:textId="56D976A4">
            <w:pPr>
              <w:rPr>
                <w:rFonts w:cs="Arial"/>
              </w:rPr>
            </w:pPr>
            <w:r w:rsidRPr="00B95078">
              <w:rPr>
                <w:rFonts w:cs="Arial"/>
              </w:rPr>
              <w:t>Autenticación</w:t>
            </w:r>
            <w:r w:rsidRPr="00B95078" w:rsidR="000337C7">
              <w:rPr>
                <w:rFonts w:cs="Arial"/>
              </w:rPr>
              <w:t xml:space="preserve"> </w:t>
            </w:r>
            <w:r w:rsidRPr="00B95078" w:rsidR="028ED710">
              <w:rPr>
                <w:rFonts w:cs="Arial"/>
              </w:rPr>
              <w:t>de la persona usuaria</w:t>
            </w:r>
          </w:p>
        </w:tc>
      </w:tr>
      <w:tr w:rsidRPr="00B95078" w:rsidR="00123836" w:rsidTr="30D1C3F5" w14:paraId="1FBA443F" w14:textId="77777777">
        <w:trPr>
          <w:trHeight w:val="566"/>
        </w:trPr>
        <w:tc>
          <w:tcPr>
            <w:tcW w:w="3006" w:type="dxa"/>
            <w:vAlign w:val="bottom"/>
          </w:tcPr>
          <w:p w:rsidRPr="00B95078" w:rsidR="001B1CC6" w:rsidRDefault="00744B51" w14:paraId="5B61F007" w14:textId="36324DA3">
            <w:pPr>
              <w:rPr>
                <w:rFonts w:cs="Arial"/>
                <w:color w:val="000000"/>
                <w:sz w:val="22"/>
                <w:szCs w:val="22"/>
              </w:rPr>
            </w:pPr>
            <w:r w:rsidRPr="00B95078">
              <w:rPr>
                <w:rFonts w:cs="Arial"/>
                <w:color w:val="000000" w:themeColor="text1"/>
                <w:sz w:val="22"/>
                <w:szCs w:val="22"/>
              </w:rPr>
              <w:t>CCP</w:t>
            </w:r>
          </w:p>
        </w:tc>
        <w:tc>
          <w:tcPr>
            <w:tcW w:w="5954" w:type="dxa"/>
          </w:tcPr>
          <w:p w:rsidRPr="00B95078" w:rsidR="001B1CC6" w:rsidRDefault="00744B51" w14:paraId="74E7508F" w14:textId="77777777">
            <w:pPr>
              <w:rPr>
                <w:rFonts w:cs="Arial"/>
                <w:szCs w:val="20"/>
              </w:rPr>
            </w:pPr>
            <w:r w:rsidRPr="00B95078">
              <w:rPr>
                <w:rFonts w:cs="Arial"/>
                <w:szCs w:val="20"/>
              </w:rPr>
              <w:t>Recuperar información del Procedimiento</w:t>
            </w:r>
          </w:p>
          <w:p w:rsidRPr="00B95078" w:rsidR="00286F6C" w:rsidRDefault="00286F6C" w14:paraId="5742260A" w14:textId="7BE36B34">
            <w:pPr>
              <w:rPr>
                <w:rFonts w:cs="Arial"/>
                <w:szCs w:val="20"/>
              </w:rPr>
            </w:pPr>
            <w:r w:rsidRPr="00B95078">
              <w:rPr>
                <w:rFonts w:cs="Arial"/>
                <w:szCs w:val="20"/>
              </w:rPr>
              <w:t xml:space="preserve">(Descripción Procedimiento, formulario, documentos, autorizaciones, declaraciones responsables, </w:t>
            </w:r>
            <w:r w:rsidRPr="00B95078" w:rsidR="00C80C8A">
              <w:rPr>
                <w:rFonts w:cs="Arial"/>
                <w:szCs w:val="20"/>
              </w:rPr>
              <w:t>si admite firma, multifirma, multiinteresado, prerellenado, etc.</w:t>
            </w:r>
            <w:r w:rsidRPr="00B95078">
              <w:rPr>
                <w:rFonts w:cs="Arial"/>
                <w:szCs w:val="20"/>
              </w:rPr>
              <w:t xml:space="preserve"> </w:t>
            </w:r>
          </w:p>
        </w:tc>
      </w:tr>
      <w:tr w:rsidRPr="00B95078" w:rsidR="00123836" w:rsidTr="30D1C3F5" w14:paraId="0AD9D6D4" w14:textId="77777777">
        <w:trPr>
          <w:trHeight w:val="566"/>
        </w:trPr>
        <w:tc>
          <w:tcPr>
            <w:tcW w:w="3006" w:type="dxa"/>
            <w:vAlign w:val="bottom"/>
          </w:tcPr>
          <w:p w:rsidRPr="00B95078" w:rsidR="001B1CC6" w:rsidRDefault="00C80C8A" w14:paraId="47D8ECF8" w14:textId="7BBDACA1">
            <w:pPr>
              <w:rPr>
                <w:rFonts w:cs="Arial"/>
                <w:color w:val="000000"/>
                <w:sz w:val="22"/>
                <w:szCs w:val="22"/>
              </w:rPr>
            </w:pPr>
            <w:r w:rsidRPr="00B95078">
              <w:rPr>
                <w:rFonts w:cs="Arial"/>
                <w:color w:val="000000" w:themeColor="text1"/>
                <w:sz w:val="22"/>
                <w:szCs w:val="22"/>
              </w:rPr>
              <w:t>RdA</w:t>
            </w:r>
          </w:p>
        </w:tc>
        <w:tc>
          <w:tcPr>
            <w:tcW w:w="5954" w:type="dxa"/>
          </w:tcPr>
          <w:p w:rsidRPr="00B95078" w:rsidR="0061408D" w:rsidRDefault="00C80C8A" w14:paraId="5CD1C9ED" w14:textId="3FB91387">
            <w:pPr>
              <w:rPr>
                <w:rFonts w:cs="Arial"/>
                <w:szCs w:val="20"/>
              </w:rPr>
            </w:pPr>
            <w:r w:rsidRPr="00B95078">
              <w:rPr>
                <w:rFonts w:cs="Arial"/>
                <w:szCs w:val="20"/>
              </w:rPr>
              <w:t xml:space="preserve">Recuperación </w:t>
            </w:r>
            <w:r w:rsidRPr="00B95078" w:rsidR="0061408D">
              <w:rPr>
                <w:rFonts w:cs="Arial"/>
                <w:szCs w:val="20"/>
              </w:rPr>
              <w:t xml:space="preserve">apoderamientos de un DNI/CIF: </w:t>
            </w:r>
          </w:p>
          <w:p w:rsidRPr="00B95078" w:rsidR="00C80C8A" w:rsidRDefault="0061408D" w14:paraId="3FD3BDE6" w14:textId="2C557925">
            <w:pPr>
              <w:rPr>
                <w:rFonts w:cs="Arial"/>
                <w:szCs w:val="20"/>
              </w:rPr>
            </w:pPr>
            <w:r w:rsidRPr="00B95078">
              <w:rPr>
                <w:rFonts w:cs="Arial"/>
                <w:szCs w:val="20"/>
              </w:rPr>
              <w:t>R</w:t>
            </w:r>
            <w:r w:rsidRPr="00B95078" w:rsidR="00C80C8A">
              <w:rPr>
                <w:rFonts w:cs="Arial"/>
                <w:szCs w:val="20"/>
              </w:rPr>
              <w:t>epresentados</w:t>
            </w:r>
          </w:p>
          <w:p w:rsidRPr="00B95078" w:rsidR="0061408D" w:rsidP="30D1C3F5" w:rsidRDefault="36D46EF6" w14:paraId="54CF82E3" w14:textId="46730622">
            <w:pPr>
              <w:rPr>
                <w:rFonts w:cs="Arial"/>
              </w:rPr>
            </w:pPr>
            <w:r w:rsidRPr="30D1C3F5">
              <w:rPr>
                <w:rFonts w:cs="Arial"/>
              </w:rPr>
              <w:t>E</w:t>
            </w:r>
            <w:r w:rsidRPr="30D1C3F5" w:rsidR="622828BF">
              <w:rPr>
                <w:rFonts w:cs="Arial"/>
              </w:rPr>
              <w:t>mpresas autorizadoras</w:t>
            </w:r>
            <w:r w:rsidRPr="30D1C3F5" w:rsidR="781BF11A">
              <w:rPr>
                <w:rFonts w:cs="Arial"/>
              </w:rPr>
              <w:t xml:space="preserve"> y sus autorizados</w:t>
            </w:r>
          </w:p>
          <w:p w:rsidRPr="00B95078" w:rsidR="001B1CC6" w:rsidP="30D1C3F5" w:rsidRDefault="001B1CC6" w14:paraId="6807B5E4" w14:textId="52D50BDB">
            <w:pPr>
              <w:rPr>
                <w:rFonts w:cs="Arial"/>
              </w:rPr>
            </w:pPr>
          </w:p>
        </w:tc>
      </w:tr>
      <w:tr w:rsidRPr="00B95078" w:rsidR="00123836" w:rsidTr="30D1C3F5" w14:paraId="12106E60" w14:textId="77777777">
        <w:trPr>
          <w:trHeight w:val="566"/>
        </w:trPr>
        <w:tc>
          <w:tcPr>
            <w:tcW w:w="3006" w:type="dxa"/>
            <w:vAlign w:val="bottom"/>
          </w:tcPr>
          <w:p w:rsidRPr="00B95078" w:rsidR="001B1CC6" w:rsidRDefault="0061408D" w14:paraId="6213452D" w14:textId="17A39EE7">
            <w:pPr>
              <w:rPr>
                <w:rFonts w:cs="Arial"/>
                <w:color w:val="000000"/>
                <w:sz w:val="22"/>
                <w:szCs w:val="22"/>
              </w:rPr>
            </w:pPr>
            <w:r w:rsidRPr="00B95078">
              <w:rPr>
                <w:rFonts w:cs="Arial"/>
                <w:color w:val="000000" w:themeColor="text1"/>
                <w:sz w:val="22"/>
                <w:szCs w:val="22"/>
              </w:rPr>
              <w:t>Dokusi</w:t>
            </w:r>
          </w:p>
        </w:tc>
        <w:tc>
          <w:tcPr>
            <w:tcW w:w="5954" w:type="dxa"/>
            <w:vAlign w:val="bottom"/>
          </w:tcPr>
          <w:p w:rsidRPr="00B95078" w:rsidR="0061408D" w:rsidRDefault="0061408D" w14:paraId="1851B81A" w14:textId="08073E77">
            <w:pPr>
              <w:rPr>
                <w:rFonts w:cs="Arial"/>
                <w:szCs w:val="20"/>
              </w:rPr>
            </w:pPr>
            <w:r w:rsidRPr="00B95078">
              <w:rPr>
                <w:rFonts w:cs="Arial"/>
                <w:szCs w:val="20"/>
              </w:rPr>
              <w:t>Guardado de documentación</w:t>
            </w:r>
          </w:p>
        </w:tc>
      </w:tr>
      <w:tr w:rsidRPr="00B95078" w:rsidR="00123836" w:rsidTr="30D1C3F5" w14:paraId="170CCFFA" w14:textId="77777777">
        <w:trPr>
          <w:trHeight w:val="566"/>
        </w:trPr>
        <w:tc>
          <w:tcPr>
            <w:tcW w:w="3006" w:type="dxa"/>
            <w:vAlign w:val="bottom"/>
          </w:tcPr>
          <w:p w:rsidRPr="00B95078" w:rsidR="004C2DBB" w:rsidDel="004C2DBB" w:rsidRDefault="004C2DBB" w14:paraId="3BD17631" w14:textId="5B947F04">
            <w:pPr>
              <w:rPr>
                <w:rFonts w:cs="Arial"/>
                <w:color w:val="000000"/>
                <w:sz w:val="22"/>
                <w:szCs w:val="22"/>
              </w:rPr>
            </w:pPr>
            <w:r w:rsidRPr="00B95078">
              <w:rPr>
                <w:rFonts w:cs="Arial"/>
                <w:color w:val="000000" w:themeColor="text1"/>
                <w:sz w:val="22"/>
                <w:szCs w:val="22"/>
              </w:rPr>
              <w:t>GILTZA</w:t>
            </w:r>
          </w:p>
        </w:tc>
        <w:tc>
          <w:tcPr>
            <w:tcW w:w="5954" w:type="dxa"/>
            <w:vAlign w:val="bottom"/>
          </w:tcPr>
          <w:p w:rsidRPr="00B95078" w:rsidR="004C2DBB" w:rsidP="30D1C3F5" w:rsidRDefault="6E910B87" w14:paraId="6DB0146F" w14:textId="47ABC29C">
            <w:pPr>
              <w:rPr>
                <w:rFonts w:cs="Arial"/>
              </w:rPr>
            </w:pPr>
            <w:r w:rsidRPr="30D1C3F5">
              <w:rPr>
                <w:rFonts w:cs="Arial"/>
              </w:rPr>
              <w:t xml:space="preserve">Sistema de autenticación y </w:t>
            </w:r>
            <w:r w:rsidRPr="30D1C3F5" w:rsidR="52F7A54B">
              <w:rPr>
                <w:rFonts w:cs="Arial"/>
              </w:rPr>
              <w:t>componente para la</w:t>
            </w:r>
            <w:r w:rsidRPr="30D1C3F5">
              <w:rPr>
                <w:rFonts w:cs="Arial"/>
              </w:rPr>
              <w:t>firma de Izenpe</w:t>
            </w:r>
          </w:p>
        </w:tc>
      </w:tr>
      <w:tr w:rsidRPr="00B95078" w:rsidR="00123836" w:rsidTr="30D1C3F5" w14:paraId="2F83B369" w14:textId="77777777">
        <w:trPr>
          <w:trHeight w:val="566"/>
        </w:trPr>
        <w:tc>
          <w:tcPr>
            <w:tcW w:w="3006" w:type="dxa"/>
            <w:vAlign w:val="bottom"/>
          </w:tcPr>
          <w:p w:rsidRPr="00B95078" w:rsidR="00EF35C6" w:rsidRDefault="00DE0A21" w14:paraId="0C0F558D" w14:textId="1CAD545D">
            <w:pPr>
              <w:rPr>
                <w:rFonts w:cs="Arial"/>
                <w:color w:val="000000"/>
                <w:sz w:val="22"/>
                <w:szCs w:val="22"/>
              </w:rPr>
            </w:pPr>
            <w:r w:rsidRPr="00B95078">
              <w:rPr>
                <w:rFonts w:cs="Arial"/>
                <w:color w:val="000000" w:themeColor="text1"/>
                <w:sz w:val="22"/>
                <w:szCs w:val="22"/>
              </w:rPr>
              <w:t>PPS</w:t>
            </w:r>
          </w:p>
        </w:tc>
        <w:tc>
          <w:tcPr>
            <w:tcW w:w="5954" w:type="dxa"/>
            <w:vAlign w:val="bottom"/>
          </w:tcPr>
          <w:p w:rsidRPr="00B95078" w:rsidR="00EF35C6" w:rsidRDefault="00DE0A21" w14:paraId="4351ADC2" w14:textId="435EAB76">
            <w:pPr>
              <w:rPr>
                <w:rFonts w:cs="Arial"/>
                <w:szCs w:val="20"/>
              </w:rPr>
            </w:pPr>
            <w:r w:rsidRPr="00B95078">
              <w:rPr>
                <w:rFonts w:cs="Arial"/>
                <w:szCs w:val="20"/>
              </w:rPr>
              <w:t>Envío solicitud</w:t>
            </w:r>
            <w:r w:rsidRPr="00B95078" w:rsidR="004C2DBB">
              <w:rPr>
                <w:rFonts w:cs="Arial"/>
                <w:szCs w:val="20"/>
              </w:rPr>
              <w:t xml:space="preserve"> – Proceso de presentación de solicitudes</w:t>
            </w:r>
          </w:p>
        </w:tc>
      </w:tr>
      <w:tr w:rsidRPr="00B95078" w:rsidR="00123836" w:rsidTr="30D1C3F5" w14:paraId="637F9123" w14:textId="77777777">
        <w:trPr>
          <w:trHeight w:val="566"/>
        </w:trPr>
        <w:tc>
          <w:tcPr>
            <w:tcW w:w="3006" w:type="dxa"/>
            <w:vAlign w:val="bottom"/>
          </w:tcPr>
          <w:p w:rsidRPr="00B95078" w:rsidR="007C2614" w:rsidRDefault="007C2614" w14:paraId="4F73212F" w14:textId="73B565F8">
            <w:pPr>
              <w:rPr>
                <w:rFonts w:cs="Arial"/>
                <w:color w:val="000000"/>
                <w:sz w:val="22"/>
                <w:szCs w:val="22"/>
              </w:rPr>
            </w:pPr>
            <w:r w:rsidRPr="00B95078">
              <w:rPr>
                <w:rFonts w:cs="Arial"/>
                <w:color w:val="000000" w:themeColor="text1"/>
                <w:sz w:val="22"/>
                <w:szCs w:val="22"/>
              </w:rPr>
              <w:t>Toolkit</w:t>
            </w:r>
          </w:p>
        </w:tc>
        <w:tc>
          <w:tcPr>
            <w:tcW w:w="5954" w:type="dxa"/>
            <w:vAlign w:val="bottom"/>
          </w:tcPr>
          <w:p w:rsidRPr="00B95078" w:rsidR="007C2614" w:rsidRDefault="007C2614" w14:paraId="0ECCD7CD" w14:textId="0B08148C">
            <w:pPr>
              <w:rPr>
                <w:rFonts w:cs="Arial"/>
                <w:szCs w:val="20"/>
              </w:rPr>
            </w:pPr>
            <w:r w:rsidRPr="00B95078">
              <w:rPr>
                <w:rFonts w:cs="Arial"/>
                <w:szCs w:val="20"/>
              </w:rPr>
              <w:t>Servicio de guardado de solicitud (o borrador)</w:t>
            </w:r>
          </w:p>
        </w:tc>
      </w:tr>
      <w:tr w:rsidRPr="00B95078" w:rsidR="00123836" w:rsidTr="30D1C3F5" w14:paraId="3DF3F014" w14:textId="77777777">
        <w:trPr>
          <w:trHeight w:val="566"/>
        </w:trPr>
        <w:tc>
          <w:tcPr>
            <w:tcW w:w="3006" w:type="dxa"/>
            <w:vAlign w:val="bottom"/>
          </w:tcPr>
          <w:p w:rsidRPr="00B95078" w:rsidR="007C2614" w:rsidRDefault="007C2614" w14:paraId="6E91E143" w14:textId="22F0F2B3">
            <w:pPr>
              <w:rPr>
                <w:rFonts w:cs="Arial"/>
                <w:color w:val="000000"/>
                <w:sz w:val="22"/>
                <w:szCs w:val="22"/>
              </w:rPr>
            </w:pPr>
            <w:r w:rsidRPr="00B95078">
              <w:rPr>
                <w:rFonts w:cs="Arial"/>
                <w:color w:val="000000" w:themeColor="text1"/>
                <w:sz w:val="22"/>
                <w:szCs w:val="22"/>
              </w:rPr>
              <w:t>Toolkit-Plantillas</w:t>
            </w:r>
          </w:p>
        </w:tc>
        <w:tc>
          <w:tcPr>
            <w:tcW w:w="5954" w:type="dxa"/>
            <w:vAlign w:val="bottom"/>
          </w:tcPr>
          <w:p w:rsidRPr="00B95078" w:rsidR="007C2614" w:rsidRDefault="007C2614" w14:paraId="6D7BB5A2" w14:textId="253E6B28">
            <w:pPr>
              <w:rPr>
                <w:rFonts w:cs="Arial"/>
                <w:szCs w:val="20"/>
              </w:rPr>
            </w:pPr>
            <w:r w:rsidRPr="00B95078">
              <w:rPr>
                <w:rFonts w:cs="Arial"/>
                <w:szCs w:val="20"/>
              </w:rPr>
              <w:t>Servicio guardado de plantillas</w:t>
            </w:r>
          </w:p>
        </w:tc>
      </w:tr>
      <w:tr w:rsidRPr="00B95078" w:rsidR="00123836" w:rsidTr="30D1C3F5" w14:paraId="3B192951" w14:textId="77777777">
        <w:trPr>
          <w:trHeight w:val="566"/>
        </w:trPr>
        <w:tc>
          <w:tcPr>
            <w:tcW w:w="3006" w:type="dxa"/>
            <w:vAlign w:val="bottom"/>
          </w:tcPr>
          <w:p w:rsidRPr="00B95078" w:rsidR="001B1CC6" w:rsidRDefault="00EF35C6" w14:paraId="1B6723CE" w14:textId="00BEAADD">
            <w:pPr>
              <w:rPr>
                <w:rFonts w:cs="Arial"/>
                <w:color w:val="000000"/>
                <w:sz w:val="22"/>
                <w:szCs w:val="22"/>
              </w:rPr>
            </w:pPr>
            <w:r w:rsidRPr="00B95078">
              <w:rPr>
                <w:rFonts w:cs="Arial"/>
                <w:color w:val="000000" w:themeColor="text1"/>
                <w:sz w:val="22"/>
                <w:szCs w:val="22"/>
              </w:rPr>
              <w:t>SVT’s</w:t>
            </w:r>
          </w:p>
        </w:tc>
        <w:tc>
          <w:tcPr>
            <w:tcW w:w="5954" w:type="dxa"/>
            <w:vAlign w:val="bottom"/>
          </w:tcPr>
          <w:p w:rsidRPr="00B95078" w:rsidR="001B1CC6" w:rsidRDefault="00EF35C6" w14:paraId="5ED561E3" w14:textId="12A6238A">
            <w:pPr>
              <w:rPr>
                <w:rFonts w:cs="Arial"/>
                <w:szCs w:val="20"/>
              </w:rPr>
            </w:pPr>
            <w:r w:rsidRPr="00B95078">
              <w:rPr>
                <w:rFonts w:cs="Arial"/>
                <w:szCs w:val="20"/>
              </w:rPr>
              <w:t>Consumidos desde el formulario</w:t>
            </w:r>
          </w:p>
        </w:tc>
      </w:tr>
    </w:tbl>
    <w:p w:rsidRPr="00B95078" w:rsidR="00443FAC" w:rsidP="4FB98DB2" w:rsidRDefault="00443FAC" w14:paraId="4C02AACA" w14:textId="77777777">
      <w:pPr>
        <w:jc w:val="left"/>
        <w:rPr>
          <w:rFonts w:cs="Arial"/>
        </w:rPr>
      </w:pPr>
    </w:p>
    <w:p w:rsidRPr="00B95078" w:rsidR="00AF2ED8" w:rsidRDefault="13ACCD58" w14:paraId="39C5858F" w14:textId="09E20055">
      <w:pPr>
        <w:pStyle w:val="Ttulo1"/>
        <w:jc w:val="left"/>
      </w:pPr>
      <w:bookmarkStart w:name="_Toc534825105" w:id="273"/>
      <w:bookmarkStart w:name="_Toc212993721" w:id="274"/>
      <w:bookmarkStart w:name="_Toc213765560" w:id="275"/>
      <w:r w:rsidRPr="00B95078">
        <w:t>Asistentes virtuales</w:t>
      </w:r>
      <w:bookmarkEnd w:id="273"/>
      <w:bookmarkEnd w:id="274"/>
      <w:bookmarkEnd w:id="275"/>
    </w:p>
    <w:p w:rsidRPr="00B95078" w:rsidR="007E778B" w:rsidP="007E778B" w:rsidRDefault="00C74F71" w14:paraId="4DB30218" w14:textId="6CB7FC60">
      <w:pPr>
        <w:rPr>
          <w:rFonts w:cs="Arial"/>
        </w:rPr>
      </w:pPr>
      <w:r w:rsidRPr="00B95078">
        <w:rPr>
          <w:rFonts w:cs="Arial"/>
        </w:rPr>
        <w:t xml:space="preserve">Con el objetivo de mejorar la experiencia de </w:t>
      </w:r>
      <w:r w:rsidRPr="00B95078" w:rsidR="65974409">
        <w:rPr>
          <w:rFonts w:cs="Arial"/>
        </w:rPr>
        <w:t>la persona usuaria</w:t>
      </w:r>
      <w:r w:rsidRPr="00B95078">
        <w:rPr>
          <w:rFonts w:cs="Arial"/>
        </w:rPr>
        <w:t xml:space="preserve">, reducir errores y agilizar el proceso de cumplimentación de formularios y solicitudes, se </w:t>
      </w:r>
      <w:r w:rsidRPr="00B95078" w:rsidR="69E59D9F">
        <w:rPr>
          <w:rFonts w:cs="Arial"/>
        </w:rPr>
        <w:t>está estudiando la incorporación de</w:t>
      </w:r>
      <w:r w:rsidRPr="00B95078" w:rsidR="00F21695">
        <w:rPr>
          <w:rFonts w:cs="Arial"/>
        </w:rPr>
        <w:t xml:space="preserve"> ayudas basa</w:t>
      </w:r>
      <w:r w:rsidRPr="00B95078" w:rsidR="00421722">
        <w:rPr>
          <w:rFonts w:cs="Arial"/>
        </w:rPr>
        <w:t>das</w:t>
      </w:r>
      <w:r w:rsidRPr="00B95078" w:rsidR="00F21695">
        <w:rPr>
          <w:rFonts w:cs="Arial"/>
        </w:rPr>
        <w:t xml:space="preserve"> en </w:t>
      </w:r>
      <w:r w:rsidRPr="00B95078" w:rsidR="678F4556">
        <w:rPr>
          <w:rFonts w:cs="Arial"/>
        </w:rPr>
        <w:t>I</w:t>
      </w:r>
      <w:r w:rsidRPr="00B95078" w:rsidR="00F21695">
        <w:rPr>
          <w:rFonts w:cs="Arial"/>
        </w:rPr>
        <w:t xml:space="preserve">nteligencia Artificial que podrán ser articuladas a través de </w:t>
      </w:r>
      <w:r w:rsidRPr="00B95078">
        <w:rPr>
          <w:rFonts w:cs="Arial"/>
        </w:rPr>
        <w:t>un asistente virtual</w:t>
      </w:r>
      <w:r w:rsidRPr="00B95078" w:rsidR="00F21695">
        <w:rPr>
          <w:rFonts w:cs="Arial"/>
        </w:rPr>
        <w:t xml:space="preserve">, chatbot o </w:t>
      </w:r>
      <w:r w:rsidRPr="00B95078" w:rsidR="62A214BA">
        <w:rPr>
          <w:rFonts w:cs="Arial"/>
        </w:rPr>
        <w:t xml:space="preserve">soluciones </w:t>
      </w:r>
      <w:r w:rsidRPr="00B95078" w:rsidR="00F21695">
        <w:rPr>
          <w:rFonts w:cs="Arial"/>
        </w:rPr>
        <w:t>similares.</w:t>
      </w:r>
    </w:p>
    <w:p w:rsidRPr="00B95078" w:rsidR="00421722" w:rsidP="007E778B" w:rsidRDefault="00421722" w14:paraId="20B305FF" w14:textId="77777777">
      <w:pPr>
        <w:rPr>
          <w:rFonts w:cs="Arial"/>
        </w:rPr>
      </w:pPr>
    </w:p>
    <w:p w:rsidRPr="00B95078" w:rsidR="004F3D93" w:rsidP="004F3D93" w:rsidRDefault="004F3D93" w14:paraId="601964F1" w14:textId="77777777">
      <w:pPr>
        <w:rPr>
          <w:rFonts w:cs="Arial"/>
        </w:rPr>
      </w:pPr>
    </w:p>
    <w:p w:rsidRPr="00B95078" w:rsidR="004F3D93" w:rsidP="004F3D93" w:rsidRDefault="004F3D93" w14:paraId="079C6D1B" w14:textId="77777777">
      <w:pPr>
        <w:rPr>
          <w:rFonts w:cs="Arial"/>
        </w:rPr>
      </w:pPr>
    </w:p>
    <w:p w:rsidRPr="00B95078" w:rsidR="004F3D93" w:rsidP="004F3D93" w:rsidRDefault="004F3D93" w14:paraId="7FA5107E" w14:textId="77777777">
      <w:pPr>
        <w:rPr>
          <w:rFonts w:cs="Arial"/>
        </w:rPr>
      </w:pPr>
    </w:p>
    <w:p w:rsidRPr="00B95078" w:rsidR="004F3D93" w:rsidP="000E276E" w:rsidRDefault="53D6786B" w14:paraId="34AA9E5A" w14:textId="46C10CCA">
      <w:pPr>
        <w:pStyle w:val="Ttulo1"/>
      </w:pPr>
      <w:bookmarkStart w:name="_Toc1930401735" w:id="276"/>
      <w:bookmarkStart w:name="_Toc212993722" w:id="277"/>
      <w:bookmarkStart w:name="_Toc213765561" w:id="278"/>
      <w:r w:rsidRPr="00B95078">
        <w:t>Mecanismos de defensa ante ataques de bots</w:t>
      </w:r>
      <w:bookmarkEnd w:id="276"/>
      <w:bookmarkEnd w:id="277"/>
      <w:bookmarkEnd w:id="278"/>
    </w:p>
    <w:p w:rsidRPr="00B95078" w:rsidR="003F1F03" w:rsidP="006D4BBE" w:rsidRDefault="003F1F03" w14:paraId="056D3883" w14:textId="476A9D85">
      <w:pPr>
        <w:rPr>
          <w:rFonts w:cs="Arial"/>
        </w:rPr>
      </w:pPr>
      <w:r w:rsidRPr="00B95078">
        <w:rPr>
          <w:rFonts w:cs="Arial"/>
        </w:rPr>
        <w:t xml:space="preserve">Se plantearán </w:t>
      </w:r>
      <w:r w:rsidRPr="00B95078" w:rsidR="00F40655">
        <w:rPr>
          <w:rFonts w:cs="Arial"/>
        </w:rPr>
        <w:t>mecanismos que protejan el sistema y sus componentes asociados (formularios web, APIs/SVT, generación de PDFs y repositorios de identificadores/URLs) frente a ataques que puedan comprometer la confidencialidad o integridad de datos, permitir extracción masiva de identificadores/datos, provocar denegación de servicio o permitir ejecución de código no prevista.</w:t>
      </w:r>
    </w:p>
    <w:p w:rsidRPr="00B95078" w:rsidR="00F40655" w:rsidP="006D4BBE" w:rsidRDefault="00F40655" w14:paraId="5C04B1C6" w14:textId="01FC2DCA">
      <w:pPr>
        <w:rPr>
          <w:rFonts w:cs="Arial"/>
        </w:rPr>
      </w:pPr>
      <w:r w:rsidRPr="00B95078">
        <w:rPr>
          <w:rFonts w:cs="Arial"/>
        </w:rPr>
        <w:t>Est</w:t>
      </w:r>
      <w:r w:rsidRPr="00B95078" w:rsidR="008A7676">
        <w:rPr>
          <w:rFonts w:cs="Arial"/>
        </w:rPr>
        <w:t xml:space="preserve">os mecanismos se alinearán junto con la arquitectura tecnológica </w:t>
      </w:r>
      <w:r w:rsidRPr="00B95078" w:rsidR="00AD1413">
        <w:rPr>
          <w:rFonts w:cs="Arial"/>
        </w:rPr>
        <w:t>establecida.</w:t>
      </w:r>
    </w:p>
    <w:p w:rsidRPr="00B95078" w:rsidR="000E276E" w:rsidP="000E276E" w:rsidRDefault="000E276E" w14:paraId="40506D71" w14:textId="77777777">
      <w:pPr>
        <w:rPr>
          <w:rFonts w:cs="Arial"/>
        </w:rPr>
      </w:pPr>
    </w:p>
    <w:p w:rsidRPr="00B95078" w:rsidR="00A372F4" w:rsidP="000E276E" w:rsidRDefault="00A372F4" w14:paraId="66005C4C" w14:textId="77777777">
      <w:pPr>
        <w:rPr>
          <w:rFonts w:cs="Arial"/>
        </w:rPr>
      </w:pPr>
    </w:p>
    <w:p w:rsidRPr="00B95078" w:rsidR="00A372F4" w:rsidP="000E276E" w:rsidRDefault="00A372F4" w14:paraId="4475349E" w14:textId="77777777">
      <w:pPr>
        <w:rPr>
          <w:rFonts w:cs="Arial"/>
        </w:rPr>
      </w:pPr>
    </w:p>
    <w:p w:rsidRPr="00B95078" w:rsidR="000E276E" w:rsidP="000E276E" w:rsidRDefault="000E276E" w14:paraId="16C528EE" w14:textId="77777777">
      <w:pPr>
        <w:rPr>
          <w:rFonts w:cs="Arial"/>
        </w:rPr>
      </w:pPr>
    </w:p>
    <w:p w:rsidRPr="00B95078" w:rsidR="000E276E" w:rsidP="00A372F4" w:rsidRDefault="4D2AA879" w14:paraId="2E2B74CF" w14:textId="5DD7978C">
      <w:pPr>
        <w:pStyle w:val="Ttulo1"/>
      </w:pPr>
      <w:bookmarkStart w:name="_Toc1794407759" w:id="279"/>
      <w:bookmarkStart w:name="_Toc212993723" w:id="280"/>
      <w:bookmarkStart w:name="_Toc213765562" w:id="281"/>
      <w:r w:rsidRPr="00B95078">
        <w:t>Pruebas de estrés</w:t>
      </w:r>
      <w:bookmarkEnd w:id="279"/>
      <w:bookmarkEnd w:id="280"/>
      <w:bookmarkEnd w:id="281"/>
    </w:p>
    <w:p w:rsidRPr="00B95078" w:rsidR="008D215C" w:rsidP="006D4BBE" w:rsidRDefault="00FA35A1" w14:paraId="60F083A8" w14:textId="2825B1C8">
      <w:pPr>
        <w:rPr>
          <w:rFonts w:cs="Arial"/>
        </w:rPr>
      </w:pPr>
      <w:r w:rsidRPr="00B95078">
        <w:rPr>
          <w:rFonts w:cs="Arial"/>
        </w:rPr>
        <w:t xml:space="preserve">Con el objetivo de validar </w:t>
      </w:r>
      <w:r w:rsidRPr="00B95078" w:rsidR="00DE47E5">
        <w:rPr>
          <w:rFonts w:cs="Arial"/>
        </w:rPr>
        <w:t xml:space="preserve">que el sistema cumple con los requisitos de rendimiento y disponibilidad bajo diferentes condiciones de uso </w:t>
      </w:r>
      <w:r w:rsidRPr="00B95078" w:rsidR="00032C01">
        <w:rPr>
          <w:rFonts w:cs="Arial"/>
        </w:rPr>
        <w:t>se definirán y se llevarán a cabo las correspondientes pruebas de estrés y de carga necesarias.</w:t>
      </w:r>
    </w:p>
    <w:p w:rsidRPr="00B95078" w:rsidR="00032C01" w:rsidP="006D4BBE" w:rsidRDefault="00032C01" w14:paraId="54718D07" w14:textId="63BB70DF">
      <w:pPr>
        <w:rPr>
          <w:rFonts w:cs="Arial"/>
        </w:rPr>
      </w:pPr>
      <w:r w:rsidRPr="00B95078">
        <w:rPr>
          <w:rFonts w:cs="Arial"/>
        </w:rPr>
        <w:t>E</w:t>
      </w:r>
      <w:r w:rsidRPr="00B95078" w:rsidR="00EA1957">
        <w:rPr>
          <w:rFonts w:cs="Arial"/>
        </w:rPr>
        <w:t>stas pruebas se definirán teniendo en cuenta al actual escenario de pruebas establecido en el entorno EJIE, bajo la utilización de las herramientas y software ya estandarizado.</w:t>
      </w:r>
    </w:p>
    <w:p w:rsidRPr="00B95078" w:rsidR="00EA1957" w:rsidP="006D4BBE" w:rsidRDefault="00EA1957" w14:paraId="6C2622D5" w14:textId="77777777">
      <w:pPr>
        <w:rPr>
          <w:rFonts w:cs="Arial"/>
          <w:highlight w:val="yellow"/>
        </w:rPr>
      </w:pPr>
    </w:p>
    <w:p w:rsidRPr="00B95078" w:rsidR="00EA1957" w:rsidP="006D4BBE" w:rsidRDefault="00EA1957" w14:paraId="648F4534" w14:textId="77777777">
      <w:pPr>
        <w:rPr>
          <w:rFonts w:cs="Arial"/>
          <w:highlight w:val="yellow"/>
        </w:rPr>
      </w:pPr>
    </w:p>
    <w:p w:rsidR="30D1C3F5" w:rsidP="30D1C3F5" w:rsidRDefault="30D1C3F5" w14:paraId="2A8793B9" w14:textId="34C48D33">
      <w:pPr>
        <w:rPr>
          <w:rFonts w:cs="Arial"/>
          <w:highlight w:val="yellow"/>
        </w:rPr>
      </w:pPr>
    </w:p>
    <w:p w:rsidR="32983A06" w:rsidP="00A34EF0" w:rsidRDefault="32983A06" w14:paraId="4B9D72D0" w14:textId="5E9F2D83">
      <w:pPr>
        <w:pStyle w:val="Ttulo1"/>
      </w:pPr>
      <w:r w:rsidRPr="00A34EF0">
        <w:t>Anexo I - Guías de uso y manuales de sistemas utilizados</w:t>
      </w:r>
    </w:p>
    <w:p w:rsidR="30D1C3F5" w:rsidP="00A34EF0" w:rsidRDefault="30D1C3F5" w14:paraId="1AACF65C" w14:textId="2F391D16"/>
    <w:tbl>
      <w:tblPr>
        <w:tblStyle w:val="Tablaconcuadrcula"/>
        <w:tblW w:w="0" w:type="auto"/>
        <w:tblLook w:val="06A0" w:firstRow="1" w:lastRow="0" w:firstColumn="1" w:lastColumn="0" w:noHBand="1" w:noVBand="1"/>
      </w:tblPr>
      <w:tblGrid>
        <w:gridCol w:w="4245"/>
        <w:gridCol w:w="4245"/>
      </w:tblGrid>
      <w:tr w:rsidR="30D1C3F5" w:rsidTr="30D1C3F5" w14:paraId="5FB58FF1" w14:textId="77777777">
        <w:trPr>
          <w:trHeight w:val="300"/>
        </w:trPr>
        <w:tc>
          <w:tcPr>
            <w:tcW w:w="4245" w:type="dxa"/>
          </w:tcPr>
          <w:p w:rsidR="07E1312C" w:rsidP="30D1C3F5" w:rsidRDefault="07E1312C" w14:paraId="2D3796B4" w14:textId="2707CE90">
            <w:r>
              <w:t>PIF- Normativa de Desarrollo</w:t>
            </w:r>
          </w:p>
        </w:tc>
        <w:tc>
          <w:tcPr>
            <w:tcW w:w="4245" w:type="dxa"/>
          </w:tcPr>
          <w:p w:rsidR="07E1312C" w:rsidP="30D1C3F5" w:rsidRDefault="07E1312C" w14:paraId="161CC9C0" w14:textId="1BEBB23C">
            <w:pPr>
              <w:rPr>
                <w:rFonts w:eastAsia="Arial" w:cs="Arial"/>
                <w:szCs w:val="20"/>
              </w:rPr>
            </w:pPr>
            <w:hyperlink w:history="1" r:id="rId167">
              <w:r w:rsidRPr="30D1C3F5">
                <w:rPr>
                  <w:rStyle w:val="Hipervnculo"/>
                  <w:rFonts w:eastAsia="Arial" w:cs="Arial"/>
                  <w:szCs w:val="20"/>
                </w:rPr>
                <w:t>PIF Normativa desarrollo.docx</w:t>
              </w:r>
            </w:hyperlink>
          </w:p>
        </w:tc>
      </w:tr>
      <w:tr w:rsidR="30D1C3F5" w:rsidTr="30D1C3F5" w14:paraId="5AC291C8" w14:textId="77777777">
        <w:trPr>
          <w:trHeight w:val="300"/>
        </w:trPr>
        <w:tc>
          <w:tcPr>
            <w:tcW w:w="4245" w:type="dxa"/>
          </w:tcPr>
          <w:p w:rsidR="07E1312C" w:rsidP="30D1C3F5" w:rsidRDefault="07E1312C" w14:paraId="340F5DC3" w14:textId="1B57E2B1">
            <w:r>
              <w:t>Giltza – Componente de firma</w:t>
            </w:r>
          </w:p>
        </w:tc>
        <w:tc>
          <w:tcPr>
            <w:tcW w:w="4245" w:type="dxa"/>
          </w:tcPr>
          <w:p w:rsidR="07E1312C" w:rsidP="30D1C3F5" w:rsidRDefault="07E1312C" w14:paraId="55A63E60" w14:textId="6448CB6C">
            <w:pPr>
              <w:rPr>
                <w:rFonts w:eastAsia="Arial" w:cs="Arial"/>
                <w:szCs w:val="20"/>
              </w:rPr>
            </w:pPr>
            <w:hyperlink w:history="1" r:id="rId168">
              <w:r w:rsidRPr="30D1C3F5">
                <w:rPr>
                  <w:rStyle w:val="Hipervnculo"/>
                  <w:rFonts w:eastAsia="Arial" w:cs="Arial"/>
                  <w:szCs w:val="20"/>
                </w:rPr>
                <w:t>Guía de Uso - Componente de firma Giltza Ciudadano y Giltza Profesional.docx</w:t>
              </w:r>
            </w:hyperlink>
          </w:p>
        </w:tc>
      </w:tr>
      <w:tr w:rsidR="30D1C3F5" w:rsidTr="30D1C3F5" w14:paraId="426C038E" w14:textId="77777777">
        <w:trPr>
          <w:trHeight w:val="300"/>
        </w:trPr>
        <w:tc>
          <w:tcPr>
            <w:tcW w:w="4245" w:type="dxa"/>
          </w:tcPr>
          <w:p w:rsidR="07E1312C" w:rsidP="30D1C3F5" w:rsidRDefault="07E1312C" w14:paraId="114031E2" w14:textId="4586114B">
            <w:r>
              <w:t>Guía de uso – Firma Electrónica</w:t>
            </w:r>
          </w:p>
        </w:tc>
        <w:tc>
          <w:tcPr>
            <w:tcW w:w="4245" w:type="dxa"/>
          </w:tcPr>
          <w:p w:rsidR="07E1312C" w:rsidP="30D1C3F5" w:rsidRDefault="07E1312C" w14:paraId="5080B329" w14:textId="45715AD0">
            <w:pPr>
              <w:rPr>
                <w:rFonts w:eastAsia="Arial" w:cs="Arial"/>
                <w:szCs w:val="20"/>
              </w:rPr>
            </w:pPr>
            <w:hyperlink w:history="1" r:id="rId169">
              <w:r w:rsidRPr="30D1C3F5">
                <w:rPr>
                  <w:rStyle w:val="Hipervnculo"/>
                  <w:rFonts w:eastAsia="Arial" w:cs="Arial"/>
                  <w:szCs w:val="20"/>
                </w:rPr>
                <w:t>Firma electrónica.docx</w:t>
              </w:r>
            </w:hyperlink>
          </w:p>
        </w:tc>
      </w:tr>
      <w:tr w:rsidR="30D1C3F5" w:rsidTr="30D1C3F5" w14:paraId="1656471E" w14:textId="77777777">
        <w:trPr>
          <w:trHeight w:val="300"/>
        </w:trPr>
        <w:tc>
          <w:tcPr>
            <w:tcW w:w="4245" w:type="dxa"/>
          </w:tcPr>
          <w:p w:rsidR="07E1312C" w:rsidP="30D1C3F5" w:rsidRDefault="07E1312C" w14:paraId="6E4D075F" w14:textId="11E042B7">
            <w:r>
              <w:t>Dokusi</w:t>
            </w:r>
          </w:p>
        </w:tc>
        <w:tc>
          <w:tcPr>
            <w:tcW w:w="4245" w:type="dxa"/>
          </w:tcPr>
          <w:p w:rsidR="07E1312C" w:rsidP="30D1C3F5" w:rsidRDefault="07E1312C" w14:paraId="2A1CB336" w14:textId="61433AAA">
            <w:pPr>
              <w:rPr>
                <w:rFonts w:eastAsia="Arial" w:cs="Arial"/>
                <w:szCs w:val="20"/>
              </w:rPr>
            </w:pPr>
            <w:hyperlink w:history="1" r:id="rId170">
              <w:r w:rsidRPr="30D1C3F5">
                <w:rPr>
                  <w:rStyle w:val="Hipervnculo"/>
                  <w:rFonts w:eastAsia="Arial" w:cs="Arial"/>
                  <w:szCs w:val="20"/>
                </w:rPr>
                <w:t>Guia_Tecnica - Guia de Uso - Archivo Digital_B_1.0 - REST.pdf</w:t>
              </w:r>
            </w:hyperlink>
          </w:p>
          <w:p w:rsidR="07E1312C" w:rsidP="30D1C3F5" w:rsidRDefault="07E1312C" w14:paraId="26576C07" w14:textId="1A297215">
            <w:pPr>
              <w:rPr>
                <w:rFonts w:eastAsia="Arial" w:cs="Arial"/>
                <w:szCs w:val="20"/>
              </w:rPr>
            </w:pPr>
            <w:hyperlink w:history="1" r:id="rId171">
              <w:r w:rsidRPr="30D1C3F5">
                <w:rPr>
                  <w:rStyle w:val="Hipervnculo"/>
                  <w:rFonts w:eastAsia="Arial" w:cs="Arial"/>
                  <w:szCs w:val="20"/>
                </w:rPr>
                <w:t>Guia_Tecnica - Guia de Uso - Archivo Digital_B_4.37 - SOAP.pdf</w:t>
              </w:r>
            </w:hyperlink>
          </w:p>
          <w:p w:rsidR="07E1312C" w:rsidP="30D1C3F5" w:rsidRDefault="07E1312C" w14:paraId="2AB550A6" w14:textId="441FFB75">
            <w:pPr>
              <w:rPr>
                <w:rFonts w:eastAsia="Arial" w:cs="Arial"/>
                <w:szCs w:val="20"/>
              </w:rPr>
            </w:pPr>
            <w:hyperlink w:history="1" r:id="rId172">
              <w:r w:rsidRPr="30D1C3F5">
                <w:rPr>
                  <w:rStyle w:val="Hipervnculo"/>
                  <w:rFonts w:eastAsia="Arial" w:cs="Arial"/>
                  <w:szCs w:val="20"/>
                </w:rPr>
                <w:t>Guía_Uso_Generación_QR_v4.pdf</w:t>
              </w:r>
            </w:hyperlink>
          </w:p>
          <w:p w:rsidR="07E1312C" w:rsidP="30D1C3F5" w:rsidRDefault="07E1312C" w14:paraId="5D9E72C6" w14:textId="337ECDA2">
            <w:pPr>
              <w:rPr>
                <w:rFonts w:eastAsia="Arial" w:cs="Arial"/>
                <w:szCs w:val="20"/>
              </w:rPr>
            </w:pPr>
            <w:hyperlink w:history="1" r:id="rId173">
              <w:r w:rsidRPr="30D1C3F5">
                <w:rPr>
                  <w:rStyle w:val="Hipervnculo"/>
                  <w:rFonts w:eastAsia="Arial" w:cs="Arial"/>
                  <w:szCs w:val="20"/>
                </w:rPr>
                <w:t>definicionMetadatos.pdf</w:t>
              </w:r>
            </w:hyperlink>
          </w:p>
        </w:tc>
      </w:tr>
      <w:tr w:rsidR="30D1C3F5" w:rsidTr="30D1C3F5" w14:paraId="0F1D82B7" w14:textId="77777777">
        <w:trPr>
          <w:trHeight w:val="300"/>
        </w:trPr>
        <w:tc>
          <w:tcPr>
            <w:tcW w:w="4245" w:type="dxa"/>
          </w:tcPr>
          <w:p w:rsidR="07E1312C" w:rsidP="30D1C3F5" w:rsidRDefault="07E1312C" w14:paraId="1684274B" w14:textId="66137A9C">
            <w:r>
              <w:t>Componente de digitalización</w:t>
            </w:r>
          </w:p>
        </w:tc>
        <w:tc>
          <w:tcPr>
            <w:tcW w:w="4245" w:type="dxa"/>
          </w:tcPr>
          <w:p w:rsidR="07E1312C" w:rsidP="30D1C3F5" w:rsidRDefault="07E1312C" w14:paraId="5F072728" w14:textId="01B7D02B">
            <w:pPr>
              <w:rPr>
                <w:rFonts w:eastAsia="Arial" w:cs="Arial"/>
                <w:szCs w:val="20"/>
              </w:rPr>
            </w:pPr>
            <w:hyperlink w:history="1" r:id="rId174">
              <w:r w:rsidRPr="30D1C3F5">
                <w:rPr>
                  <w:rStyle w:val="Hipervnculo"/>
                  <w:rFonts w:eastAsia="Arial" w:cs="Arial"/>
                  <w:szCs w:val="20"/>
                </w:rPr>
                <w:t>Guía_Uso_Servicios documentales corporativos de digitalización segura v3.3.docx</w:t>
              </w:r>
            </w:hyperlink>
          </w:p>
        </w:tc>
      </w:tr>
      <w:tr w:rsidR="30D1C3F5" w:rsidTr="30D1C3F5" w14:paraId="17F16F1E" w14:textId="77777777">
        <w:trPr>
          <w:trHeight w:val="300"/>
        </w:trPr>
        <w:tc>
          <w:tcPr>
            <w:tcW w:w="4245" w:type="dxa"/>
          </w:tcPr>
          <w:p w:rsidR="07E1312C" w:rsidP="30D1C3F5" w:rsidRDefault="07E1312C" w14:paraId="79229161" w14:textId="00B5A425">
            <w:r>
              <w:t>Envío de Avisos y Correo</w:t>
            </w:r>
          </w:p>
        </w:tc>
        <w:tc>
          <w:tcPr>
            <w:tcW w:w="4245" w:type="dxa"/>
          </w:tcPr>
          <w:p w:rsidR="07E1312C" w:rsidP="30D1C3F5" w:rsidRDefault="07E1312C" w14:paraId="522F24E8" w14:textId="2CA7B5D1">
            <w:pPr>
              <w:rPr>
                <w:rFonts w:eastAsia="Arial" w:cs="Arial"/>
                <w:szCs w:val="20"/>
              </w:rPr>
            </w:pPr>
            <w:hyperlink w:history="1" r:id="rId175">
              <w:r w:rsidRPr="30D1C3F5">
                <w:rPr>
                  <w:rStyle w:val="Hipervnculo"/>
                  <w:rFonts w:eastAsia="Arial" w:cs="Arial"/>
                  <w:szCs w:val="20"/>
                </w:rPr>
                <w:t>X43EnvioAvisos.docx</w:t>
              </w:r>
            </w:hyperlink>
          </w:p>
        </w:tc>
      </w:tr>
      <w:tr w:rsidR="30D1C3F5" w:rsidTr="30D1C3F5" w14:paraId="0545F03C" w14:textId="77777777">
        <w:trPr>
          <w:trHeight w:val="300"/>
        </w:trPr>
        <w:tc>
          <w:tcPr>
            <w:tcW w:w="4245" w:type="dxa"/>
          </w:tcPr>
          <w:p w:rsidR="07E1312C" w:rsidP="30D1C3F5" w:rsidRDefault="07E1312C" w14:paraId="3586B63D" w14:textId="09702DF5">
            <w:r>
              <w:t>PPS - Solicitudes y Aportaciones</w:t>
            </w:r>
          </w:p>
        </w:tc>
        <w:tc>
          <w:tcPr>
            <w:tcW w:w="4245" w:type="dxa"/>
          </w:tcPr>
          <w:p w:rsidR="07E1312C" w:rsidP="30D1C3F5" w:rsidRDefault="07E1312C" w14:paraId="5197E36C" w14:textId="2102A534">
            <w:pPr>
              <w:rPr>
                <w:rFonts w:eastAsia="Arial" w:cs="Arial"/>
                <w:szCs w:val="20"/>
              </w:rPr>
            </w:pPr>
            <w:hyperlink w:history="1" r:id="rId176">
              <w:r w:rsidRPr="30D1C3F5">
                <w:rPr>
                  <w:rStyle w:val="Hipervnculo"/>
                  <w:rFonts w:eastAsia="Arial" w:cs="Arial"/>
                  <w:szCs w:val="20"/>
                </w:rPr>
                <w:t>Solicitudes y aportaciones.docx</w:t>
              </w:r>
            </w:hyperlink>
          </w:p>
        </w:tc>
      </w:tr>
      <w:tr w:rsidR="30D1C3F5" w:rsidTr="30D1C3F5" w14:paraId="71BCE0C6" w14:textId="77777777">
        <w:trPr>
          <w:trHeight w:val="300"/>
        </w:trPr>
        <w:tc>
          <w:tcPr>
            <w:tcW w:w="4245" w:type="dxa"/>
          </w:tcPr>
          <w:p w:rsidR="07E1312C" w:rsidP="30D1C3F5" w:rsidRDefault="07E1312C" w14:paraId="60FC9C0A" w14:textId="45601168">
            <w:r>
              <w:t>RDA - Registro de Representantes / Apoderamientos</w:t>
            </w:r>
          </w:p>
        </w:tc>
        <w:tc>
          <w:tcPr>
            <w:tcW w:w="4245" w:type="dxa"/>
          </w:tcPr>
          <w:p w:rsidR="07E1312C" w:rsidP="30D1C3F5" w:rsidRDefault="07E1312C" w14:paraId="02C1FF68" w14:textId="26F96FDC">
            <w:pPr>
              <w:rPr>
                <w:rFonts w:eastAsia="Arial" w:cs="Arial"/>
                <w:szCs w:val="20"/>
              </w:rPr>
            </w:pPr>
            <w:hyperlink w:history="1" r:id="rId177">
              <w:r w:rsidRPr="30D1C3F5">
                <w:rPr>
                  <w:rStyle w:val="Hipervnculo"/>
                  <w:rFonts w:eastAsia="Arial" w:cs="Arial"/>
                  <w:szCs w:val="20"/>
                </w:rPr>
                <w:t>Registro de representantes.docx</w:t>
              </w:r>
            </w:hyperlink>
          </w:p>
        </w:tc>
      </w:tr>
      <w:tr w:rsidR="30D1C3F5" w:rsidTr="30D1C3F5" w14:paraId="52B35EE6" w14:textId="77777777">
        <w:trPr>
          <w:trHeight w:val="300"/>
        </w:trPr>
        <w:tc>
          <w:tcPr>
            <w:tcW w:w="4245" w:type="dxa"/>
          </w:tcPr>
          <w:p w:rsidR="07E1312C" w:rsidP="30D1C3F5" w:rsidRDefault="07E1312C" w14:paraId="584CBC91" w14:textId="1EBE38A1">
            <w:r>
              <w:t>RI – Registros de Cuentas de Interesados</w:t>
            </w:r>
          </w:p>
        </w:tc>
        <w:tc>
          <w:tcPr>
            <w:tcW w:w="4245" w:type="dxa"/>
          </w:tcPr>
          <w:p w:rsidR="07E1312C" w:rsidP="30D1C3F5" w:rsidRDefault="07E1312C" w14:paraId="115DECC4" w14:textId="5C2F91FE">
            <w:pPr>
              <w:rPr>
                <w:rFonts w:eastAsia="Arial" w:cs="Arial"/>
                <w:szCs w:val="20"/>
              </w:rPr>
            </w:pPr>
            <w:hyperlink w:history="1" r:id="rId178">
              <w:r w:rsidRPr="30D1C3F5">
                <w:rPr>
                  <w:rStyle w:val="Hipervnculo"/>
                  <w:rFonts w:eastAsia="Arial" w:cs="Arial"/>
                  <w:szCs w:val="20"/>
                </w:rPr>
                <w:t>Registro de cuentas de interesados.docx</w:t>
              </w:r>
            </w:hyperlink>
          </w:p>
        </w:tc>
      </w:tr>
      <w:tr w:rsidR="30D1C3F5" w:rsidTr="30D1C3F5" w14:paraId="299B1B7B" w14:textId="77777777">
        <w:trPr>
          <w:trHeight w:val="300"/>
        </w:trPr>
        <w:tc>
          <w:tcPr>
            <w:tcW w:w="4245" w:type="dxa"/>
          </w:tcPr>
          <w:p w:rsidR="07E1312C" w:rsidP="30D1C3F5" w:rsidRDefault="07E1312C" w14:paraId="35D04ED8" w14:textId="53F2ACA3">
            <w:r>
              <w:t>Registro de Funcionarios Habilitados</w:t>
            </w:r>
          </w:p>
        </w:tc>
        <w:tc>
          <w:tcPr>
            <w:tcW w:w="4245" w:type="dxa"/>
          </w:tcPr>
          <w:p w:rsidR="07E1312C" w:rsidP="30D1C3F5" w:rsidRDefault="07E1312C" w14:paraId="43CF28F3" w14:textId="40F7912F">
            <w:pPr>
              <w:rPr>
                <w:rFonts w:eastAsia="Arial" w:cs="Arial"/>
                <w:szCs w:val="20"/>
              </w:rPr>
            </w:pPr>
            <w:hyperlink w:history="1" r:id="rId179">
              <w:r w:rsidRPr="30D1C3F5">
                <w:rPr>
                  <w:rStyle w:val="Hipervnculo"/>
                  <w:rFonts w:eastAsia="Arial" w:cs="Arial"/>
                  <w:szCs w:val="20"/>
                </w:rPr>
                <w:t>Registro de Personal de Funcionarios Habilitados.docx</w:t>
              </w:r>
            </w:hyperlink>
          </w:p>
        </w:tc>
      </w:tr>
      <w:tr w:rsidR="30D1C3F5" w:rsidTr="30D1C3F5" w14:paraId="36565807" w14:textId="77777777">
        <w:trPr>
          <w:trHeight w:val="300"/>
        </w:trPr>
        <w:tc>
          <w:tcPr>
            <w:tcW w:w="4245" w:type="dxa"/>
          </w:tcPr>
          <w:p w:rsidR="07E1312C" w:rsidP="30D1C3F5" w:rsidRDefault="07E1312C" w14:paraId="4FCE425F" w14:textId="171FEA0D">
            <w:r>
              <w:t>Apilamiento Remoto vía PIF</w:t>
            </w:r>
          </w:p>
        </w:tc>
        <w:tc>
          <w:tcPr>
            <w:tcW w:w="4245" w:type="dxa"/>
          </w:tcPr>
          <w:p w:rsidR="07E1312C" w:rsidP="30D1C3F5" w:rsidRDefault="07E1312C" w14:paraId="0E968125" w14:textId="3C3375FF">
            <w:pPr>
              <w:rPr>
                <w:rFonts w:eastAsia="Arial" w:cs="Arial"/>
                <w:szCs w:val="20"/>
              </w:rPr>
            </w:pPr>
            <w:hyperlink w:history="1" r:id="rId180">
              <w:r w:rsidRPr="30D1C3F5">
                <w:rPr>
                  <w:rStyle w:val="Hipervnculo"/>
                  <w:rFonts w:eastAsia="Arial" w:cs="Arial"/>
                  <w:szCs w:val="20"/>
                </w:rPr>
                <w:t>Guía de Uso - Apilamiento remoto por PIF.docx</w:t>
              </w:r>
            </w:hyperlink>
          </w:p>
        </w:tc>
      </w:tr>
      <w:tr w:rsidR="30D1C3F5" w:rsidTr="30D1C3F5" w14:paraId="33FC2B34" w14:textId="77777777">
        <w:trPr>
          <w:trHeight w:val="300"/>
        </w:trPr>
        <w:tc>
          <w:tcPr>
            <w:tcW w:w="4245" w:type="dxa"/>
          </w:tcPr>
          <w:p w:rsidR="30D1C3F5" w:rsidP="30D1C3F5" w:rsidRDefault="30D1C3F5" w14:paraId="776293A2" w14:textId="76C9BA64"/>
        </w:tc>
        <w:tc>
          <w:tcPr>
            <w:tcW w:w="4245" w:type="dxa"/>
          </w:tcPr>
          <w:p w:rsidR="30D1C3F5" w:rsidP="30D1C3F5" w:rsidRDefault="30D1C3F5" w14:paraId="27887D04" w14:textId="280881BF">
            <w:pPr>
              <w:rPr>
                <w:rFonts w:eastAsia="Arial" w:cs="Arial"/>
                <w:szCs w:val="20"/>
              </w:rPr>
            </w:pPr>
          </w:p>
        </w:tc>
      </w:tr>
    </w:tbl>
    <w:p w:rsidRPr="00A34EF0" w:rsidR="30D1C3F5" w:rsidP="30D1C3F5" w:rsidRDefault="30D1C3F5" w14:paraId="4693F511" w14:textId="614A8740"/>
    <w:sectPr w:rsidRPr="00A34EF0" w:rsidR="30D1C3F5">
      <w:pgSz w:w="11906" w:h="16838" w:orient="portrait"/>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N" w:author="Moreno Ariza, Nerea" w:date="2025-11-18T12:00:00Z" w:id="9">
    <w:p w:rsidR="00B55EBD" w:rsidRDefault="00000000" w14:paraId="3CB72E45" w14:textId="610D1BCA">
      <w:r>
        <w:annotationRef/>
      </w:r>
      <w:r w:rsidRPr="1FB11411">
        <w:t>Quizá conviene actualizar este diagrama porque no encaja lo de Precarga de documentos, ¿no?</w:t>
      </w:r>
    </w:p>
  </w:comment>
  <w:comment w:initials="MN" w:author="Moreno Ariza, Nerea" w:date="2025-11-18T12:03:00Z" w:id="14">
    <w:p w:rsidR="00B55EBD" w:rsidRDefault="00000000" w14:paraId="5BC9E2B0" w14:textId="5005CB41">
      <w:r>
        <w:annotationRef/>
      </w:r>
      <w:r w:rsidRPr="4791D3BF">
        <w:t>Este requerimiento es del CCP, no del orquestador ¿no? Lo reescribo</w:t>
      </w:r>
    </w:p>
  </w:comment>
  <w:comment w:initials="CA" w:author="Claudia Alvarez Diaz" w:date="2025-11-11T16:38:00Z" w:id="35">
    <w:p w:rsidR="003E1BCF" w:rsidP="003E1BCF" w:rsidRDefault="003E1BCF" w14:paraId="7073BCD5" w14:textId="77777777">
      <w:pPr>
        <w:pStyle w:val="Textocomentario"/>
      </w:pPr>
      <w:r>
        <w:rPr>
          <w:rStyle w:val="Refdecomentario"/>
        </w:rPr>
        <w:annotationRef/>
      </w:r>
      <w:r>
        <w:t>Nerea, esto querías eliminarlo?</w:t>
      </w:r>
    </w:p>
  </w:comment>
  <w:comment w:initials="MN" w:author="Moreno Ariza, Nerea" w:date="2025-11-18T11:57:00Z" w:id="36">
    <w:p w:rsidR="00B55EBD" w:rsidRDefault="00000000" w14:paraId="5785F471" w14:textId="5A4DEF64">
      <w:r>
        <w:annotationRef/>
      </w:r>
      <w:r w:rsidRPr="6D07368D">
        <w:t>Sí, porque con la nueva cabecera ya dijismo que no se iban a mostrar nada sobre plazos y fechas. Acta del 2/7/2025: '. </w:t>
      </w:r>
      <w:r w:rsidRPr="20397CD5">
        <w:rPr>
          <w:u w:val="single"/>
        </w:rPr>
        <w:t>Se confirma que se quitan las fechas, seguro. </w:t>
      </w:r>
      <w:r w:rsidRPr="609402E0">
        <w:t>  '</w:t>
      </w:r>
    </w:p>
  </w:comment>
  <w:comment w:initials="MN" w:author="Moreno Ariza, Nerea" w:date="2025-11-03T14:48:00Z" w:id="37">
    <w:p w:rsidR="00D43D52" w:rsidRDefault="006B56BC" w14:paraId="02A39BF0" w14:textId="2F3E5A3D">
      <w:r>
        <w:annotationRef/>
      </w:r>
      <w:r w:rsidRPr="57F3E9DB">
        <w:t>Habría que actualizar este pantallazo con la v19</w:t>
      </w:r>
    </w:p>
  </w:comment>
  <w:comment w:initials="AG" w:author="Antonio Gallego Tejado" w:date="2025-11-11T14:03:00Z" w:id="38">
    <w:p w:rsidR="005C5676" w:rsidP="005C5676" w:rsidRDefault="005C5676" w14:paraId="13AC3BC5" w14:textId="77777777">
      <w:pPr>
        <w:pStyle w:val="Textocomentario"/>
      </w:pPr>
      <w:r>
        <w:rPr>
          <w:rStyle w:val="Refdecomentario"/>
        </w:rPr>
        <w:annotationRef/>
      </w:r>
      <w:r>
        <w:t>Versión actualizada</w:t>
      </w:r>
    </w:p>
  </w:comment>
  <w:comment w:initials="MN" w:author="Moreno Ariza, Nerea" w:date="2025-11-03T14:55:00Z" w:id="49">
    <w:p w:rsidR="00D43D52" w:rsidRDefault="006B56BC" w14:paraId="34DE33E0" w14:textId="383B9E80">
      <w:r>
        <w:annotationRef/>
      </w:r>
      <w:r w:rsidRPr="46260019">
        <w:t>Pendiente revisar el formato del código del borrador y de corregir las faltas de ortografía</w:t>
      </w:r>
    </w:p>
  </w:comment>
  <w:comment w:initials="AG" w:author="Antonio Gallego Tejado" w:date="2025-11-11T14:05:00Z" w:id="50">
    <w:p w:rsidR="00C76EC6" w:rsidP="00C76EC6" w:rsidRDefault="00C76EC6" w14:paraId="55ACFC4E" w14:textId="77777777">
      <w:pPr>
        <w:pStyle w:val="Textocomentario"/>
      </w:pPr>
      <w:r>
        <w:rPr>
          <w:rStyle w:val="Refdecomentario"/>
        </w:rPr>
        <w:annotationRef/>
      </w:r>
      <w:r>
        <w:t>Revisado el formato que se genera del código de borrador:</w:t>
      </w:r>
      <w:r>
        <w:br/>
      </w:r>
      <w:r>
        <w:t>- Año + Secuencia de 4 caracteres (Mayúsc, Minúsc, y números)</w:t>
      </w:r>
    </w:p>
  </w:comment>
  <w:comment w:initials="TS" w:author="Teletramitación - Alvarez Díaz, Claudia - HIBERUS IKT S.L.U." w:date="2025-11-24T11:37:00Z" w:id="51">
    <w:p w:rsidR="00B55EBD" w:rsidRDefault="00000000" w14:paraId="50A7D834" w14:textId="76F15C46">
      <w:r>
        <w:annotationRef/>
      </w:r>
      <w:r w:rsidRPr="4CE7052B">
        <w:t>+ copy en revisión</w:t>
      </w:r>
    </w:p>
  </w:comment>
  <w:comment w:initials="TS" w:author="Teletramitación - Gallego Tejado, Antonio - HIBERUS IKT S.L.U." w:date="2026-01-16T09:49:00Z" w:id="52">
    <w:p w:rsidR="00B55EBD" w:rsidRDefault="00000000" w14:paraId="55217343" w14:textId="1C67B1A4">
      <w:r>
        <w:annotationRef/>
      </w:r>
      <w:r w:rsidRPr="75208D62">
        <w:t>incluida nueva pantalla</w:t>
      </w:r>
    </w:p>
  </w:comment>
  <w:comment w:initials="MN" w:author="Moreno Ariza, Nerea" w:date="2025-11-05T10:05:00Z" w:id="55">
    <w:p w:rsidR="00D43D52" w:rsidRDefault="006B56BC" w14:paraId="178084F8" w14:textId="52447810">
      <w:r>
        <w:annotationRef/>
      </w:r>
      <w:r w:rsidRPr="252D4BE6">
        <w:t>Esto ya se aclaró en el email [Toolkit Berria] Borradores - requisito completo del 03/10/2025</w:t>
      </w:r>
    </w:p>
  </w:comment>
  <w:comment w:initials="AG" w:author="Antonio Gallego Tejado" w:date="2025-11-11T13:49:00Z" w:id="56">
    <w:p w:rsidR="00C76EC6" w:rsidP="00C76EC6" w:rsidRDefault="00B42CC7" w14:paraId="064C75D1" w14:textId="77777777">
      <w:pPr>
        <w:pStyle w:val="Textocomentario"/>
      </w:pPr>
      <w:r>
        <w:rPr>
          <w:rStyle w:val="Refdecomentario"/>
        </w:rPr>
        <w:annotationRef/>
      </w:r>
      <w:r w:rsidR="00C76EC6">
        <w:t>La especificación del servicio de consulta de borradores aparece en el punto 5-Servicios Expuestos. Elimino el requisito de aquí</w:t>
      </w:r>
    </w:p>
  </w:comment>
  <w:comment w:initials="MN" w:author="Moreno Ariza, Nerea" w:date="2025-11-05T10:09:00Z" w:id="58">
    <w:p w:rsidR="00D43D52" w:rsidRDefault="006B56BC" w14:paraId="45BF3DC0" w14:textId="629AC8ED">
      <w:r>
        <w:annotationRef/>
      </w:r>
      <w:r w:rsidRPr="3AC8B843">
        <w:t>Aquí merece la pena especificar mejor el proceso</w:t>
      </w:r>
    </w:p>
  </w:comment>
  <w:comment w:initials="AG" w:author="Antonio Gallego Tejado" w:date="2025-11-11T13:56:00Z" w:id="59">
    <w:p w:rsidR="007A284F" w:rsidP="007A284F" w:rsidRDefault="007A284F" w14:paraId="061A4066" w14:textId="77777777">
      <w:pPr>
        <w:pStyle w:val="Textocomentario"/>
      </w:pPr>
      <w:r>
        <w:rPr>
          <w:rStyle w:val="Refdecomentario"/>
        </w:rPr>
        <w:annotationRef/>
      </w:r>
      <w:r>
        <w:t>Revisando y redactando la especificación del proceso de purgado de borradores</w:t>
      </w:r>
    </w:p>
  </w:comment>
  <w:comment w:initials="MN" w:author="Moreno Ariza, Nerea" w:date="2025-11-05T10:29:00Z" w:id="63">
    <w:p w:rsidR="00D43D52" w:rsidRDefault="006B56BC" w14:paraId="5409D12A" w14:textId="1161CD94">
      <w:r>
        <w:annotationRef/>
      </w:r>
      <w:r w:rsidRPr="1090ED71">
        <w:t>¿Ese apartado va a existir o se van a mostrar todas en el inicio directamente?</w:t>
      </w:r>
    </w:p>
  </w:comment>
  <w:comment w:initials="AG" w:author="Antonio Gallego Tejado" w:date="2025-11-11T13:57:00Z" w:id="64">
    <w:p w:rsidR="00212079" w:rsidP="00212079" w:rsidRDefault="00212079" w14:paraId="19985190" w14:textId="77777777">
      <w:pPr>
        <w:pStyle w:val="Textocomentario"/>
      </w:pPr>
      <w:r>
        <w:rPr>
          <w:rStyle w:val="Refdecomentario"/>
        </w:rPr>
        <w:annotationRef/>
      </w:r>
      <w:r>
        <w:t>Desde el propio listado podrá eliminar y/o consultar cada una de ellas, no hay un apartado específico</w:t>
      </w:r>
    </w:p>
  </w:comment>
  <w:comment w:initials="MN" w:author="Moreno Ariza, Nerea" w:date="2025-11-05T10:30:00Z" w:id="67">
    <w:p w:rsidR="00751204" w:rsidP="00751204" w:rsidRDefault="00751204" w14:paraId="1AD10A4F" w14:textId="77777777">
      <w:r>
        <w:annotationRef/>
      </w:r>
      <w:r w:rsidRPr="143E329C">
        <w:t>¿por qué el buscador sale con 3 borradores, pero con 4 plantillas?</w:t>
      </w:r>
    </w:p>
  </w:comment>
  <w:comment w:initials="AG" w:author="Antonio Gallego Tejado" w:date="2025-11-10T09:34:00Z" w:id="68">
    <w:p w:rsidR="00751204" w:rsidP="00751204" w:rsidRDefault="00751204" w14:paraId="608529B3" w14:textId="77777777">
      <w:pPr>
        <w:pStyle w:val="Textocomentario"/>
      </w:pPr>
      <w:r>
        <w:rPr>
          <w:rStyle w:val="Refdecomentario"/>
        </w:rPr>
        <w:annotationRef/>
      </w:r>
      <w:r>
        <w:t>Se unifica ambos criterios. El buscador solo aparece cuando hay 4 o más elementos en borradores y plantillas.</w:t>
      </w:r>
    </w:p>
  </w:comment>
  <w:comment w:initials="MN" w:author="Moreno Ariza, Nerea" w:date="2025-11-05T10:31:00Z" w:id="69">
    <w:p w:rsidR="00D43D52" w:rsidRDefault="006B56BC" w14:paraId="7CF5BF03" w14:textId="50D23AE0">
      <w:r>
        <w:annotationRef/>
      </w:r>
      <w:r w:rsidRPr="120DAFCC">
        <w:t>Si pulsara en Guardar plantilla, ¿se guarda una nueva o se sobreescribe la que ha utilizado para esa solicitud?</w:t>
      </w:r>
    </w:p>
  </w:comment>
  <w:comment w:initials="AG" w:author="Antonio Gallego Tejado" w:date="2025-11-11T13:59:00Z" w:id="70">
    <w:p w:rsidR="004D6A96" w:rsidP="004D6A96" w:rsidRDefault="004D6A96" w14:paraId="09C5ACC9" w14:textId="77777777">
      <w:pPr>
        <w:pStyle w:val="Textocomentario"/>
      </w:pPr>
      <w:r>
        <w:rPr>
          <w:rStyle w:val="Refdecomentario"/>
        </w:rPr>
        <w:annotationRef/>
      </w:r>
      <w:r>
        <w:t>Revisando las opciones de edición de una plantilla</w:t>
      </w:r>
    </w:p>
  </w:comment>
  <w:comment w:initials="TS" w:author="Teletramitación - Gallego Tejado, Antonio - HIBERUS IKT S.L.U." w:date="2026-01-16T11:57:00Z" w:id="71">
    <w:p w:rsidR="00B55EBD" w:rsidRDefault="00000000" w14:paraId="384CBC17" w14:textId="3ABDC279">
      <w:r>
        <w:annotationRef/>
      </w:r>
      <w:r w:rsidRPr="16C7A776">
        <w:t>Nunca se sobreescribe una plantilla existente. al guardar una plantilla, se introduce el nombre y si coincide con alguna existente, le insta al usuario a cambiar el nombre indicándole que ya existe una con ese nombre</w:t>
      </w:r>
    </w:p>
  </w:comment>
  <w:comment w:initials="MN" w:author="Moreno Ariza, Nerea" w:date="2025-11-18T12:47:00Z" w:id="85">
    <w:p w:rsidR="00B55EBD" w:rsidRDefault="00000000" w14:paraId="0B53E69E" w14:textId="7D3379AA">
      <w:r>
        <w:annotationRef/>
      </w:r>
      <w:r w:rsidRPr="40788386">
        <w:t>puede ser que el ciudadano que ha ido a ventanilla, sí tenga un representante en el RdA</w:t>
      </w:r>
    </w:p>
  </w:comment>
  <w:comment w:initials="MN" w:author="Moreno Ariza, Nerea" w:date="2025-11-18T12:49:00Z" w:id="90">
    <w:p w:rsidR="00B55EBD" w:rsidRDefault="00000000" w14:paraId="7A774725" w14:textId="278A24D1">
      <w:r>
        <w:annotationRef/>
      </w:r>
      <w:r w:rsidRPr="10496146">
        <w:t>Pendiente actualizar con el CANCELAR</w:t>
      </w:r>
    </w:p>
  </w:comment>
  <w:comment w:initials="TS" w:author="Teletramitación - Alvarez Díaz, Claudia - HIBERUS IKT S.L.U." w:date="2025-11-24T11:58:00Z" w:id="91">
    <w:p w:rsidR="00B55EBD" w:rsidRDefault="00000000" w14:paraId="2A69C027" w14:textId="7C25B6F1">
      <w:r>
        <w:annotationRef/>
      </w:r>
      <w:r>
        <w:fldChar w:fldCharType="begin"/>
      </w:r>
      <w:r>
        <w:instrText xml:space="preserve"> HYPERLINK "mailto:n-moreno@ejie.eus"</w:instrText>
      </w:r>
      <w:bookmarkStart w:name="_@_CFEBD769A65B455ABEE6D3D9462B004CZ" w:id="92"/>
      <w:r>
        <w:fldChar w:fldCharType="separate"/>
      </w:r>
      <w:bookmarkEnd w:id="92"/>
      <w:r w:rsidRPr="491C651F">
        <w:rPr>
          <w:noProof/>
        </w:rPr>
        <w:t>@Moreno Ariza, Nerea</w:t>
      </w:r>
      <w:r>
        <w:fldChar w:fldCharType="end"/>
      </w:r>
      <w:r w:rsidRPr="1AAF3D89">
        <w:t xml:space="preserve">  actualizado</w:t>
      </w:r>
    </w:p>
  </w:comment>
  <w:comment w:initials="MN" w:author="Moreno Ariza, Nerea" w:date="2025-11-18T12:49:00Z" w:id="94">
    <w:p w:rsidR="00B55EBD" w:rsidRDefault="00000000" w14:paraId="34F112DF" w14:textId="13529973">
      <w:r>
        <w:annotationRef/>
      </w:r>
      <w:r w:rsidRPr="1781E94E">
        <w:t>pantallazo no actualizado</w:t>
      </w:r>
    </w:p>
  </w:comment>
  <w:comment w:initials="TS" w:author="Teletramitación - Alvarez Díaz, Claudia - HIBERUS IKT S.L.U." w:date="2025-11-24T11:59:00Z" w:id="95">
    <w:p w:rsidR="00B55EBD" w:rsidRDefault="00000000" w14:paraId="1476AFD7" w14:textId="0A6E6E0B">
      <w:r>
        <w:annotationRef/>
      </w:r>
      <w:r>
        <w:fldChar w:fldCharType="begin"/>
      </w:r>
      <w:r>
        <w:instrText xml:space="preserve"> HYPERLINK "mailto:n-moreno@ejie.eus"</w:instrText>
      </w:r>
      <w:bookmarkStart w:name="_@_99B9467C4BB94862A50399E3857ACF7FZ" w:id="96"/>
      <w:r>
        <w:fldChar w:fldCharType="separate"/>
      </w:r>
      <w:bookmarkEnd w:id="96"/>
      <w:r w:rsidRPr="6003BA56">
        <w:rPr>
          <w:noProof/>
        </w:rPr>
        <w:t>@Moreno Ariza, Nerea</w:t>
      </w:r>
      <w:r>
        <w:fldChar w:fldCharType="end"/>
      </w:r>
      <w:r w:rsidRPr="4CC601BC">
        <w:t xml:space="preserve">  actualizado ahora</w:t>
      </w:r>
    </w:p>
  </w:comment>
  <w:comment w:initials="MN" w:author="Moreno Ariza, Nerea" w:date="2025-11-18T12:52:00Z" w:id="97">
    <w:p w:rsidR="00B55EBD" w:rsidRDefault="00000000" w14:paraId="1258B655" w14:textId="7B3C1339">
      <w:r>
        <w:annotationRef/>
      </w:r>
      <w:r w:rsidRPr="25EA7943">
        <w:t>No es correcto, si elige canal electrónico Sí que tiene que aparecer y rellenar los datos de aviso</w:t>
      </w:r>
    </w:p>
  </w:comment>
  <w:comment w:initials="TS" w:author="Teletramitación - Gallego Tejado, Antonio - HIBERUS IKT S.L.U." w:date="2025-11-21T14:31:00Z" w:id="98">
    <w:p w:rsidR="00B55EBD" w:rsidRDefault="00000000" w14:paraId="7CC5DDB7" w14:textId="17D2E0E3">
      <w:r>
        <w:annotationRef/>
      </w:r>
      <w:r w:rsidRPr="171A534F">
        <w:t xml:space="preserve">Está especificado más abajo. En ese caso quiere decir que no hay que identificar más datos para la "notificación electrónica" los datos de aviso se tienen que incluir independientemente de cuál sea el canal de notificación </w:t>
      </w:r>
    </w:p>
  </w:comment>
  <w:comment w:initials="TS" w:author="Teletramitación - Alvarez Díaz, Claudia - HIBERUS IKT S.L.U." w:date="2025-11-24T11:44:00Z" w:id="99">
    <w:p w:rsidR="00B55EBD" w:rsidRDefault="00000000" w14:paraId="26626D29" w14:textId="2C323AE5">
      <w:r>
        <w:annotationRef/>
      </w:r>
      <w:r>
        <w:fldChar w:fldCharType="begin"/>
      </w:r>
      <w:r>
        <w:instrText xml:space="preserve"> HYPERLINK "mailto:n-moreno@ejie.eus"</w:instrText>
      </w:r>
      <w:bookmarkStart w:name="_@_88DBD8FE097248D6BFD9567F76198F22Z" w:id="100"/>
      <w:r>
        <w:fldChar w:fldCharType="separate"/>
      </w:r>
      <w:bookmarkEnd w:id="100"/>
      <w:r w:rsidRPr="101034D4">
        <w:rPr>
          <w:noProof/>
        </w:rPr>
        <w:t>@Moreno Ariza, Nerea</w:t>
      </w:r>
      <w:r>
        <w:fldChar w:fldCharType="end"/>
      </w:r>
      <w:r w:rsidRPr="5F40D16C">
        <w:t xml:space="preserve">  esto para mí está confuso. he pedido que lo revisen a nivel copy y es work in progress.</w:t>
      </w:r>
    </w:p>
  </w:comment>
  <w:comment w:initials="MN" w:author="Moreno Ariza, Nerea" w:date="2025-11-18T12:55:00Z" w:id="101">
    <w:p w:rsidR="00B55EBD" w:rsidRDefault="00000000" w14:paraId="41CA694D" w14:textId="2BC63A1B">
      <w:r>
        <w:annotationRef/>
      </w:r>
      <w:r w:rsidRPr="1808E73F">
        <w:t>Es un campo obligatorio, por lo que debe elegir Sí o No</w:t>
      </w:r>
    </w:p>
  </w:comment>
  <w:comment w:initials="TS" w:author="Teletramitación - Gallego Tejado, Antonio - HIBERUS IKT S.L.U." w:date="2025-11-21T14:32:00Z" w:id="102">
    <w:p w:rsidR="00B55EBD" w:rsidRDefault="00000000" w14:paraId="140BC528" w14:textId="3B009D3D">
      <w:r>
        <w:annotationRef/>
      </w:r>
      <w:r w:rsidRPr="1F95456B">
        <w:t>Corregido</w:t>
      </w:r>
    </w:p>
  </w:comment>
  <w:comment w:initials="MN" w:author="Moreno Ariza, Nerea" w:date="2025-11-18T13:04:00Z" w:id="107">
    <w:p w:rsidR="00B55EBD" w:rsidRDefault="00000000" w14:paraId="047853F6" w14:textId="18952188">
      <w:r>
        <w:annotationRef/>
      </w:r>
      <w:r w:rsidRPr="1E49A02E">
        <w:t>Pendiente de revisar condición: si CIF --&gt; no se permite canal postal</w:t>
      </w:r>
    </w:p>
  </w:comment>
  <w:comment w:initials="MN" w:author="Moreno Ariza, Nerea" w:date="2025-11-18T13:07:00Z" w:id="111">
    <w:p w:rsidR="00B55EBD" w:rsidRDefault="00000000" w14:paraId="07BC876C" w14:textId="5A7A362D">
      <w:r>
        <w:annotationRef/>
      </w:r>
      <w:r w:rsidRPr="76485A2C">
        <w:t>Cambiar el texto para que sea 'persona funcionaria habilitada'</w:t>
      </w:r>
    </w:p>
  </w:comment>
  <w:comment w:initials="MN" w:author="Moreno Ariza, Nerea" w:date="2025-11-18T13:09:00Z" w:id="117">
    <w:p w:rsidR="00B55EBD" w:rsidRDefault="00000000" w14:paraId="0BF3E289" w14:textId="136BBF8A">
      <w:r>
        <w:annotationRef/>
      </w:r>
      <w:r w:rsidRPr="39582747">
        <w:t>Pendiente de revisar este pantallazo proque no se entiende</w:t>
      </w:r>
    </w:p>
  </w:comment>
  <w:comment w:initials="MN" w:author="Moreno Ariza, Nerea" w:date="2025-11-18T13:19:00Z" w:id="118">
    <w:p w:rsidR="00B55EBD" w:rsidRDefault="00000000" w14:paraId="126E0F2D" w14:textId="52B4F8F3">
      <w:r>
        <w:annotationRef/>
      </w:r>
      <w:r w:rsidRPr="04DAF8C0">
        <w:t>Se envía email para cambiar la propuesta a nivel de interfaz</w:t>
      </w:r>
    </w:p>
  </w:comment>
  <w:comment w:initials="MN" w:author="Moreno Ariza, Nerea" w:date="2025-11-18T13:25:00Z" w:id="128">
    <w:p w:rsidR="00B55EBD" w:rsidRDefault="00000000" w14:paraId="11B1A727" w14:textId="7ECA3750">
      <w:r>
        <w:annotationRef/>
      </w:r>
      <w:r w:rsidRPr="0C92EA3D">
        <w:t>no sería al acecder al paso 2, sino al accecder al Toolkit y pulsar en Tramitar para mí, ¿no?</w:t>
      </w:r>
    </w:p>
  </w:comment>
  <w:comment w:initials="MN" w:author="Moreno Ariza, Nerea" w:date="2025-11-18T13:26:00Z" w:id="129">
    <w:p w:rsidR="00B55EBD" w:rsidRDefault="00000000" w14:paraId="6DDC6DA2" w14:textId="7CF2230A">
      <w:r>
        <w:annotationRef/>
      </w:r>
      <w:r w:rsidRPr="446AC851">
        <w:t>De momento sería el último formulario del mismo procedimiento, acción telemática y del mismo usuario</w:t>
      </w:r>
    </w:p>
  </w:comment>
  <w:comment w:initials="MN" w:author="Moreno Ariza, Nerea" w:date="2025-11-18T13:31:00Z" w:id="130">
    <w:p w:rsidR="00B55EBD" w:rsidRDefault="00000000" w14:paraId="312E15C4" w14:textId="47E18D06">
      <w:r>
        <w:annotationRef/>
      </w:r>
      <w:r w:rsidRPr="6B87EC46">
        <w:t>El requisito establecía solo paso 2???</w:t>
      </w:r>
    </w:p>
  </w:comment>
  <w:comment w:initials="TS" w:author="Teletramitación - Gallego Tejado, Antonio - HIBERUS IKT S.L.U." w:date="2026-01-16T14:34:00Z" w:id="131">
    <w:p w:rsidR="00B55EBD" w:rsidRDefault="00000000" w14:paraId="66181A77" w14:textId="227BA99A">
      <w:r>
        <w:annotationRef/>
      </w:r>
      <w:r w:rsidRPr="2ECDEAA7">
        <w:t>Si, sólo el paso 2</w:t>
      </w:r>
    </w:p>
  </w:comment>
  <w:comment w:initials="MN" w:author="Moreno Ariza, Nerea" w:date="2025-11-18T13:32:00Z" w:id="135">
    <w:p w:rsidR="00B55EBD" w:rsidRDefault="00000000" w14:paraId="077CF73C" w14:textId="2605190D">
      <w:r>
        <w:annotationRef/>
      </w:r>
      <w:r w:rsidRPr="0A8456DF">
        <w:t>Se elimina este requisito</w:t>
      </w:r>
    </w:p>
  </w:comment>
  <w:comment w:initials="TS" w:author="Teletramitación - Gallego Tejado, Antonio - HIBERUS IKT S.L.U." w:date="2026-01-16T14:36:00Z" w:id="136">
    <w:p w:rsidR="00B55EBD" w:rsidRDefault="00000000" w14:paraId="13D0FA32" w14:textId="029A9F8D">
      <w:r>
        <w:annotationRef/>
      </w:r>
      <w:r w:rsidRPr="6321B3F5">
        <w:t>Eliminado del documento funcional</w:t>
      </w:r>
    </w:p>
  </w:comment>
  <w:comment w:initials="MN" w:author="Moreno Ariza, Nerea" w:date="2025-11-18T13:35:00Z" w:id="143">
    <w:p w:rsidR="00B55EBD" w:rsidRDefault="00000000" w14:paraId="45CEFD9D" w14:textId="1A9F8276">
      <w:r>
        <w:annotationRef/>
      </w:r>
      <w:r w:rsidRPr="6EAF3234">
        <w:t>No entiendo esta frase</w:t>
      </w:r>
    </w:p>
  </w:comment>
  <w:comment w:initials="TS" w:author="Teletramitación - Gallego Tejado, Antonio - HIBERUS IKT S.L.U." w:date="2026-01-16T14:37:00Z" w:id="144">
    <w:p w:rsidR="00B55EBD" w:rsidRDefault="00000000" w14:paraId="3A7A07C7" w14:textId="7E203A14">
      <w:r>
        <w:annotationRef/>
      </w:r>
      <w:r w:rsidRPr="64F07361">
        <w:t>Si no se permite incluir "Otros Documentos", solo se podrán incluir a través de los slots de los tipos configurados (No hay ejgv_d_archivo.0.0)</w:t>
      </w:r>
    </w:p>
  </w:comment>
  <w:comment w:initials="MN" w:author="Moreno Ariza, Nerea" w:date="2025-11-18T13:36:00Z" w:id="145">
    <w:p w:rsidR="00B55EBD" w:rsidRDefault="00000000" w14:paraId="4F392BED" w14:textId="4B00D66C">
      <w:r>
        <w:annotationRef/>
      </w:r>
      <w:r w:rsidRPr="1F4412A0">
        <w:t>Aunque se trata de recomendaciones, sí se debe controlar que el tamaño no sea mayor de 2GB</w:t>
      </w:r>
    </w:p>
  </w:comment>
  <w:comment w:initials="AG" w:author="Antonio Gallego Tejado" w:date="2025-11-02T16:18:00Z" w:id="146">
    <w:p w:rsidR="007468A9" w:rsidP="007468A9" w:rsidRDefault="007468A9" w14:paraId="2ED661FE" w14:textId="77777777">
      <w:pPr>
        <w:pStyle w:val="Textocomentario"/>
      </w:pPr>
      <w:r>
        <w:rPr>
          <w:rStyle w:val="Refdecomentario"/>
        </w:rPr>
        <w:annotationRef/>
      </w:r>
      <w:r>
        <w:t>Comentar con EJIE</w:t>
      </w:r>
    </w:p>
  </w:comment>
  <w:comment w:initials="MN" w:author="Moreno Ariza, Nerea" w:date="2025-11-18T13:41:00Z" w:id="147">
    <w:p w:rsidR="00B55EBD" w:rsidRDefault="00000000" w14:paraId="6497761E" w14:textId="6FBEF3F8">
      <w:r>
        <w:annotationRef/>
      </w:r>
      <w:r w:rsidRPr="09301FF0">
        <w:t>Creo que ya lo aclaramos en la reunión del 12/11/2025 y es lo que viene en el apartado 4.5.2, ¿no?</w:t>
      </w:r>
    </w:p>
  </w:comment>
  <w:comment w:initials="MN" w:author="Moreno Ariza, Nerea" w:date="2025-11-18T13:46:00Z" w:id="161">
    <w:p w:rsidR="00B55EBD" w:rsidRDefault="00000000" w14:paraId="5446EA26" w14:textId="0F0B911E">
      <w:r>
        <w:annotationRef/>
      </w:r>
      <w:r w:rsidRPr="6C04D8D5">
        <w:t>Pendiente de confirmar este tipo de documeno</w:t>
      </w:r>
    </w:p>
  </w:comment>
  <w:comment w:initials="MN" w:author="Moreno Ariza, Nerea" w:date="2025-11-18T13:47:00Z" w:id="167">
    <w:p w:rsidR="00B55EBD" w:rsidRDefault="00000000" w14:paraId="12CACE7B" w14:textId="57E0675F">
      <w:r>
        <w:annotationRef/>
      </w:r>
      <w:r w:rsidRPr="1B2528AC">
        <w:t>Sí, el caso de que sea mayor de 2GB hay que controlarlo</w:t>
      </w:r>
    </w:p>
  </w:comment>
  <w:comment w:initials="MN" w:author="Moreno Ariza, Nerea" w:date="2025-11-24T14:30:00Z" w:id="170">
    <w:p w:rsidR="00B55EBD" w:rsidRDefault="00000000" w14:paraId="0C2934A6" w14:textId="437A66FE">
      <w:r>
        <w:annotationRef/>
      </w:r>
      <w:r w:rsidRPr="38785076">
        <w:t>los metadatos pueden o no ser obligatorios</w:t>
      </w:r>
    </w:p>
  </w:comment>
  <w:comment w:initials="TS" w:author="Teletramitación - Gallego Tejado, Antonio - HIBERUS IKT S.L.U." w:date="2026-01-16T10:00:00Z" w:id="171">
    <w:p w:rsidR="00B55EBD" w:rsidRDefault="00000000" w14:paraId="42A87342" w14:textId="63E37405">
      <w:r>
        <w:annotationRef/>
      </w:r>
      <w:r w:rsidRPr="321E85B3">
        <w:t xml:space="preserve">Los metadatos que se muestran a completar por cada tipo de documento son siempre obligatorios, no? No puedes dejar de incluirlos porque sino Dokusi no te permite añadir el documento. </w:t>
      </w:r>
    </w:p>
  </w:comment>
  <w:comment w:initials="MN" w:author="Moreno Ariza, Nerea" w:date="2025-11-24T14:33:00Z" w:id="173">
    <w:p w:rsidR="00B55EBD" w:rsidRDefault="00000000" w14:paraId="7E0479E8" w14:textId="42147757">
      <w:r>
        <w:annotationRef/>
      </w:r>
      <w:r w:rsidRPr="3F607BD3">
        <w:t>Aquí estoy viendo un posible problema: a veces suben omprimrdos para que no haya problema con el tamaño, y si siempre los extraemos, hay que asumir que podemos estar quitando esa alternativa.</w:t>
      </w:r>
    </w:p>
  </w:comment>
  <w:comment w:initials="MN" w:author="Moreno Ariza, Nerea" w:date="2025-11-24T14:34:00Z" w:id="174">
    <w:p w:rsidR="00B55EBD" w:rsidRDefault="00000000" w14:paraId="44B06AE6" w14:textId="4FBB9F7A">
      <w:r>
        <w:annotationRef/>
      </w:r>
      <w:r w:rsidRPr="3A7176C5">
        <w:t>Se desestima como requsito del propio Toolkit tenerla, pero cuando la hubiera, el toolkit quizá deba integrarse o remitir a ella en los casos que aplique</w:t>
      </w:r>
    </w:p>
  </w:comment>
  <w:comment w:initials="TS" w:author="Teletramitación - Gallego Tejado, Antonio - HIBERUS IKT S.L.U." w:date="2026-01-16T11:13:00Z" w:id="175">
    <w:p w:rsidR="00B55EBD" w:rsidRDefault="00000000" w14:paraId="0E74EC5A" w14:textId="516952F5">
      <w:r>
        <w:annotationRef/>
      </w:r>
      <w:r w:rsidRPr="343AFC87">
        <w:t>Eliminamos el punto del documento funcional.</w:t>
      </w:r>
    </w:p>
  </w:comment>
  <w:comment w:initials="MN" w:author="Moreno Ariza, Nerea" w:date="2025-11-24T14:35:00Z" w:id="176">
    <w:p w:rsidR="00B55EBD" w:rsidRDefault="00000000" w14:paraId="7CFFD8BE" w14:textId="4D9865D2">
      <w:r>
        <w:annotationRef/>
      </w:r>
      <w:r w:rsidRPr="47C4234A">
        <w:t>1.8GB</w:t>
      </w:r>
    </w:p>
  </w:comment>
  <w:comment w:initials="MN" w:author="Moreno Ariza, Nerea" w:date="2025-11-24T14:35:00Z" w:id="177">
    <w:p w:rsidR="00B55EBD" w:rsidRDefault="00000000" w14:paraId="66454EBB" w14:textId="02E3A15C">
      <w:r>
        <w:annotationRef/>
      </w:r>
      <w:r w:rsidRPr="20CE5144">
        <w:t xml:space="preserve">¿Esto no  está en el diseño así planteado, no? </w:t>
      </w:r>
    </w:p>
  </w:comment>
  <w:comment w:initials="MN" w:author="Moreno Ariza, Nerea" w:date="2025-11-25T09:58:00Z" w:id="185">
    <w:p w:rsidR="00B55EBD" w:rsidRDefault="00000000" w14:paraId="67FDF754" w14:textId="7D1D5E45">
      <w:r>
        <w:annotationRef/>
      </w:r>
      <w:r w:rsidRPr="7D81A717">
        <w:t>Creo que esto no es correcto. El toolkitBerria verifica la firma a través de los servicios del NSHF  y luego tiene que guardar el documento y sus firmas en DOkusi: storeDocument y addPadesSingatureDocument.</w:t>
      </w:r>
    </w:p>
  </w:comment>
  <w:comment w:initials="TS" w:author="Teletramitación - Gallego Tejado, Antonio - HIBERUS IKT S.L.U." w:date="2026-01-16T14:43:00Z" w:id="186">
    <w:p w:rsidR="00B55EBD" w:rsidRDefault="00000000" w14:paraId="06039CB4" w14:textId="76A540CD">
      <w:r>
        <w:annotationRef/>
      </w:r>
      <w:r w:rsidRPr="462DC985">
        <w:t>Pendiente de revisar</w:t>
      </w:r>
    </w:p>
  </w:comment>
  <w:comment w:initials="MN" w:author="Moreno Ariza, Nerea" w:date="2025-11-25T10:38:00Z" w:id="211">
    <w:p w:rsidR="00B55EBD" w:rsidRDefault="00000000" w14:paraId="463BAF3D" w14:textId="45BB9C05">
      <w:r>
        <w:annotationRef/>
      </w:r>
      <w:r w:rsidRPr="24C85221">
        <w:t>¿sin clasificar? diría que esto vendrá determinado por el CCP...</w:t>
      </w:r>
    </w:p>
  </w:comment>
  <w:comment w:initials="TS" w:author="Teletramitación - Gallego Tejado, Antonio - HIBERUS IKT S.L.U." w:date="2026-01-16T11:11:00Z" w:id="212">
    <w:p w:rsidR="00B55EBD" w:rsidRDefault="00000000" w14:paraId="1CF55999" w14:textId="112823E7">
      <w:r>
        <w:annotationRef/>
      </w:r>
      <w:r w:rsidRPr="0BEA0621">
        <w:t>Corregido el texto explicativo. Efectivamente en el CCP puede haber tipos de documentos especificados y como tal, aparecerán los slots correspondientes</w:t>
      </w:r>
    </w:p>
  </w:comment>
  <w:comment w:initials="MN" w:author="Moreno Ariza, Nerea" w:date="2025-11-25T10:40:00Z" w:id="213">
    <w:p w:rsidR="00B55EBD" w:rsidRDefault="00000000" w14:paraId="3106A092" w14:textId="13F4F965">
      <w:r>
        <w:annotationRef/>
      </w:r>
      <w:r w:rsidRPr="47F53BA7">
        <w:t>El número de solicitud no es lo mismo que el número de registro. En estos casos, sería el Número de referencia de la solicitud que debe 'crearse'. Esto merece la pena revisarlo en una reunión</w:t>
      </w:r>
    </w:p>
  </w:comment>
  <w:comment w:initials="TS" w:author="Teletramitación - Gallego Tejado, Antonio - HIBERUS IKT S.L.U." w:date="2026-01-16T11:09:00Z" w:id="214">
    <w:p w:rsidR="00B55EBD" w:rsidRDefault="00000000" w14:paraId="7A446FE8" w14:textId="764376EC">
      <w:r>
        <w:annotationRef/>
      </w:r>
      <w:r w:rsidRPr="5ED40C2E">
        <w:t>La pantalla de éxito es distinta a la que había en el funcional. Se aporta la actual, en la que se ha eliminado el bloque con el número de solicitud.</w:t>
      </w:r>
    </w:p>
    <w:p w:rsidR="00B55EBD" w:rsidRDefault="00B55EBD" w14:paraId="3CD51BD5" w14:textId="092C8F02"/>
    <w:p w:rsidR="00B55EBD" w:rsidRDefault="00000000" w14:paraId="3719C1D8" w14:textId="2F01E28C">
      <w:r w:rsidRPr="1D03DCBA">
        <w:t>La pantalla de éxito está validada ya.</w:t>
      </w:r>
    </w:p>
  </w:comment>
  <w:comment w:initials="MN" w:author="Moreno Ariza, Nerea" w:date="2025-11-25T11:24:00Z" w:id="226">
    <w:p w:rsidR="00B55EBD" w:rsidRDefault="00000000" w14:paraId="1631A226" w14:textId="542466F9">
      <w:r>
        <w:annotationRef/>
      </w:r>
      <w:r w:rsidRPr="441A2993">
        <w:t>Esto es diferente en las presenciales, proque hay que introducir algún dato para asociarlo al expediente existente</w:t>
      </w:r>
    </w:p>
  </w:comment>
  <w:comment w:initials="TS" w:author="Teletramitación - Gallego Tejado, Antonio - HIBERUS IKT S.L.U." w:date="2026-01-16T15:05:00Z" w:id="227">
    <w:p w:rsidR="00B55EBD" w:rsidRDefault="00000000" w14:paraId="2B11CA22" w14:textId="157B749A">
      <w:r>
        <w:annotationRef/>
      </w:r>
      <w:r w:rsidRPr="25ACFEE1">
        <w:t>Lo tratamos en alguna reunión para incluirlo en la parte de aportaciones "presenciales".</w:t>
      </w:r>
    </w:p>
  </w:comment>
  <w:comment w:initials="MN" w:author="Moreno Ariza, Nerea" w:date="2025-11-25T14:54:00Z" w:id="243">
    <w:p w:rsidR="00B55EBD" w:rsidRDefault="00000000" w14:paraId="2FCCF790" w14:textId="6078742C">
      <w:r>
        <w:annotationRef/>
      </w:r>
      <w:r w:rsidRPr="3061DA54">
        <w:t>Esto ya comentamos en la última reunión que es la teoría, pero que en la práctica hay casos de aportaciones con DR y por tanto con firma</w:t>
      </w:r>
    </w:p>
  </w:comment>
  <w:comment w:initials="TS" w:author="Teletramitación - Gallego Tejado, Antonio - HIBERUS IKT S.L.U." w:date="2026-01-16T11:21:00Z" w:id="244">
    <w:p w:rsidR="00B55EBD" w:rsidRDefault="00000000" w14:paraId="160957DA" w14:textId="432E8359">
      <w:r>
        <w:annotationRef/>
      </w:r>
      <w:r w:rsidRPr="198385CB">
        <w:t xml:space="preserve">Modificado el texto. </w:t>
      </w:r>
    </w:p>
    <w:p w:rsidR="00B55EBD" w:rsidRDefault="00B55EBD" w14:paraId="2929FC63" w14:textId="124166E7"/>
    <w:p w:rsidR="00B55EBD" w:rsidRDefault="00000000" w14:paraId="5381E2A7" w14:textId="5DAF3164">
      <w:r w:rsidRPr="3AB2F45B">
        <w:t>Los pasos que se mostrarán o no vendrán dados en base a la configuración existente en el CCP</w:t>
      </w:r>
    </w:p>
    <w:p w:rsidR="00B55EBD" w:rsidRDefault="00B55EBD" w14:paraId="3DCD449D" w14:textId="14A541F8"/>
  </w:comment>
  <w:comment xmlns:w="http://schemas.openxmlformats.org/wordprocessingml/2006/main" w:initials="TS" w:author="Teletramitación - Gallego Tejado, Antonio - HIBERUS IKT S.L.U." w:date="2026-01-26T09:44:32" w:id="744842527">
    <w:p xmlns:w14="http://schemas.microsoft.com/office/word/2010/wordml" xmlns:w="http://schemas.openxmlformats.org/wordprocessingml/2006/main" w:rsidR="1C92CF88" w:rsidRDefault="512153E0" w14:paraId="73B30BC4" w14:textId="1C4AFE63">
      <w:pPr>
        <w:pStyle w:val="CommentText"/>
      </w:pPr>
      <w:r>
        <w:rPr>
          <w:rStyle w:val="CommentReference"/>
        </w:rPr>
        <w:annotationRef/>
      </w:r>
      <w:r w:rsidRPr="0DD91C44" w:rsidR="7047CF9B">
        <w:t>Modificado</w:t>
      </w:r>
    </w:p>
  </w:comment>
</w:comments>
</file>

<file path=word/commentsExtended.xml><?xml version="1.0" encoding="utf-8"?>
<w15:commentsEx xmlns:mc="http://schemas.openxmlformats.org/markup-compatibility/2006" xmlns:w15="http://schemas.microsoft.com/office/word/2012/wordml" mc:Ignorable="w15">
  <w15:commentEx w15:done="0" w15:paraId="3CB72E45"/>
  <w15:commentEx w15:done="1" w15:paraId="5BC9E2B0"/>
  <w15:commentEx w15:done="1" w15:paraId="7073BCD5"/>
  <w15:commentEx w15:done="1" w15:paraId="5785F471" w15:paraIdParent="7073BCD5"/>
  <w15:commentEx w15:done="1" w15:paraId="02A39BF0"/>
  <w15:commentEx w15:done="1" w15:paraId="13AC3BC5" w15:paraIdParent="02A39BF0"/>
  <w15:commentEx w15:done="1" w15:paraId="34DE33E0"/>
  <w15:commentEx w15:done="1" w15:paraId="55ACFC4E" w15:paraIdParent="34DE33E0"/>
  <w15:commentEx w15:done="1" w15:paraId="50A7D834" w15:paraIdParent="34DE33E0"/>
  <w15:commentEx w15:done="1" w15:paraId="55217343" w15:paraIdParent="34DE33E0"/>
  <w15:commentEx w15:done="1" w15:paraId="178084F8"/>
  <w15:commentEx w15:done="1" w15:paraId="064C75D1" w15:paraIdParent="178084F8"/>
  <w15:commentEx w15:done="0" w15:paraId="45BF3DC0"/>
  <w15:commentEx w15:done="0" w15:paraId="061A4066" w15:paraIdParent="45BF3DC0"/>
  <w15:commentEx w15:done="1" w15:paraId="5409D12A"/>
  <w15:commentEx w15:done="1" w15:paraId="19985190" w15:paraIdParent="5409D12A"/>
  <w15:commentEx w15:done="1" w15:paraId="1AD10A4F"/>
  <w15:commentEx w15:done="1" w15:paraId="608529B3" w15:paraIdParent="1AD10A4F"/>
  <w15:commentEx w15:done="1" w15:paraId="7CF5BF03"/>
  <w15:commentEx w15:done="1" w15:paraId="09C5ACC9" w15:paraIdParent="7CF5BF03"/>
  <w15:commentEx w15:done="1" w15:paraId="384CBC17" w15:paraIdParent="7CF5BF03"/>
  <w15:commentEx w15:done="0" w15:paraId="0B53E69E"/>
  <w15:commentEx w15:done="1" w15:paraId="7A774725"/>
  <w15:commentEx w15:done="1" w15:paraId="2A69C027" w15:paraIdParent="7A774725"/>
  <w15:commentEx w15:done="1" w15:paraId="34F112DF"/>
  <w15:commentEx w15:done="1" w15:paraId="1476AFD7" w15:paraIdParent="34F112DF"/>
  <w15:commentEx w15:done="1" w15:paraId="1258B655"/>
  <w15:commentEx w15:done="1" w15:paraId="7CC5DDB7" w15:paraIdParent="1258B655"/>
  <w15:commentEx w15:done="1" w15:paraId="26626D29" w15:paraIdParent="1258B655"/>
  <w15:commentEx w15:done="1" w15:paraId="41CA694D"/>
  <w15:commentEx w15:done="1" w15:paraId="140BC528" w15:paraIdParent="41CA694D"/>
  <w15:commentEx w15:done="1" w15:paraId="047853F6"/>
  <w15:commentEx w15:done="1" w15:paraId="07BC876C"/>
  <w15:commentEx w15:done="1" w15:paraId="0BF3E289"/>
  <w15:commentEx w15:done="0" w15:paraId="126E0F2D"/>
  <w15:commentEx w15:done="1" w15:paraId="11B1A727"/>
  <w15:commentEx w15:done="1" w15:paraId="6DDC6DA2"/>
  <w15:commentEx w15:done="1" w15:paraId="312E15C4"/>
  <w15:commentEx w15:done="1" w15:paraId="66181A77" w15:paraIdParent="312E15C4"/>
  <w15:commentEx w15:done="1" w15:paraId="077CF73C"/>
  <w15:commentEx w15:done="1" w15:paraId="13D0FA32" w15:paraIdParent="077CF73C"/>
  <w15:commentEx w15:done="0" w15:paraId="45CEFD9D"/>
  <w15:commentEx w15:done="0" w15:paraId="3A7A07C7" w15:paraIdParent="45CEFD9D"/>
  <w15:commentEx w15:done="1" w15:paraId="4F392BED"/>
  <w15:commentEx w15:done="1" w15:paraId="2ED661FE"/>
  <w15:commentEx w15:done="1" w15:paraId="6497761E" w15:paraIdParent="2ED661FE"/>
  <w15:commentEx w15:done="0" w15:paraId="5446EA26"/>
  <w15:commentEx w15:done="1" w15:paraId="12CACE7B"/>
  <w15:commentEx w15:done="1" w15:paraId="0C2934A6"/>
  <w15:commentEx w15:done="1" w15:paraId="42A87342" w15:paraIdParent="0C2934A6"/>
  <w15:commentEx w15:done="0" w15:paraId="7E0479E8"/>
  <w15:commentEx w15:done="1" w15:paraId="44B06AE6"/>
  <w15:commentEx w15:done="1" w15:paraId="0E74EC5A" w15:paraIdParent="44B06AE6"/>
  <w15:commentEx w15:done="1" w15:paraId="7CFFD8BE"/>
  <w15:commentEx w15:done="1" w15:paraId="66454EBB"/>
  <w15:commentEx w15:done="0" w15:paraId="67FDF754"/>
  <w15:commentEx w15:done="0" w15:paraId="06039CB4" w15:paraIdParent="67FDF754"/>
  <w15:commentEx w15:done="1" w15:paraId="463BAF3D"/>
  <w15:commentEx w15:done="1" w15:paraId="1CF55999" w15:paraIdParent="463BAF3D"/>
  <w15:commentEx w15:done="1" w15:paraId="3106A092"/>
  <w15:commentEx w15:done="1" w15:paraId="3719C1D8" w15:paraIdParent="3106A092"/>
  <w15:commentEx w15:done="1" w15:paraId="1631A226"/>
  <w15:commentEx w15:done="1" w15:paraId="2B11CA22" w15:paraIdParent="1631A226"/>
  <w15:commentEx w15:done="1" w15:paraId="2FCCF790"/>
  <w15:commentEx w15:done="1" w15:paraId="3DCD449D" w15:paraIdParent="2FCCF790"/>
  <w15:commentEx w15:done="1" w15:paraId="73B30BC4" w15:paraIdParent="0BF3E28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B92E431" w16cex:dateUtc="2025-11-18T11:00:00Z"/>
  <w16cex:commentExtensible w16cex:durableId="43F88EC7" w16cex:dateUtc="2025-11-18T11:03:00Z"/>
  <w16cex:commentExtensible w16cex:durableId="0B9216D9" w16cex:dateUtc="2025-11-11T15:38:00Z"/>
  <w16cex:commentExtensible w16cex:durableId="7C25E161" w16cex:dateUtc="2025-11-18T10:57:00Z"/>
  <w16cex:commentExtensible w16cex:durableId="3832AA6F" w16cex:dateUtc="2025-11-03T13:48:00Z"/>
  <w16cex:commentExtensible w16cex:durableId="0C06C552" w16cex:dateUtc="2025-11-11T13:03:00Z"/>
  <w16cex:commentExtensible w16cex:durableId="312F8418" w16cex:dateUtc="2025-11-03T13:55:00Z"/>
  <w16cex:commentExtensible w16cex:durableId="1713437C" w16cex:dateUtc="2025-11-11T13:05:00Z"/>
  <w16cex:commentExtensible w16cex:durableId="092B1C6F" w16cex:dateUtc="2025-11-24T10:37:00Z"/>
  <w16cex:commentExtensible w16cex:durableId="11697272" w16cex:dateUtc="2026-01-16T08:49:00Z"/>
  <w16cex:commentExtensible w16cex:durableId="405E36CE" w16cex:dateUtc="2025-11-05T09:05:00Z"/>
  <w16cex:commentExtensible w16cex:durableId="6FC245E0" w16cex:dateUtc="2025-11-11T12:49:00Z"/>
  <w16cex:commentExtensible w16cex:durableId="5E1C523E" w16cex:dateUtc="2025-11-05T09:09:00Z"/>
  <w16cex:commentExtensible w16cex:durableId="21D39CA6" w16cex:dateUtc="2025-11-11T12:56:00Z"/>
  <w16cex:commentExtensible w16cex:durableId="7CD2CCA5" w16cex:dateUtc="2025-11-05T09:29:00Z"/>
  <w16cex:commentExtensible w16cex:durableId="4AE60AD6" w16cex:dateUtc="2025-11-11T12:57:00Z"/>
  <w16cex:commentExtensible w16cex:durableId="3E746B9F" w16cex:dateUtc="2025-11-05T09:30:00Z"/>
  <w16cex:commentExtensible w16cex:durableId="041AE42B" w16cex:dateUtc="2025-11-10T08:34:00Z"/>
  <w16cex:commentExtensible w16cex:durableId="0B0ABE0A" w16cex:dateUtc="2025-11-05T09:31:00Z"/>
  <w16cex:commentExtensible w16cex:durableId="6DEC3144" w16cex:dateUtc="2025-11-11T12:59:00Z"/>
  <w16cex:commentExtensible w16cex:durableId="1453F719" w16cex:dateUtc="2026-01-16T10:57:00Z"/>
  <w16cex:commentExtensible w16cex:durableId="09FB35EF" w16cex:dateUtc="2025-11-18T11:47:00Z"/>
  <w16cex:commentExtensible w16cex:durableId="4886D8C9" w16cex:dateUtc="2025-11-18T11:49:00Z"/>
  <w16cex:commentExtensible w16cex:durableId="664AC45B" w16cex:dateUtc="2025-11-24T10:58:00Z"/>
  <w16cex:commentExtensible w16cex:durableId="059F1264" w16cex:dateUtc="2025-11-18T11:49:00Z"/>
  <w16cex:commentExtensible w16cex:durableId="51913EFC" w16cex:dateUtc="2025-11-24T10:59:00Z"/>
  <w16cex:commentExtensible w16cex:durableId="16EF3AAC" w16cex:dateUtc="2025-11-18T11:52:00Z"/>
  <w16cex:commentExtensible w16cex:durableId="4CBAAE6A" w16cex:dateUtc="2025-11-21T13:31:00Z"/>
  <w16cex:commentExtensible w16cex:durableId="304C9020" w16cex:dateUtc="2025-11-24T10:44:00Z"/>
  <w16cex:commentExtensible w16cex:durableId="46A9BDA5" w16cex:dateUtc="2025-11-18T11:55:00Z"/>
  <w16cex:commentExtensible w16cex:durableId="3EC3EAFE" w16cex:dateUtc="2025-11-21T13:32:00Z"/>
  <w16cex:commentExtensible w16cex:durableId="0CF21FAE" w16cex:dateUtc="2025-11-18T12:04:00Z"/>
  <w16cex:commentExtensible w16cex:durableId="4B0CE469" w16cex:dateUtc="2025-11-18T12:07:00Z"/>
  <w16cex:commentExtensible w16cex:durableId="11180270" w16cex:dateUtc="2025-11-18T12:09:00Z"/>
  <w16cex:commentExtensible w16cex:durableId="4925D37A" w16cex:dateUtc="2025-11-18T12:19:00Z"/>
  <w16cex:commentExtensible w16cex:durableId="03A83827" w16cex:dateUtc="2025-11-18T12:25:00Z"/>
  <w16cex:commentExtensible w16cex:durableId="073E3B6C" w16cex:dateUtc="2025-11-18T12:26:00Z"/>
  <w16cex:commentExtensible w16cex:durableId="798781FB" w16cex:dateUtc="2025-11-18T12:31:00Z"/>
  <w16cex:commentExtensible w16cex:durableId="1B7B0CE5" w16cex:dateUtc="2026-01-16T13:34:00Z"/>
  <w16cex:commentExtensible w16cex:durableId="62E32994" w16cex:dateUtc="2025-11-18T12:32:00Z"/>
  <w16cex:commentExtensible w16cex:durableId="0A94E7B2" w16cex:dateUtc="2026-01-16T13:36:00Z"/>
  <w16cex:commentExtensible w16cex:durableId="310DA2AA" w16cex:dateUtc="2025-11-18T12:35:00Z"/>
  <w16cex:commentExtensible w16cex:durableId="6EE2C7C5" w16cex:dateUtc="2026-01-16T13:37:00Z"/>
  <w16cex:commentExtensible w16cex:durableId="1F910968" w16cex:dateUtc="2025-11-18T12:36:00Z"/>
  <w16cex:commentExtensible w16cex:durableId="2EFDF1D8" w16cex:dateUtc="2025-11-02T15:18:00Z"/>
  <w16cex:commentExtensible w16cex:durableId="17D083E8" w16cex:dateUtc="2025-11-18T12:41:00Z"/>
  <w16cex:commentExtensible w16cex:durableId="52F99084" w16cex:dateUtc="2025-11-18T12:46:00Z"/>
  <w16cex:commentExtensible w16cex:durableId="5C03B5F5" w16cex:dateUtc="2025-11-18T12:47:00Z"/>
  <w16cex:commentExtensible w16cex:durableId="0EA7CBF7" w16cex:dateUtc="2025-11-24T13:30:00Z"/>
  <w16cex:commentExtensible w16cex:durableId="2939C97B" w16cex:dateUtc="2026-01-16T09:00:00Z"/>
  <w16cex:commentExtensible w16cex:durableId="28251105" w16cex:dateUtc="2025-11-24T13:33:00Z"/>
  <w16cex:commentExtensible w16cex:durableId="1CA1161E" w16cex:dateUtc="2025-11-24T13:34:00Z"/>
  <w16cex:commentExtensible w16cex:durableId="7976FFC6" w16cex:dateUtc="2026-01-16T10:13:00Z"/>
  <w16cex:commentExtensible w16cex:durableId="1FF2E759" w16cex:dateUtc="2025-11-24T13:35:00Z"/>
  <w16cex:commentExtensible w16cex:durableId="673A02F9" w16cex:dateUtc="2025-11-24T13:35:00Z"/>
  <w16cex:commentExtensible w16cex:durableId="11B2C0D5" w16cex:dateUtc="2025-11-25T08:58:00Z"/>
  <w16cex:commentExtensible w16cex:durableId="02648449" w16cex:dateUtc="2026-01-16T13:43:00Z"/>
  <w16cex:commentExtensible w16cex:durableId="72A8C471" w16cex:dateUtc="2025-11-25T09:38:00Z"/>
  <w16cex:commentExtensible w16cex:durableId="079F9AD2" w16cex:dateUtc="2026-01-16T10:11:00Z"/>
  <w16cex:commentExtensible w16cex:durableId="25ADE8AA" w16cex:dateUtc="2025-11-25T09:40:00Z"/>
  <w16cex:commentExtensible w16cex:durableId="7E942805" w16cex:dateUtc="2026-01-16T10:09:00Z"/>
  <w16cex:commentExtensible w16cex:durableId="1B506899" w16cex:dateUtc="2025-11-25T10:24:00Z"/>
  <w16cex:commentExtensible w16cex:durableId="7E233002" w16cex:dateUtc="2026-01-16T14:05:00Z"/>
  <w16cex:commentExtensible w16cex:durableId="35A1E611" w16cex:dateUtc="2025-11-25T13:54:00Z"/>
  <w16cex:commentExtensible w16cex:durableId="41D6A639" w16cex:dateUtc="2026-01-16T10:21:00Z"/>
  <w16cex:commentExtensible w16cex:durableId="037F1EB5" w16cex:dateUtc="2026-01-26T08:44:32.285Z"/>
</w16cex:commentsExtensible>
</file>

<file path=word/commentsIds.xml><?xml version="1.0" encoding="utf-8"?>
<w16cid:commentsIds xmlns:mc="http://schemas.openxmlformats.org/markup-compatibility/2006" xmlns:w16cid="http://schemas.microsoft.com/office/word/2016/wordml/cid" mc:Ignorable="w16cid">
  <w16cid:commentId w16cid:paraId="3CB72E45" w16cid:durableId="2B92E431"/>
  <w16cid:commentId w16cid:paraId="5BC9E2B0" w16cid:durableId="43F88EC7"/>
  <w16cid:commentId w16cid:paraId="7073BCD5" w16cid:durableId="0B9216D9"/>
  <w16cid:commentId w16cid:paraId="5785F471" w16cid:durableId="7C25E161"/>
  <w16cid:commentId w16cid:paraId="02A39BF0" w16cid:durableId="3832AA6F"/>
  <w16cid:commentId w16cid:paraId="13AC3BC5" w16cid:durableId="0C06C552"/>
  <w16cid:commentId w16cid:paraId="34DE33E0" w16cid:durableId="312F8418"/>
  <w16cid:commentId w16cid:paraId="55ACFC4E" w16cid:durableId="1713437C"/>
  <w16cid:commentId w16cid:paraId="50A7D834" w16cid:durableId="092B1C6F"/>
  <w16cid:commentId w16cid:paraId="55217343" w16cid:durableId="11697272"/>
  <w16cid:commentId w16cid:paraId="178084F8" w16cid:durableId="405E36CE"/>
  <w16cid:commentId w16cid:paraId="064C75D1" w16cid:durableId="6FC245E0"/>
  <w16cid:commentId w16cid:paraId="45BF3DC0" w16cid:durableId="5E1C523E"/>
  <w16cid:commentId w16cid:paraId="061A4066" w16cid:durableId="21D39CA6"/>
  <w16cid:commentId w16cid:paraId="5409D12A" w16cid:durableId="7CD2CCA5"/>
  <w16cid:commentId w16cid:paraId="19985190" w16cid:durableId="4AE60AD6"/>
  <w16cid:commentId w16cid:paraId="1AD10A4F" w16cid:durableId="3E746B9F"/>
  <w16cid:commentId w16cid:paraId="608529B3" w16cid:durableId="041AE42B"/>
  <w16cid:commentId w16cid:paraId="7CF5BF03" w16cid:durableId="0B0ABE0A"/>
  <w16cid:commentId w16cid:paraId="09C5ACC9" w16cid:durableId="6DEC3144"/>
  <w16cid:commentId w16cid:paraId="384CBC17" w16cid:durableId="1453F719"/>
  <w16cid:commentId w16cid:paraId="0B53E69E" w16cid:durableId="09FB35EF"/>
  <w16cid:commentId w16cid:paraId="7A774725" w16cid:durableId="4886D8C9"/>
  <w16cid:commentId w16cid:paraId="2A69C027" w16cid:durableId="664AC45B"/>
  <w16cid:commentId w16cid:paraId="34F112DF" w16cid:durableId="059F1264"/>
  <w16cid:commentId w16cid:paraId="1476AFD7" w16cid:durableId="51913EFC"/>
  <w16cid:commentId w16cid:paraId="1258B655" w16cid:durableId="16EF3AAC"/>
  <w16cid:commentId w16cid:paraId="7CC5DDB7" w16cid:durableId="4CBAAE6A"/>
  <w16cid:commentId w16cid:paraId="26626D29" w16cid:durableId="304C9020"/>
  <w16cid:commentId w16cid:paraId="41CA694D" w16cid:durableId="46A9BDA5"/>
  <w16cid:commentId w16cid:paraId="140BC528" w16cid:durableId="3EC3EAFE"/>
  <w16cid:commentId w16cid:paraId="047853F6" w16cid:durableId="0CF21FAE"/>
  <w16cid:commentId w16cid:paraId="07BC876C" w16cid:durableId="4B0CE469"/>
  <w16cid:commentId w16cid:paraId="0BF3E289" w16cid:durableId="11180270"/>
  <w16cid:commentId w16cid:paraId="126E0F2D" w16cid:durableId="4925D37A"/>
  <w16cid:commentId w16cid:paraId="11B1A727" w16cid:durableId="03A83827"/>
  <w16cid:commentId w16cid:paraId="6DDC6DA2" w16cid:durableId="073E3B6C"/>
  <w16cid:commentId w16cid:paraId="312E15C4" w16cid:durableId="798781FB"/>
  <w16cid:commentId w16cid:paraId="66181A77" w16cid:durableId="1B7B0CE5"/>
  <w16cid:commentId w16cid:paraId="077CF73C" w16cid:durableId="62E32994"/>
  <w16cid:commentId w16cid:paraId="13D0FA32" w16cid:durableId="0A94E7B2"/>
  <w16cid:commentId w16cid:paraId="45CEFD9D" w16cid:durableId="310DA2AA"/>
  <w16cid:commentId w16cid:paraId="3A7A07C7" w16cid:durableId="6EE2C7C5"/>
  <w16cid:commentId w16cid:paraId="4F392BED" w16cid:durableId="1F910968"/>
  <w16cid:commentId w16cid:paraId="2ED661FE" w16cid:durableId="2EFDF1D8"/>
  <w16cid:commentId w16cid:paraId="6497761E" w16cid:durableId="17D083E8"/>
  <w16cid:commentId w16cid:paraId="5446EA26" w16cid:durableId="52F99084"/>
  <w16cid:commentId w16cid:paraId="12CACE7B" w16cid:durableId="5C03B5F5"/>
  <w16cid:commentId w16cid:paraId="0C2934A6" w16cid:durableId="0EA7CBF7"/>
  <w16cid:commentId w16cid:paraId="42A87342" w16cid:durableId="2939C97B"/>
  <w16cid:commentId w16cid:paraId="7E0479E8" w16cid:durableId="28251105"/>
  <w16cid:commentId w16cid:paraId="44B06AE6" w16cid:durableId="1CA1161E"/>
  <w16cid:commentId w16cid:paraId="0E74EC5A" w16cid:durableId="7976FFC6"/>
  <w16cid:commentId w16cid:paraId="7CFFD8BE" w16cid:durableId="1FF2E759"/>
  <w16cid:commentId w16cid:paraId="66454EBB" w16cid:durableId="673A02F9"/>
  <w16cid:commentId w16cid:paraId="67FDF754" w16cid:durableId="11B2C0D5"/>
  <w16cid:commentId w16cid:paraId="06039CB4" w16cid:durableId="02648449"/>
  <w16cid:commentId w16cid:paraId="463BAF3D" w16cid:durableId="72A8C471"/>
  <w16cid:commentId w16cid:paraId="1CF55999" w16cid:durableId="079F9AD2"/>
  <w16cid:commentId w16cid:paraId="3106A092" w16cid:durableId="25ADE8AA"/>
  <w16cid:commentId w16cid:paraId="3719C1D8" w16cid:durableId="7E942805"/>
  <w16cid:commentId w16cid:paraId="1631A226" w16cid:durableId="1B506899"/>
  <w16cid:commentId w16cid:paraId="2B11CA22" w16cid:durableId="7E233002"/>
  <w16cid:commentId w16cid:paraId="2FCCF790" w16cid:durableId="35A1E611"/>
  <w16cid:commentId w16cid:paraId="3DCD449D" w16cid:durableId="41D6A639"/>
  <w16cid:commentId w16cid:paraId="73B30BC4" w16cid:durableId="037F1E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61295" w:rsidRDefault="00B61295" w14:paraId="44381B53" w14:textId="77777777">
      <w:pPr>
        <w:spacing w:before="0" w:after="0"/>
      </w:pPr>
      <w:r>
        <w:separator/>
      </w:r>
    </w:p>
  </w:endnote>
  <w:endnote w:type="continuationSeparator" w:id="0">
    <w:p w:rsidR="00B61295" w:rsidRDefault="00B61295" w14:paraId="53856D58" w14:textId="77777777">
      <w:pPr>
        <w:spacing w:before="0" w:after="0"/>
      </w:pPr>
      <w:r>
        <w:continuationSeparator/>
      </w:r>
    </w:p>
  </w:endnote>
  <w:endnote w:type="continuationNotice" w:id="1">
    <w:p w:rsidR="00B61295" w:rsidRDefault="00B61295" w14:paraId="39C82A26"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Helv">
    <w:altName w:val="Arial"/>
    <w:panose1 w:val="020B0604020202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056955" w:rsidR="006844BB" w:rsidRDefault="00FD4DD4" w14:paraId="525C0750" w14:textId="77777777">
    <w:pPr>
      <w:pStyle w:val="Cuadrodenmerodepgina"/>
      <w:framePr w:wrap="around"/>
    </w:pPr>
    <w:r>
      <w:fldChar w:fldCharType="begin"/>
    </w:r>
    <w:r>
      <w:instrText xml:space="preserve"> PAGE </w:instrText>
    </w:r>
    <w:r>
      <w:fldChar w:fldCharType="separate"/>
    </w:r>
    <w:r>
      <w:rPr>
        <w:noProof/>
      </w:rPr>
      <w:t>43</w:t>
    </w:r>
    <w:r>
      <w:rPr>
        <w:noProof/>
      </w:rPr>
      <w:fldChar w:fldCharType="end"/>
    </w:r>
    <w:r w:rsidRPr="00056955">
      <w:t xml:space="preserve"> </w:t>
    </w:r>
    <w:r w:rsidRPr="00056955">
      <w:rPr>
        <w:b w:val="0"/>
        <w:sz w:val="16"/>
        <w:szCs w:val="16"/>
      </w:rPr>
      <w:t xml:space="preserve">/ </w:t>
    </w:r>
    <w:r w:rsidRPr="00056955">
      <w:rPr>
        <w:b w:val="0"/>
        <w:sz w:val="16"/>
        <w:szCs w:val="16"/>
      </w:rPr>
      <w:fldChar w:fldCharType="begin"/>
    </w:r>
    <w:r w:rsidRPr="00056955">
      <w:rPr>
        <w:b w:val="0"/>
        <w:sz w:val="16"/>
        <w:szCs w:val="16"/>
      </w:rPr>
      <w:instrText xml:space="preserve"> NUMPAGES </w:instrText>
    </w:r>
    <w:r w:rsidRPr="00056955">
      <w:rPr>
        <w:b w:val="0"/>
        <w:sz w:val="16"/>
        <w:szCs w:val="16"/>
      </w:rPr>
      <w:fldChar w:fldCharType="separate"/>
    </w:r>
    <w:r>
      <w:rPr>
        <w:b w:val="0"/>
        <w:noProof/>
        <w:sz w:val="16"/>
        <w:szCs w:val="16"/>
      </w:rPr>
      <w:t>83</w:t>
    </w:r>
    <w:r w:rsidRPr="00056955">
      <w:rPr>
        <w:b w:val="0"/>
        <w:sz w:val="16"/>
        <w:szCs w:val="16"/>
      </w:rPr>
      <w:fldChar w:fldCharType="end"/>
    </w:r>
  </w:p>
  <w:p w:rsidR="006844BB" w:rsidRDefault="00FD4DD4" w14:paraId="2F9179BB" w14:textId="5175BCC7">
    <w:pPr>
      <w:pStyle w:val="Piedepgina"/>
      <w:tabs>
        <w:tab w:val="left" w:pos="2694"/>
      </w:tabs>
      <w:rPr>
        <w:b/>
      </w:rPr>
    </w:pPr>
    <w:r>
      <w:rPr>
        <w:b/>
      </w:rPr>
      <w:t>ASI</w:t>
    </w:r>
    <w:r>
      <w:rPr>
        <w:b/>
      </w:rPr>
      <w:tab/>
    </w:r>
    <w:r w:rsidRPr="00231EC1">
      <w:rPr>
        <w:b/>
      </w:rPr>
      <w:fldChar w:fldCharType="begin"/>
    </w:r>
    <w:r w:rsidRPr="00231EC1">
      <w:rPr>
        <w:b/>
      </w:rPr>
      <w:instrText xml:space="preserve"> IF</w:instrText>
    </w:r>
    <w:r w:rsidRPr="00231EC1">
      <w:rPr>
        <w:b/>
      </w:rPr>
      <w:fldChar w:fldCharType="begin"/>
    </w:r>
    <w:r w:rsidRPr="00231EC1">
      <w:rPr>
        <w:b/>
      </w:rPr>
      <w:instrText xml:space="preserve"> STYLEREF  "Título de portada" </w:instrText>
    </w:r>
    <w:r w:rsidRPr="00231EC1">
      <w:rPr>
        <w:b/>
      </w:rPr>
      <w:fldChar w:fldCharType="separate"/>
    </w:r>
    <w:r w:rsidR="0061407C">
      <w:rPr>
        <w:b/>
        <w:noProof/>
      </w:rPr>
      <w:instrText>Toolkit – Orquestador</w:instrText>
    </w:r>
    <w:r w:rsidRPr="00231EC1">
      <w:rPr>
        <w:b/>
      </w:rPr>
      <w:fldChar w:fldCharType="end"/>
    </w:r>
    <w:r w:rsidRPr="00231EC1">
      <w:rPr>
        <w:b/>
      </w:rPr>
      <w:instrText xml:space="preserve"> </w:instrText>
    </w:r>
    <w:r>
      <w:rPr>
        <w:b/>
      </w:rPr>
      <w:instrText>&lt;&gt;</w:instrText>
    </w:r>
    <w:r w:rsidRPr="00231EC1">
      <w:rPr>
        <w:b/>
      </w:rPr>
      <w:instrText xml:space="preserve"> "" </w:instrText>
    </w:r>
    <w:r>
      <w:rPr>
        <w:b/>
      </w:rPr>
      <w:fldChar w:fldCharType="begin"/>
    </w:r>
    <w:r>
      <w:rPr>
        <w:b/>
      </w:rPr>
      <w:instrText xml:space="preserve"> TITLE </w:instrText>
    </w:r>
    <w:r>
      <w:fldChar w:fldCharType="begin"/>
    </w:r>
    <w:r>
      <w:instrText>STYLEREF  "Título de portada" \* MERGEFORMAT</w:instrText>
    </w:r>
    <w:r>
      <w:fldChar w:fldCharType="separate"/>
    </w:r>
    <w:r w:rsidRPr="0061407C" w:rsidR="0061407C">
      <w:rPr>
        <w:b/>
        <w:bCs/>
        <w:noProof/>
      </w:rPr>
      <w:instrText>Toolkit</w:instrText>
    </w:r>
    <w:r w:rsidR="0061407C">
      <w:rPr>
        <w:noProof/>
      </w:rPr>
      <w:instrText xml:space="preserve"> – Orquestador</w:instrText>
    </w:r>
    <w:r>
      <w:fldChar w:fldCharType="end"/>
    </w:r>
    <w:r>
      <w:rPr>
        <w:b/>
      </w:rPr>
      <w:instrText xml:space="preserve"> </w:instrText>
    </w:r>
    <w:r>
      <w:rPr>
        <w:b/>
      </w:rPr>
      <w:fldChar w:fldCharType="separate"/>
    </w:r>
    <w:r w:rsidR="0061407C">
      <w:rPr>
        <w:b/>
      </w:rPr>
      <w:instrText>Toolkit – Orquestador</w:instrText>
    </w:r>
    <w:r>
      <w:rPr>
        <w:b/>
      </w:rPr>
      <w:fldChar w:fldCharType="end"/>
    </w:r>
    <w:r>
      <w:rPr>
        <w:b/>
      </w:rPr>
      <w:instrText xml:space="preserve"> </w:instrText>
    </w:r>
    <w:r>
      <w:fldChar w:fldCharType="begin"/>
    </w:r>
    <w:r>
      <w:instrText>FILENAME  \* Upper \* MERGEFORMAT</w:instrText>
    </w:r>
    <w:r>
      <w:fldChar w:fldCharType="separate"/>
    </w:r>
    <w:r w:rsidRPr="00975AD5">
      <w:rPr>
        <w:b/>
        <w:noProof/>
      </w:rPr>
      <w:instrText>DOCUMENTO1</w:instrText>
    </w:r>
    <w:r>
      <w:fldChar w:fldCharType="end"/>
    </w:r>
    <w:r w:rsidRPr="00231EC1">
      <w:rPr>
        <w:b/>
      </w:rPr>
      <w:instrText xml:space="preserve"> </w:instrText>
    </w:r>
    <w:r w:rsidRPr="00231EC1">
      <w:rPr>
        <w:b/>
      </w:rPr>
      <w:fldChar w:fldCharType="separate"/>
    </w:r>
    <w:r w:rsidR="0061407C">
      <w:rPr>
        <w:b/>
        <w:noProof/>
      </w:rPr>
      <w:t>Toolkit – Orquestador</w:t>
    </w:r>
    <w:r w:rsidRPr="00231EC1">
      <w:rPr>
        <w:b/>
      </w:rPr>
      <w:fldChar w:fldCharType="end"/>
    </w:r>
  </w:p>
  <w:p w:rsidR="006844BB" w:rsidRDefault="00FD4DD4" w14:paraId="7AF7C376" w14:textId="406839A8">
    <w:pPr>
      <w:pStyle w:val="Piedepgina"/>
    </w:pPr>
    <w:r w:rsidRPr="00231EC1">
      <w:fldChar w:fldCharType="begin"/>
    </w:r>
    <w:r w:rsidRPr="00231EC1">
      <w:instrText xml:space="preserve"> IF</w:instrText>
    </w:r>
    <w:r w:rsidRPr="00231EC1">
      <w:fldChar w:fldCharType="begin"/>
    </w:r>
    <w:r w:rsidRPr="00231EC1">
      <w:instrText xml:space="preserve"> STYLEREF  "</w:instrText>
    </w:r>
    <w:r>
      <w:instrText>Asunto</w:instrText>
    </w:r>
    <w:r w:rsidRPr="00231EC1">
      <w:instrText xml:space="preserve"> de portada" </w:instrText>
    </w:r>
    <w:r w:rsidRPr="00231EC1">
      <w:fldChar w:fldCharType="separate"/>
    </w:r>
    <w:r w:rsidR="0061407C">
      <w:rPr>
        <w:noProof/>
      </w:rPr>
      <w:instrText>Versión 1.4</w:instrText>
    </w:r>
    <w:r w:rsidRPr="00231EC1">
      <w:fldChar w:fldCharType="end"/>
    </w:r>
    <w:r w:rsidRPr="00231EC1">
      <w:instrText xml:space="preserve"> </w:instrText>
    </w:r>
    <w:r>
      <w:instrText xml:space="preserve">&lt;&gt; "" </w:instrText>
    </w:r>
    <w:r>
      <w:fldChar w:fldCharType="begin"/>
    </w:r>
    <w:r>
      <w:instrText xml:space="preserve"> SUBJECT </w:instrText>
    </w:r>
    <w:r w:rsidRPr="00231EC1">
      <w:instrText xml:space="preserve"> </w:instrText>
    </w:r>
    <w:r>
      <w:fldChar w:fldCharType="begin"/>
    </w:r>
    <w:r>
      <w:instrText>STYLEREF  "Asunto de portada"  \* MERGEFORMAT</w:instrText>
    </w:r>
    <w:r>
      <w:fldChar w:fldCharType="separate"/>
    </w:r>
    <w:r w:rsidRPr="0061407C" w:rsidR="0061407C">
      <w:rPr>
        <w:b/>
        <w:bCs/>
        <w:noProof/>
      </w:rPr>
      <w:instrText>Versión 1.4</w:instrText>
    </w:r>
    <w:r>
      <w:fldChar w:fldCharType="end"/>
    </w:r>
    <w:r>
      <w:instrText xml:space="preserve"> </w:instrText>
    </w:r>
    <w:r>
      <w:fldChar w:fldCharType="separate"/>
    </w:r>
    <w:r w:rsidR="0061407C">
      <w:instrText>Versión 1.4</w:instrText>
    </w:r>
    <w:r>
      <w:fldChar w:fldCharType="end"/>
    </w:r>
    <w:r>
      <w:instrText xml:space="preserve"> </w:instrText>
    </w:r>
    <w:r>
      <w:fldChar w:fldCharType="begin"/>
    </w:r>
    <w:r>
      <w:instrText xml:space="preserve"> SAVEDATE  \@ "dd/MM/yyyy" </w:instrText>
    </w:r>
    <w:r w:rsidRPr="00231EC1">
      <w:instrText>\* MERGEFORMAT</w:instrText>
    </w:r>
    <w:r>
      <w:instrText xml:space="preserve"> </w:instrText>
    </w:r>
    <w:r>
      <w:fldChar w:fldCharType="separate"/>
    </w:r>
    <w:r>
      <w:rPr>
        <w:noProof/>
      </w:rPr>
      <w:instrText>00/00/0000</w:instrText>
    </w:r>
    <w:r>
      <w:fldChar w:fldCharType="end"/>
    </w:r>
    <w:r w:rsidRPr="00231EC1">
      <w:instrText xml:space="preserve">  </w:instrText>
    </w:r>
    <w:r w:rsidRPr="00231EC1">
      <w:fldChar w:fldCharType="separate"/>
    </w:r>
    <w:r w:rsidR="0061407C">
      <w:rPr>
        <w:noProof/>
      </w:rPr>
      <w:t>Versión 1.4</w:t>
    </w:r>
    <w:r w:rsidRPr="00231EC1">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D85203" w:rsidR="006844BB" w:rsidRDefault="00FD4DD4" w14:paraId="3139F70E" w14:textId="77777777">
    <w:pPr>
      <w:pStyle w:val="Piedepgina"/>
      <w:jc w:val="center"/>
      <w:rPr>
        <w:sz w:val="16"/>
        <w:szCs w:val="16"/>
      </w:rPr>
    </w:pPr>
    <w:r w:rsidRPr="00D85203">
      <w:rPr>
        <w:sz w:val="16"/>
        <w:szCs w:val="16"/>
        <w:lang w:val="es-ES_tradnl"/>
      </w:rPr>
      <w:t xml:space="preserve">Mediterráneo, 14 </w:t>
    </w:r>
    <w:r w:rsidRPr="00D85203">
      <w:rPr>
        <w:rFonts w:ascii="Wingdings" w:hAnsi="Wingdings" w:eastAsia="Wingdings" w:cs="Wingdings"/>
        <w:sz w:val="16"/>
        <w:szCs w:val="16"/>
        <w:lang w:val="es-ES_tradnl"/>
      </w:rPr>
      <w:t></w:t>
    </w:r>
    <w:r w:rsidRPr="00D85203">
      <w:rPr>
        <w:sz w:val="16"/>
        <w:szCs w:val="16"/>
        <w:lang w:val="es-ES_tradnl"/>
      </w:rPr>
      <w:t xml:space="preserve"> 01010 Vitoria-Gasteiz </w:t>
    </w:r>
    <w:r w:rsidRPr="00D85203">
      <w:rPr>
        <w:rFonts w:ascii="Wingdings" w:hAnsi="Wingdings" w:eastAsia="Wingdings" w:cs="Wingdings"/>
        <w:sz w:val="16"/>
        <w:szCs w:val="16"/>
        <w:lang w:val="es-ES_tradnl"/>
      </w:rPr>
      <w:t></w:t>
    </w:r>
    <w:r w:rsidRPr="00D85203">
      <w:rPr>
        <w:sz w:val="16"/>
        <w:szCs w:val="16"/>
        <w:lang w:val="es-ES_tradnl"/>
      </w:rPr>
      <w:t xml:space="preserve"> Posta-kutxatila / Apartado: 809 </w:t>
    </w:r>
    <w:r w:rsidRPr="00D85203">
      <w:rPr>
        <w:rFonts w:ascii="Wingdings" w:hAnsi="Wingdings" w:eastAsia="Wingdings" w:cs="Wingdings"/>
        <w:sz w:val="16"/>
        <w:szCs w:val="16"/>
        <w:lang w:val="es-ES_tradnl"/>
      </w:rPr>
      <w:t></w:t>
    </w:r>
    <w:r w:rsidRPr="00D85203">
      <w:rPr>
        <w:sz w:val="16"/>
        <w:szCs w:val="16"/>
        <w:lang w:val="es-ES_tradnl"/>
      </w:rPr>
      <w:t xml:space="preserve"> 01080 Vitoria-Gasteiz </w:t>
    </w:r>
    <w:r w:rsidRPr="00D85203">
      <w:rPr>
        <w:rFonts w:ascii="Wingdings" w:hAnsi="Wingdings" w:eastAsia="Wingdings" w:cs="Wingdings"/>
        <w:sz w:val="16"/>
        <w:szCs w:val="16"/>
        <w:lang w:val="es-ES_tradnl"/>
      </w:rPr>
      <w:t></w:t>
    </w:r>
    <w:r w:rsidRPr="00D85203">
      <w:rPr>
        <w:sz w:val="16"/>
        <w:szCs w:val="16"/>
        <w:lang w:val="es-ES_tradnl"/>
      </w:rPr>
      <w:t xml:space="preserve"> Tel. 945 01 73 00* </w:t>
    </w:r>
    <w:r w:rsidRPr="00D85203">
      <w:rPr>
        <w:rFonts w:ascii="Wingdings" w:hAnsi="Wingdings" w:eastAsia="Wingdings" w:cs="Wingdings"/>
        <w:sz w:val="16"/>
        <w:szCs w:val="16"/>
        <w:lang w:val="es-ES_tradnl"/>
      </w:rPr>
      <w:t></w:t>
    </w:r>
    <w:r w:rsidRPr="00D85203">
      <w:rPr>
        <w:sz w:val="16"/>
        <w:szCs w:val="16"/>
        <w:lang w:val="es-ES_tradnl"/>
      </w:rPr>
      <w:t xml:space="preserve"> Fax. 945 01 73 01 </w:t>
    </w:r>
    <w:r w:rsidRPr="00D85203">
      <w:rPr>
        <w:rFonts w:ascii="Wingdings" w:hAnsi="Wingdings" w:eastAsia="Wingdings" w:cs="Wingdings"/>
        <w:sz w:val="16"/>
        <w:szCs w:val="16"/>
        <w:lang w:val="es-ES_tradnl"/>
      </w:rPr>
      <w:t></w:t>
    </w:r>
    <w:r w:rsidRPr="00D85203">
      <w:rPr>
        <w:sz w:val="16"/>
        <w:szCs w:val="16"/>
        <w:lang w:val="es-ES_tradnl"/>
      </w:rPr>
      <w:t xml:space="preserve"> </w:t>
    </w:r>
    <w:hyperlink w:history="1" r:id="rId1">
      <w:r w:rsidRPr="00FE5801">
        <w:rPr>
          <w:rStyle w:val="Hipervnculo"/>
          <w:sz w:val="16"/>
          <w:szCs w:val="16"/>
          <w:lang w:val="es-ES_tradnl"/>
        </w:rPr>
        <w:t>www.ejie.eus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61295" w:rsidRDefault="00B61295" w14:paraId="0576FA94" w14:textId="77777777">
      <w:pPr>
        <w:spacing w:before="0" w:after="0"/>
      </w:pPr>
      <w:r>
        <w:separator/>
      </w:r>
    </w:p>
  </w:footnote>
  <w:footnote w:type="continuationSeparator" w:id="0">
    <w:p w:rsidR="00B61295" w:rsidRDefault="00B61295" w14:paraId="4DCA84AD" w14:textId="77777777">
      <w:pPr>
        <w:spacing w:before="0" w:after="0"/>
      </w:pPr>
      <w:r>
        <w:continuationSeparator/>
      </w:r>
    </w:p>
  </w:footnote>
  <w:footnote w:type="continuationNotice" w:id="1">
    <w:p w:rsidR="00B61295" w:rsidRDefault="00B61295" w14:paraId="4B001BAA" w14:textId="7777777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6844BB" w:rsidRDefault="00FD4DD4" w14:paraId="37D4F0F0" w14:textId="77777777">
    <w:pPr>
      <w:jc w:val="right"/>
    </w:pPr>
    <w:r>
      <w:rPr>
        <w:noProof/>
      </w:rPr>
      <w:drawing>
        <wp:inline distT="0" distB="0" distL="0" distR="0" wp14:anchorId="5EC7B88A" wp14:editId="2EFF7A46">
          <wp:extent cx="1804670" cy="349885"/>
          <wp:effectExtent l="19050" t="0" r="5080" b="0"/>
          <wp:docPr id="332176222" name="Imagen 332176222" descr="Descripción: EJIE_ZB_Pos_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EJIE_ZB_Pos_Hor"/>
                  <pic:cNvPicPr>
                    <a:picLocks noChangeAspect="1" noChangeArrowheads="1"/>
                  </pic:cNvPicPr>
                </pic:nvPicPr>
                <pic:blipFill>
                  <a:blip r:embed="rId1"/>
                  <a:srcRect/>
                  <a:stretch>
                    <a:fillRect/>
                  </a:stretch>
                </pic:blipFill>
                <pic:spPr bwMode="auto">
                  <a:xfrm>
                    <a:off x="0" y="0"/>
                    <a:ext cx="1804670" cy="34988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sdtfl w16du wp14">
  <w:p w:rsidR="006844BB" w:rsidRDefault="00FD4DD4" w14:paraId="76B13DAA" w14:textId="77777777">
    <w:pPr>
      <w:pStyle w:val="Encabezado"/>
      <w:tabs>
        <w:tab w:val="clear" w:pos="4252"/>
        <w:tab w:val="clear" w:pos="8504"/>
        <w:tab w:val="center" w:pos="4913"/>
      </w:tabs>
      <w:ind w:left="360"/>
    </w:pPr>
    <w:r>
      <w:rPr>
        <w:noProof/>
      </w:rPr>
      <mc:AlternateContent>
        <mc:Choice Requires="wpg">
          <w:drawing>
            <wp:anchor distT="0" distB="0" distL="114300" distR="114300" simplePos="0" relativeHeight="251658240" behindDoc="0" locked="0" layoutInCell="1" allowOverlap="1" wp14:anchorId="1A0297BD" wp14:editId="7083EBFF">
              <wp:simplePos x="0" y="0"/>
              <wp:positionH relativeFrom="column">
                <wp:posOffset>1012190</wp:posOffset>
              </wp:positionH>
              <wp:positionV relativeFrom="paragraph">
                <wp:posOffset>3679190</wp:posOffset>
              </wp:positionV>
              <wp:extent cx="5615305" cy="446405"/>
              <wp:effectExtent l="0" t="0" r="4445" b="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5305" cy="446405"/>
                        <a:chOff x="3069" y="6588"/>
                        <a:chExt cx="8843" cy="703"/>
                      </a:xfrm>
                    </wpg:grpSpPr>
                    <wps:wsp>
                      <wps:cNvPr id="7" name="Rectangle 1"/>
                      <wps:cNvSpPr>
                        <a:spLocks noChangeArrowheads="1"/>
                      </wps:cNvSpPr>
                      <wps:spPr bwMode="auto">
                        <a:xfrm>
                          <a:off x="3069" y="6588"/>
                          <a:ext cx="8843" cy="397"/>
                        </a:xfrm>
                        <a:prstGeom prst="rect">
                          <a:avLst/>
                        </a:prstGeom>
                        <a:solidFill>
                          <a:srgbClr val="98D6D6"/>
                        </a:soli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s:wsp>
                      <wps:cNvPr id="8" name="Rectangle 2"/>
                      <wps:cNvSpPr>
                        <a:spLocks noChangeArrowheads="1"/>
                      </wps:cNvSpPr>
                      <wps:spPr bwMode="auto">
                        <a:xfrm rot="5400000">
                          <a:off x="2922" y="6743"/>
                          <a:ext cx="699" cy="397"/>
                        </a:xfrm>
                        <a:prstGeom prst="rect">
                          <a:avLst/>
                        </a:prstGeom>
                        <a:solidFill>
                          <a:srgbClr val="98D6D6"/>
                        </a:soli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2E085DC0">
            <v:group id="Group 9" style="position:absolute;margin-left:79.7pt;margin-top:289.7pt;width:442.15pt;height:35.15pt;z-index:251659264" coordsize="8843,703" coordorigin="3069,6588" o:spid="_x0000_s1026" w14:anchorId="34F9CF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">
              <v:rect id="Rectangle 1" style="position:absolute;left:3069;top:6588;width:8843;height:397;visibility:visible;mso-wrap-style:square;v-text-anchor:top" o:spid="_x0000_s1027" fillcolor="#98d6d6" stroked="f" strokecolor="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"/>
              <v:rect id="Rectangle 2" style="position:absolute;left:2922;top:6743;width:699;height:397;rotation:90;visibility:visible;mso-wrap-style:square;v-text-anchor:top" o:spid="_x0000_s1028" fillcolor="#98d6d6" stroked="f" strokecolor="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"/>
            </v:group>
          </w:pict>
        </mc:Fallback>
      </mc:AlternateContent>
    </w:r>
    <w:r>
      <w:rPr>
        <w:noProof/>
      </w:rPr>
      <w:drawing>
        <wp:inline distT="0" distB="0" distL="0" distR="0" wp14:anchorId="10019AA3" wp14:editId="28962294">
          <wp:extent cx="1804670" cy="1908175"/>
          <wp:effectExtent l="19050" t="0" r="5080" b="0"/>
          <wp:docPr id="418945688" name="Imagen 418945688" descr="Descripción: EJIE_Ko_Pos_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EJIE_Ko_Pos_Ver"/>
                  <pic:cNvPicPr>
                    <a:picLocks noChangeAspect="1" noChangeArrowheads="1"/>
                  </pic:cNvPicPr>
                </pic:nvPicPr>
                <pic:blipFill>
                  <a:blip r:embed="rId1"/>
                  <a:srcRect/>
                  <a:stretch>
                    <a:fillRect/>
                  </a:stretch>
                </pic:blipFill>
                <pic:spPr bwMode="auto">
                  <a:xfrm>
                    <a:off x="0" y="0"/>
                    <a:ext cx="1804670" cy="1908175"/>
                  </a:xfrm>
                  <a:prstGeom prst="rect">
                    <a:avLst/>
                  </a:prstGeom>
                  <a:noFill/>
                  <a:ln w="9525">
                    <a:noFill/>
                    <a:miter lim="800000"/>
                    <a:headEnd/>
                    <a:tailEnd/>
                  </a:ln>
                </pic:spPr>
              </pic:pic>
            </a:graphicData>
          </a:graphic>
        </wp:inline>
      </w:drawing>
    </w:r>
  </w:p>
  <w:p w:rsidR="006844BB" w:rsidP="1B756A3A" w:rsidRDefault="00FD4DD4" w14:paraId="08979481" w14:textId="77777777">
    <w:pPr>
      <w:pStyle w:val="Borradorprimeracabece"/>
      <w:tabs>
        <w:tab w:val="left" w:pos="2370"/>
        <w:tab w:val="right" w:pos="8794"/>
      </w:tabs>
      <w:ind w:left="0" w:firstLine="0"/>
      <w:jc w:val="left"/>
    </w:pPr>
    <w:r>
      <w:tab/>
    </w:r>
    <w:r>
      <w:tab/>
    </w:r>
    <w:r w:rsidR="00A05381">
      <w:rPr>
        <w:noProof/>
      </w:rPr>
      <w:object w:dxaOrig="150" w:dyaOrig="288" w14:anchorId="5165575A">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5pt;height:14.25pt" fillcolor="window" type="#_x0000_t75">
          <v:imagedata o:title="" r:id="rId2"/>
        </v:shape>
        <o:OLEObject Type="Embed" ProgID="Equation.2" ShapeID="_x0000_i1025" DrawAspect="Content" ObjectID="_1830397988" r:id="rId3">
          <o:FieldCodes>\s \* MERGEFORMAT</o:FieldCodes>
        </o:OLEObject>
      </w:object>
    </w:r>
    <w:r w:rsidR="1B756A3A">
      <w:t xml:space="preserve">                                               </w:t>
    </w:r>
    <w:r w:rsidRPr="005B11FE" w:rsidR="1B756A3A">
      <w:rPr>
        <w:sz w:val="16"/>
        <w:szCs w:val="16"/>
      </w:rPr>
      <w:t xml:space="preserve">Versión </w:t>
    </w:r>
    <w:r w:rsidR="1B756A3A">
      <w:rPr>
        <w:sz w:val="16"/>
        <w:szCs w:val="16"/>
      </w:rPr>
      <w:t xml:space="preserve">plantilla </w:t>
    </w:r>
    <w:r w:rsidRPr="005B11FE">
      <w:rPr>
        <w:sz w:val="16"/>
        <w:szCs w:val="16"/>
      </w:rPr>
      <w:fldChar w:fldCharType="begin"/>
    </w:r>
    <w:r w:rsidRPr="005B11FE">
      <w:rPr>
        <w:sz w:val="16"/>
        <w:szCs w:val="16"/>
      </w:rPr>
      <w:instrText xml:space="preserve"> DOCPROPERTY  TemplateVersion  \* MERGEFORMAT </w:instrText>
    </w:r>
    <w:r w:rsidRPr="005B11FE">
      <w:rPr>
        <w:sz w:val="16"/>
        <w:szCs w:val="16"/>
      </w:rPr>
      <w:fldChar w:fldCharType="separate"/>
    </w:r>
    <w:r w:rsidRPr="1B756A3A" w:rsidR="1B756A3A">
      <w:rPr>
        <w:b w:val="0"/>
        <w:sz w:val="16"/>
        <w:szCs w:val="16"/>
        <w:lang w:val="es-ES"/>
      </w:rPr>
      <w:t>1.4</w:t>
    </w:r>
    <w:r w:rsidRPr="005B11FE">
      <w:rPr>
        <w:sz w:val="16"/>
        <w:szCs w:val="16"/>
      </w:rPr>
      <w:fldChar w:fldCharType="end"/>
    </w:r>
  </w:p>
  <w:p w:rsidR="006844BB" w:rsidRDefault="006844BB" w14:paraId="3A28C226" w14:textId="77777777">
    <w:pPr>
      <w:pStyle w:val="Encabezado"/>
      <w:tabs>
        <w:tab w:val="clear" w:pos="4252"/>
        <w:tab w:val="clear" w:pos="8504"/>
        <w:tab w:val="center" w:pos="4913"/>
      </w:tabs>
      <w:ind w:lef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12">
    <w:nsid w:val="474c9b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6A585A"/>
    <w:multiLevelType w:val="multilevel"/>
    <w:tmpl w:val="69E02F78"/>
    <w:styleLink w:val="EstiloConvietasSymbolsmboloIzquierda063cmSangraf"/>
    <w:lvl w:ilvl="0">
      <w:start w:val="1"/>
      <w:numFmt w:val="bullet"/>
      <w:lvlText w:val=""/>
      <w:lvlJc w:val="left"/>
      <w:pPr>
        <w:ind w:left="720" w:hanging="360"/>
      </w:pPr>
      <w:rPr>
        <w:rFonts w:hint="default" w:ascii="Wingdings" w:hAnsi="Wingdings"/>
        <w:color w:val="auto"/>
        <w:sz w:val="24"/>
      </w:rPr>
    </w:lvl>
    <w:lvl w:ilvl="1">
      <w:start w:val="1"/>
      <w:numFmt w:val="bullet"/>
      <w:lvlText w:val="-"/>
      <w:lvlJc w:val="left"/>
      <w:pPr>
        <w:ind w:left="1440" w:hanging="360"/>
      </w:pPr>
      <w:rPr>
        <w:rFonts w:hint="default" w:ascii="Courier New" w:hAnsi="Courier New"/>
      </w:rPr>
    </w:lvl>
    <w:lvl w:ilvl="2">
      <w:start w:val="1"/>
      <w:numFmt w:val="bullet"/>
      <w:lvlText w:val=""/>
      <w:lvlJc w:val="left"/>
      <w:pPr>
        <w:ind w:left="2160" w:hanging="360"/>
      </w:pPr>
      <w:rPr>
        <w:rFonts w:hint="default" w:ascii="Symbol" w:hAnsi="Symbol"/>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 w15:restartNumberingAfterBreak="0">
    <w:nsid w:val="043E04B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CE6CEC"/>
    <w:multiLevelType w:val="multilevel"/>
    <w:tmpl w:val="D31463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7281A82"/>
    <w:multiLevelType w:val="hybridMultilevel"/>
    <w:tmpl w:val="B81EFD90"/>
    <w:lvl w:ilvl="0" w:tplc="328816E0">
      <w:start w:val="1"/>
      <w:numFmt w:val="bullet"/>
      <w:lvlText w:val=""/>
      <w:lvlJc w:val="left"/>
      <w:pPr>
        <w:ind w:left="720" w:hanging="360"/>
      </w:pPr>
      <w:rPr>
        <w:rFonts w:hint="default" w:ascii="Symbol" w:hAnsi="Symbol"/>
      </w:rPr>
    </w:lvl>
    <w:lvl w:ilvl="1" w:tplc="D0D89072">
      <w:start w:val="1"/>
      <w:numFmt w:val="bullet"/>
      <w:lvlText w:val="o"/>
      <w:lvlJc w:val="left"/>
      <w:pPr>
        <w:ind w:left="1440" w:hanging="360"/>
      </w:pPr>
      <w:rPr>
        <w:rFonts w:hint="default" w:ascii="Courier New" w:hAnsi="Courier New"/>
      </w:rPr>
    </w:lvl>
    <w:lvl w:ilvl="2" w:tplc="0DAA7C2A">
      <w:start w:val="1"/>
      <w:numFmt w:val="bullet"/>
      <w:lvlText w:val=""/>
      <w:lvlJc w:val="left"/>
      <w:pPr>
        <w:ind w:left="2160" w:hanging="360"/>
      </w:pPr>
      <w:rPr>
        <w:rFonts w:hint="default" w:ascii="Wingdings" w:hAnsi="Wingdings"/>
      </w:rPr>
    </w:lvl>
    <w:lvl w:ilvl="3" w:tplc="DCD451CE">
      <w:start w:val="1"/>
      <w:numFmt w:val="bullet"/>
      <w:lvlText w:val=""/>
      <w:lvlJc w:val="left"/>
      <w:pPr>
        <w:ind w:left="2880" w:hanging="360"/>
      </w:pPr>
      <w:rPr>
        <w:rFonts w:hint="default" w:ascii="Symbol" w:hAnsi="Symbol"/>
      </w:rPr>
    </w:lvl>
    <w:lvl w:ilvl="4" w:tplc="A9546DD6">
      <w:start w:val="1"/>
      <w:numFmt w:val="bullet"/>
      <w:lvlText w:val="o"/>
      <w:lvlJc w:val="left"/>
      <w:pPr>
        <w:ind w:left="3600" w:hanging="360"/>
      </w:pPr>
      <w:rPr>
        <w:rFonts w:hint="default" w:ascii="Courier New" w:hAnsi="Courier New"/>
      </w:rPr>
    </w:lvl>
    <w:lvl w:ilvl="5" w:tplc="0A42C28A">
      <w:start w:val="1"/>
      <w:numFmt w:val="bullet"/>
      <w:lvlText w:val=""/>
      <w:lvlJc w:val="left"/>
      <w:pPr>
        <w:ind w:left="4320" w:hanging="360"/>
      </w:pPr>
      <w:rPr>
        <w:rFonts w:hint="default" w:ascii="Wingdings" w:hAnsi="Wingdings"/>
      </w:rPr>
    </w:lvl>
    <w:lvl w:ilvl="6" w:tplc="CEB8DD06">
      <w:start w:val="1"/>
      <w:numFmt w:val="bullet"/>
      <w:lvlText w:val=""/>
      <w:lvlJc w:val="left"/>
      <w:pPr>
        <w:ind w:left="5040" w:hanging="360"/>
      </w:pPr>
      <w:rPr>
        <w:rFonts w:hint="default" w:ascii="Symbol" w:hAnsi="Symbol"/>
      </w:rPr>
    </w:lvl>
    <w:lvl w:ilvl="7" w:tplc="DEEED2B2">
      <w:start w:val="1"/>
      <w:numFmt w:val="bullet"/>
      <w:lvlText w:val="o"/>
      <w:lvlJc w:val="left"/>
      <w:pPr>
        <w:ind w:left="5760" w:hanging="360"/>
      </w:pPr>
      <w:rPr>
        <w:rFonts w:hint="default" w:ascii="Courier New" w:hAnsi="Courier New"/>
      </w:rPr>
    </w:lvl>
    <w:lvl w:ilvl="8" w:tplc="9A449822">
      <w:start w:val="1"/>
      <w:numFmt w:val="bullet"/>
      <w:lvlText w:val=""/>
      <w:lvlJc w:val="left"/>
      <w:pPr>
        <w:ind w:left="6480" w:hanging="360"/>
      </w:pPr>
      <w:rPr>
        <w:rFonts w:hint="default" w:ascii="Wingdings" w:hAnsi="Wingdings"/>
      </w:rPr>
    </w:lvl>
  </w:abstractNum>
  <w:abstractNum w:abstractNumId="4" w15:restartNumberingAfterBreak="0">
    <w:nsid w:val="0812439D"/>
    <w:multiLevelType w:val="hybridMultilevel"/>
    <w:tmpl w:val="FFFFFFFF"/>
    <w:lvl w:ilvl="0" w:tplc="EDDA6546">
      <w:start w:val="1"/>
      <w:numFmt w:val="bullet"/>
      <w:lvlText w:val=""/>
      <w:lvlJc w:val="left"/>
      <w:pPr>
        <w:ind w:left="720" w:hanging="360"/>
      </w:pPr>
      <w:rPr>
        <w:rFonts w:hint="default" w:ascii="Symbol" w:hAnsi="Symbol"/>
      </w:rPr>
    </w:lvl>
    <w:lvl w:ilvl="1" w:tplc="BC4EB59E">
      <w:start w:val="1"/>
      <w:numFmt w:val="bullet"/>
      <w:lvlText w:val="o"/>
      <w:lvlJc w:val="left"/>
      <w:pPr>
        <w:ind w:left="1440" w:hanging="360"/>
      </w:pPr>
      <w:rPr>
        <w:rFonts w:hint="default" w:ascii="Courier New" w:hAnsi="Courier New"/>
      </w:rPr>
    </w:lvl>
    <w:lvl w:ilvl="2" w:tplc="F93AB3F8">
      <w:start w:val="1"/>
      <w:numFmt w:val="bullet"/>
      <w:lvlText w:val=""/>
      <w:lvlJc w:val="left"/>
      <w:pPr>
        <w:ind w:left="2160" w:hanging="360"/>
      </w:pPr>
      <w:rPr>
        <w:rFonts w:hint="default" w:ascii="Wingdings" w:hAnsi="Wingdings"/>
      </w:rPr>
    </w:lvl>
    <w:lvl w:ilvl="3" w:tplc="B17EDE2A">
      <w:start w:val="1"/>
      <w:numFmt w:val="bullet"/>
      <w:lvlText w:val=""/>
      <w:lvlJc w:val="left"/>
      <w:pPr>
        <w:ind w:left="2880" w:hanging="360"/>
      </w:pPr>
      <w:rPr>
        <w:rFonts w:hint="default" w:ascii="Symbol" w:hAnsi="Symbol"/>
      </w:rPr>
    </w:lvl>
    <w:lvl w:ilvl="4" w:tplc="8108775C">
      <w:start w:val="1"/>
      <w:numFmt w:val="bullet"/>
      <w:lvlText w:val="o"/>
      <w:lvlJc w:val="left"/>
      <w:pPr>
        <w:ind w:left="3600" w:hanging="360"/>
      </w:pPr>
      <w:rPr>
        <w:rFonts w:hint="default" w:ascii="Courier New" w:hAnsi="Courier New"/>
      </w:rPr>
    </w:lvl>
    <w:lvl w:ilvl="5" w:tplc="76423DA2">
      <w:start w:val="1"/>
      <w:numFmt w:val="bullet"/>
      <w:lvlText w:val=""/>
      <w:lvlJc w:val="left"/>
      <w:pPr>
        <w:ind w:left="4320" w:hanging="360"/>
      </w:pPr>
      <w:rPr>
        <w:rFonts w:hint="default" w:ascii="Wingdings" w:hAnsi="Wingdings"/>
      </w:rPr>
    </w:lvl>
    <w:lvl w:ilvl="6" w:tplc="C9767258">
      <w:start w:val="1"/>
      <w:numFmt w:val="bullet"/>
      <w:lvlText w:val=""/>
      <w:lvlJc w:val="left"/>
      <w:pPr>
        <w:ind w:left="5040" w:hanging="360"/>
      </w:pPr>
      <w:rPr>
        <w:rFonts w:hint="default" w:ascii="Symbol" w:hAnsi="Symbol"/>
      </w:rPr>
    </w:lvl>
    <w:lvl w:ilvl="7" w:tplc="1E6C5500">
      <w:start w:val="1"/>
      <w:numFmt w:val="bullet"/>
      <w:lvlText w:val="o"/>
      <w:lvlJc w:val="left"/>
      <w:pPr>
        <w:ind w:left="5760" w:hanging="360"/>
      </w:pPr>
      <w:rPr>
        <w:rFonts w:hint="default" w:ascii="Courier New" w:hAnsi="Courier New"/>
      </w:rPr>
    </w:lvl>
    <w:lvl w:ilvl="8" w:tplc="7804D126">
      <w:start w:val="1"/>
      <w:numFmt w:val="bullet"/>
      <w:lvlText w:val=""/>
      <w:lvlJc w:val="left"/>
      <w:pPr>
        <w:ind w:left="6480" w:hanging="360"/>
      </w:pPr>
      <w:rPr>
        <w:rFonts w:hint="default" w:ascii="Wingdings" w:hAnsi="Wingdings"/>
      </w:rPr>
    </w:lvl>
  </w:abstractNum>
  <w:abstractNum w:abstractNumId="5" w15:restartNumberingAfterBreak="0">
    <w:nsid w:val="099718D3"/>
    <w:multiLevelType w:val="multilevel"/>
    <w:tmpl w:val="F880D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127C43"/>
    <w:multiLevelType w:val="multilevel"/>
    <w:tmpl w:val="B7D27B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A2B4667"/>
    <w:multiLevelType w:val="hybridMultilevel"/>
    <w:tmpl w:val="95068700"/>
    <w:lvl w:ilvl="0" w:tplc="7346AB74">
      <w:start w:val="1"/>
      <w:numFmt w:val="decimal"/>
      <w:lvlText w:val="%1."/>
      <w:lvlJc w:val="left"/>
      <w:pPr>
        <w:ind w:left="456" w:hanging="456"/>
      </w:pPr>
      <w:rPr>
        <w:rFonts w:hint="default"/>
      </w:rPr>
    </w:lvl>
    <w:lvl w:ilvl="1" w:tplc="0C0A0019" w:tentative="1">
      <w:start w:val="1"/>
      <w:numFmt w:val="lowerLetter"/>
      <w:lvlText w:val="%2."/>
      <w:lvlJc w:val="left"/>
      <w:pPr>
        <w:ind w:left="-261" w:hanging="360"/>
      </w:pPr>
    </w:lvl>
    <w:lvl w:ilvl="2" w:tplc="0C0A001B" w:tentative="1">
      <w:start w:val="1"/>
      <w:numFmt w:val="lowerRoman"/>
      <w:lvlText w:val="%3."/>
      <w:lvlJc w:val="right"/>
      <w:pPr>
        <w:ind w:left="459" w:hanging="180"/>
      </w:pPr>
    </w:lvl>
    <w:lvl w:ilvl="3" w:tplc="0C0A000F" w:tentative="1">
      <w:start w:val="1"/>
      <w:numFmt w:val="decimal"/>
      <w:lvlText w:val="%4."/>
      <w:lvlJc w:val="left"/>
      <w:pPr>
        <w:ind w:left="1179" w:hanging="360"/>
      </w:pPr>
    </w:lvl>
    <w:lvl w:ilvl="4" w:tplc="0C0A0019" w:tentative="1">
      <w:start w:val="1"/>
      <w:numFmt w:val="lowerLetter"/>
      <w:lvlText w:val="%5."/>
      <w:lvlJc w:val="left"/>
      <w:pPr>
        <w:ind w:left="1899" w:hanging="360"/>
      </w:pPr>
    </w:lvl>
    <w:lvl w:ilvl="5" w:tplc="0C0A001B" w:tentative="1">
      <w:start w:val="1"/>
      <w:numFmt w:val="lowerRoman"/>
      <w:lvlText w:val="%6."/>
      <w:lvlJc w:val="right"/>
      <w:pPr>
        <w:ind w:left="2619" w:hanging="180"/>
      </w:pPr>
    </w:lvl>
    <w:lvl w:ilvl="6" w:tplc="0C0A000F" w:tentative="1">
      <w:start w:val="1"/>
      <w:numFmt w:val="decimal"/>
      <w:lvlText w:val="%7."/>
      <w:lvlJc w:val="left"/>
      <w:pPr>
        <w:ind w:left="3339" w:hanging="360"/>
      </w:pPr>
    </w:lvl>
    <w:lvl w:ilvl="7" w:tplc="0C0A0019" w:tentative="1">
      <w:start w:val="1"/>
      <w:numFmt w:val="lowerLetter"/>
      <w:lvlText w:val="%8."/>
      <w:lvlJc w:val="left"/>
      <w:pPr>
        <w:ind w:left="4059" w:hanging="360"/>
      </w:pPr>
    </w:lvl>
    <w:lvl w:ilvl="8" w:tplc="0C0A001B" w:tentative="1">
      <w:start w:val="1"/>
      <w:numFmt w:val="lowerRoman"/>
      <w:lvlText w:val="%9."/>
      <w:lvlJc w:val="right"/>
      <w:pPr>
        <w:ind w:left="4779" w:hanging="180"/>
      </w:pPr>
    </w:lvl>
  </w:abstractNum>
  <w:abstractNum w:abstractNumId="8" w15:restartNumberingAfterBreak="0">
    <w:nsid w:val="0E3D7F54"/>
    <w:multiLevelType w:val="hybridMultilevel"/>
    <w:tmpl w:val="306C230A"/>
    <w:lvl w:ilvl="0" w:tplc="F03A64FE">
      <w:start w:val="1"/>
      <w:numFmt w:val="bullet"/>
      <w:lvlText w:val=""/>
      <w:lvlJc w:val="left"/>
      <w:pPr>
        <w:ind w:left="720" w:hanging="360"/>
      </w:pPr>
      <w:rPr>
        <w:rFonts w:hint="default" w:ascii="Symbol" w:hAnsi="Symbol"/>
      </w:rPr>
    </w:lvl>
    <w:lvl w:ilvl="1" w:tplc="C1AEB9E6">
      <w:start w:val="1"/>
      <w:numFmt w:val="bullet"/>
      <w:lvlText w:val="o"/>
      <w:lvlJc w:val="left"/>
      <w:pPr>
        <w:ind w:left="1440" w:hanging="360"/>
      </w:pPr>
      <w:rPr>
        <w:rFonts w:hint="default" w:ascii="Courier New" w:hAnsi="Courier New"/>
      </w:rPr>
    </w:lvl>
    <w:lvl w:ilvl="2" w:tplc="1C322E7A">
      <w:start w:val="1"/>
      <w:numFmt w:val="bullet"/>
      <w:lvlText w:val=""/>
      <w:lvlJc w:val="left"/>
      <w:pPr>
        <w:ind w:left="2160" w:hanging="360"/>
      </w:pPr>
      <w:rPr>
        <w:rFonts w:hint="default" w:ascii="Wingdings" w:hAnsi="Wingdings"/>
      </w:rPr>
    </w:lvl>
    <w:lvl w:ilvl="3" w:tplc="8C7CD2B2">
      <w:start w:val="1"/>
      <w:numFmt w:val="bullet"/>
      <w:lvlText w:val=""/>
      <w:lvlJc w:val="left"/>
      <w:pPr>
        <w:ind w:left="2880" w:hanging="360"/>
      </w:pPr>
      <w:rPr>
        <w:rFonts w:hint="default" w:ascii="Symbol" w:hAnsi="Symbol"/>
      </w:rPr>
    </w:lvl>
    <w:lvl w:ilvl="4" w:tplc="89E494C8" w:tentative="1">
      <w:start w:val="1"/>
      <w:numFmt w:val="bullet"/>
      <w:lvlText w:val="o"/>
      <w:lvlJc w:val="left"/>
      <w:pPr>
        <w:ind w:left="3600" w:hanging="360"/>
      </w:pPr>
      <w:rPr>
        <w:rFonts w:hint="default" w:ascii="Courier New" w:hAnsi="Courier New"/>
      </w:rPr>
    </w:lvl>
    <w:lvl w:ilvl="5" w:tplc="3FDA1924" w:tentative="1">
      <w:start w:val="1"/>
      <w:numFmt w:val="bullet"/>
      <w:lvlText w:val=""/>
      <w:lvlJc w:val="left"/>
      <w:pPr>
        <w:ind w:left="4320" w:hanging="360"/>
      </w:pPr>
      <w:rPr>
        <w:rFonts w:hint="default" w:ascii="Wingdings" w:hAnsi="Wingdings"/>
      </w:rPr>
    </w:lvl>
    <w:lvl w:ilvl="6" w:tplc="0338DC74" w:tentative="1">
      <w:start w:val="1"/>
      <w:numFmt w:val="bullet"/>
      <w:lvlText w:val=""/>
      <w:lvlJc w:val="left"/>
      <w:pPr>
        <w:ind w:left="5040" w:hanging="360"/>
      </w:pPr>
      <w:rPr>
        <w:rFonts w:hint="default" w:ascii="Symbol" w:hAnsi="Symbol"/>
      </w:rPr>
    </w:lvl>
    <w:lvl w:ilvl="7" w:tplc="E7486A44" w:tentative="1">
      <w:start w:val="1"/>
      <w:numFmt w:val="bullet"/>
      <w:lvlText w:val="o"/>
      <w:lvlJc w:val="left"/>
      <w:pPr>
        <w:ind w:left="5760" w:hanging="360"/>
      </w:pPr>
      <w:rPr>
        <w:rFonts w:hint="default" w:ascii="Courier New" w:hAnsi="Courier New"/>
      </w:rPr>
    </w:lvl>
    <w:lvl w:ilvl="8" w:tplc="51048A44" w:tentative="1">
      <w:start w:val="1"/>
      <w:numFmt w:val="bullet"/>
      <w:lvlText w:val=""/>
      <w:lvlJc w:val="left"/>
      <w:pPr>
        <w:ind w:left="6480" w:hanging="360"/>
      </w:pPr>
      <w:rPr>
        <w:rFonts w:hint="default" w:ascii="Wingdings" w:hAnsi="Wingdings"/>
      </w:rPr>
    </w:lvl>
  </w:abstractNum>
  <w:abstractNum w:abstractNumId="9" w15:restartNumberingAfterBreak="0">
    <w:nsid w:val="102F1D1A"/>
    <w:multiLevelType w:val="multilevel"/>
    <w:tmpl w:val="4AFAEE9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04E23ED"/>
    <w:multiLevelType w:val="hybridMultilevel"/>
    <w:tmpl w:val="A9F6E2B4"/>
    <w:lvl w:ilvl="0" w:tplc="27600846">
      <w:numFmt w:val="bullet"/>
      <w:lvlText w:val="-"/>
      <w:lvlJc w:val="left"/>
      <w:pPr>
        <w:ind w:left="720" w:hanging="360"/>
      </w:pPr>
      <w:rPr>
        <w:rFonts w:hint="default" w:ascii="Aptos" w:hAnsi="Aptos"/>
      </w:rPr>
    </w:lvl>
    <w:lvl w:ilvl="1" w:tplc="E43A042A" w:tentative="1">
      <w:start w:val="1"/>
      <w:numFmt w:val="bullet"/>
      <w:lvlText w:val="o"/>
      <w:lvlJc w:val="left"/>
      <w:pPr>
        <w:ind w:left="1440" w:hanging="360"/>
      </w:pPr>
      <w:rPr>
        <w:rFonts w:hint="default" w:ascii="Courier New" w:hAnsi="Courier New"/>
      </w:rPr>
    </w:lvl>
    <w:lvl w:ilvl="2" w:tplc="0F046408" w:tentative="1">
      <w:start w:val="1"/>
      <w:numFmt w:val="bullet"/>
      <w:lvlText w:val=""/>
      <w:lvlJc w:val="left"/>
      <w:pPr>
        <w:ind w:left="2160" w:hanging="360"/>
      </w:pPr>
      <w:rPr>
        <w:rFonts w:hint="default" w:ascii="Wingdings" w:hAnsi="Wingdings"/>
      </w:rPr>
    </w:lvl>
    <w:lvl w:ilvl="3" w:tplc="1862E160" w:tentative="1">
      <w:start w:val="1"/>
      <w:numFmt w:val="bullet"/>
      <w:lvlText w:val=""/>
      <w:lvlJc w:val="left"/>
      <w:pPr>
        <w:ind w:left="2880" w:hanging="360"/>
      </w:pPr>
      <w:rPr>
        <w:rFonts w:hint="default" w:ascii="Symbol" w:hAnsi="Symbol"/>
      </w:rPr>
    </w:lvl>
    <w:lvl w:ilvl="4" w:tplc="BEAECBDC" w:tentative="1">
      <w:start w:val="1"/>
      <w:numFmt w:val="bullet"/>
      <w:lvlText w:val="o"/>
      <w:lvlJc w:val="left"/>
      <w:pPr>
        <w:ind w:left="3600" w:hanging="360"/>
      </w:pPr>
      <w:rPr>
        <w:rFonts w:hint="default" w:ascii="Courier New" w:hAnsi="Courier New"/>
      </w:rPr>
    </w:lvl>
    <w:lvl w:ilvl="5" w:tplc="2D103680" w:tentative="1">
      <w:start w:val="1"/>
      <w:numFmt w:val="bullet"/>
      <w:lvlText w:val=""/>
      <w:lvlJc w:val="left"/>
      <w:pPr>
        <w:ind w:left="4320" w:hanging="360"/>
      </w:pPr>
      <w:rPr>
        <w:rFonts w:hint="default" w:ascii="Wingdings" w:hAnsi="Wingdings"/>
      </w:rPr>
    </w:lvl>
    <w:lvl w:ilvl="6" w:tplc="17FED34E" w:tentative="1">
      <w:start w:val="1"/>
      <w:numFmt w:val="bullet"/>
      <w:lvlText w:val=""/>
      <w:lvlJc w:val="left"/>
      <w:pPr>
        <w:ind w:left="5040" w:hanging="360"/>
      </w:pPr>
      <w:rPr>
        <w:rFonts w:hint="default" w:ascii="Symbol" w:hAnsi="Symbol"/>
      </w:rPr>
    </w:lvl>
    <w:lvl w:ilvl="7" w:tplc="07602690" w:tentative="1">
      <w:start w:val="1"/>
      <w:numFmt w:val="bullet"/>
      <w:lvlText w:val="o"/>
      <w:lvlJc w:val="left"/>
      <w:pPr>
        <w:ind w:left="5760" w:hanging="360"/>
      </w:pPr>
      <w:rPr>
        <w:rFonts w:hint="default" w:ascii="Courier New" w:hAnsi="Courier New"/>
      </w:rPr>
    </w:lvl>
    <w:lvl w:ilvl="8" w:tplc="D9369D84" w:tentative="1">
      <w:start w:val="1"/>
      <w:numFmt w:val="bullet"/>
      <w:lvlText w:val=""/>
      <w:lvlJc w:val="left"/>
      <w:pPr>
        <w:ind w:left="6480" w:hanging="360"/>
      </w:pPr>
      <w:rPr>
        <w:rFonts w:hint="default" w:ascii="Wingdings" w:hAnsi="Wingdings"/>
      </w:rPr>
    </w:lvl>
  </w:abstractNum>
  <w:abstractNum w:abstractNumId="11" w15:restartNumberingAfterBreak="0">
    <w:nsid w:val="10E1DF40"/>
    <w:multiLevelType w:val="hybridMultilevel"/>
    <w:tmpl w:val="A26C9DA2"/>
    <w:lvl w:ilvl="0" w:tplc="C88C589C">
      <w:start w:val="1"/>
      <w:numFmt w:val="bullet"/>
      <w:lvlText w:val=""/>
      <w:lvlJc w:val="left"/>
      <w:pPr>
        <w:ind w:left="720" w:hanging="360"/>
      </w:pPr>
      <w:rPr>
        <w:rFonts w:hint="default" w:ascii="Symbol" w:hAnsi="Symbol"/>
      </w:rPr>
    </w:lvl>
    <w:lvl w:ilvl="1" w:tplc="B3C4E87E">
      <w:start w:val="1"/>
      <w:numFmt w:val="bullet"/>
      <w:lvlText w:val="o"/>
      <w:lvlJc w:val="left"/>
      <w:pPr>
        <w:ind w:left="1440" w:hanging="360"/>
      </w:pPr>
      <w:rPr>
        <w:rFonts w:hint="default" w:ascii="Courier New" w:hAnsi="Courier New"/>
      </w:rPr>
    </w:lvl>
    <w:lvl w:ilvl="2" w:tplc="BADC3F5A">
      <w:start w:val="1"/>
      <w:numFmt w:val="bullet"/>
      <w:lvlText w:val=""/>
      <w:lvlJc w:val="left"/>
      <w:pPr>
        <w:ind w:left="2160" w:hanging="360"/>
      </w:pPr>
      <w:rPr>
        <w:rFonts w:hint="default" w:ascii="Wingdings" w:hAnsi="Wingdings"/>
      </w:rPr>
    </w:lvl>
    <w:lvl w:ilvl="3" w:tplc="B6FC6B9E">
      <w:start w:val="1"/>
      <w:numFmt w:val="bullet"/>
      <w:lvlText w:val=""/>
      <w:lvlJc w:val="left"/>
      <w:pPr>
        <w:ind w:left="2880" w:hanging="360"/>
      </w:pPr>
      <w:rPr>
        <w:rFonts w:hint="default" w:ascii="Symbol" w:hAnsi="Symbol"/>
      </w:rPr>
    </w:lvl>
    <w:lvl w:ilvl="4" w:tplc="0178B11C">
      <w:start w:val="1"/>
      <w:numFmt w:val="bullet"/>
      <w:lvlText w:val="o"/>
      <w:lvlJc w:val="left"/>
      <w:pPr>
        <w:ind w:left="3600" w:hanging="360"/>
      </w:pPr>
      <w:rPr>
        <w:rFonts w:hint="default" w:ascii="Courier New" w:hAnsi="Courier New"/>
      </w:rPr>
    </w:lvl>
    <w:lvl w:ilvl="5" w:tplc="10ACF692">
      <w:start w:val="1"/>
      <w:numFmt w:val="bullet"/>
      <w:lvlText w:val=""/>
      <w:lvlJc w:val="left"/>
      <w:pPr>
        <w:ind w:left="4320" w:hanging="360"/>
      </w:pPr>
      <w:rPr>
        <w:rFonts w:hint="default" w:ascii="Wingdings" w:hAnsi="Wingdings"/>
      </w:rPr>
    </w:lvl>
    <w:lvl w:ilvl="6" w:tplc="085ABB94">
      <w:start w:val="1"/>
      <w:numFmt w:val="bullet"/>
      <w:lvlText w:val=""/>
      <w:lvlJc w:val="left"/>
      <w:pPr>
        <w:ind w:left="5040" w:hanging="360"/>
      </w:pPr>
      <w:rPr>
        <w:rFonts w:hint="default" w:ascii="Symbol" w:hAnsi="Symbol"/>
      </w:rPr>
    </w:lvl>
    <w:lvl w:ilvl="7" w:tplc="D4F696CE">
      <w:start w:val="1"/>
      <w:numFmt w:val="bullet"/>
      <w:lvlText w:val="o"/>
      <w:lvlJc w:val="left"/>
      <w:pPr>
        <w:ind w:left="5760" w:hanging="360"/>
      </w:pPr>
      <w:rPr>
        <w:rFonts w:hint="default" w:ascii="Courier New" w:hAnsi="Courier New"/>
      </w:rPr>
    </w:lvl>
    <w:lvl w:ilvl="8" w:tplc="FA728038">
      <w:start w:val="1"/>
      <w:numFmt w:val="bullet"/>
      <w:lvlText w:val=""/>
      <w:lvlJc w:val="left"/>
      <w:pPr>
        <w:ind w:left="6480" w:hanging="360"/>
      </w:pPr>
      <w:rPr>
        <w:rFonts w:hint="default" w:ascii="Wingdings" w:hAnsi="Wingdings"/>
      </w:rPr>
    </w:lvl>
  </w:abstractNum>
  <w:abstractNum w:abstractNumId="12" w15:restartNumberingAfterBreak="0">
    <w:nsid w:val="127540B1"/>
    <w:multiLevelType w:val="hybridMultilevel"/>
    <w:tmpl w:val="AA061CD6"/>
    <w:name w:val="WW8Num1622"/>
    <w:lvl w:ilvl="0" w:tplc="169A6A68">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8DAEB144">
      <w:start w:val="1"/>
      <w:numFmt w:val="decimal"/>
      <w:lvlText w:val="%4."/>
      <w:lvlJc w:val="left"/>
      <w:pPr>
        <w:tabs>
          <w:tab w:val="num" w:pos="2880"/>
        </w:tabs>
        <w:ind w:left="2880" w:hanging="360"/>
      </w:pPr>
      <w:rPr>
        <w:rFonts w:hint="default"/>
        <w:b/>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 w15:restartNumberingAfterBreak="0">
    <w:nsid w:val="159C3D8F"/>
    <w:multiLevelType w:val="multilevel"/>
    <w:tmpl w:val="69E02F78"/>
    <w:styleLink w:val="EstiloEsquemanumeradoWingdingssmboloIzquierda063cmS3"/>
    <w:lvl w:ilvl="0">
      <w:start w:val="1"/>
      <w:numFmt w:val="bullet"/>
      <w:lvlText w:val=""/>
      <w:lvlJc w:val="left"/>
      <w:pPr>
        <w:ind w:left="720" w:hanging="360"/>
      </w:pPr>
      <w:rPr>
        <w:rFonts w:hint="default" w:ascii="Wingdings" w:hAnsi="Wingdings"/>
        <w:color w:val="009797"/>
        <w:sz w:val="16"/>
      </w:rPr>
    </w:lvl>
    <w:lvl w:ilvl="1">
      <w:start w:val="1"/>
      <w:numFmt w:val="bullet"/>
      <w:lvlText w:val="-"/>
      <w:lvlJc w:val="left"/>
      <w:pPr>
        <w:ind w:left="1440" w:hanging="360"/>
      </w:pPr>
      <w:rPr>
        <w:rFonts w:hint="default" w:ascii="Courier New" w:hAnsi="Courier New"/>
      </w:rPr>
    </w:lvl>
    <w:lvl w:ilvl="2">
      <w:start w:val="1"/>
      <w:numFmt w:val="bullet"/>
      <w:lvlText w:val=""/>
      <w:lvlJc w:val="left"/>
      <w:pPr>
        <w:ind w:left="2160" w:hanging="360"/>
      </w:pPr>
      <w:rPr>
        <w:rFonts w:hint="default" w:ascii="Symbol" w:hAnsi="Symbol"/>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4" w15:restartNumberingAfterBreak="0">
    <w:nsid w:val="15C25908"/>
    <w:multiLevelType w:val="hybridMultilevel"/>
    <w:tmpl w:val="1CEE3D82"/>
    <w:lvl w:ilvl="0" w:tplc="A434D1D2">
      <w:numFmt w:val="bullet"/>
      <w:lvlText w:val="-"/>
      <w:lvlJc w:val="left"/>
      <w:pPr>
        <w:ind w:left="720" w:hanging="360"/>
      </w:pPr>
      <w:rPr>
        <w:rFonts w:hint="default" w:ascii="Arial" w:hAnsi="Arial"/>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5" w15:restartNumberingAfterBreak="0">
    <w:nsid w:val="1853567F"/>
    <w:multiLevelType w:val="multilevel"/>
    <w:tmpl w:val="953ED8E2"/>
    <w:lvl w:ilvl="0">
      <w:start w:val="1"/>
      <w:numFmt w:val="bullet"/>
      <w:pStyle w:val="Listaconvieta"/>
      <w:lvlText w:val=""/>
      <w:lvlJc w:val="left"/>
      <w:pPr>
        <w:ind w:left="720" w:hanging="360"/>
      </w:pPr>
      <w:rPr>
        <w:rFonts w:hint="default" w:ascii="Wingdings" w:hAnsi="Wingdings"/>
        <w:color w:val="009797"/>
        <w:sz w:val="16"/>
      </w:rPr>
    </w:lvl>
    <w:lvl w:ilvl="1">
      <w:start w:val="1"/>
      <w:numFmt w:val="bullet"/>
      <w:pStyle w:val="Listaconvieta2"/>
      <w:lvlText w:val="o"/>
      <w:lvlJc w:val="left"/>
      <w:pPr>
        <w:ind w:left="1440" w:hanging="360"/>
      </w:pPr>
      <w:rPr>
        <w:rFonts w:hint="default" w:ascii="Courier New" w:hAnsi="Courier New"/>
        <w:sz w:val="16"/>
      </w:rPr>
    </w:lvl>
    <w:lvl w:ilvl="2">
      <w:start w:val="1"/>
      <w:numFmt w:val="bullet"/>
      <w:lvlText w:val=""/>
      <w:lvlJc w:val="left"/>
      <w:pPr>
        <w:ind w:left="2160" w:hanging="360"/>
      </w:pPr>
      <w:rPr>
        <w:rFonts w:hint="default" w:ascii="Symbol" w:hAnsi="Symbol"/>
        <w:color w:val="7F7F7F"/>
        <w:sz w:val="16"/>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6" w15:restartNumberingAfterBreak="0">
    <w:nsid w:val="19B02C39"/>
    <w:multiLevelType w:val="multilevel"/>
    <w:tmpl w:val="69E02F78"/>
    <w:styleLink w:val="EstiloEsquemanumeradoWingdingssmboloIzquierda063cmS1"/>
    <w:lvl w:ilvl="0">
      <w:start w:val="1"/>
      <w:numFmt w:val="bullet"/>
      <w:lvlText w:val=""/>
      <w:lvlJc w:val="left"/>
      <w:pPr>
        <w:ind w:left="720" w:hanging="360"/>
      </w:pPr>
      <w:rPr>
        <w:rFonts w:hint="default" w:ascii="Wingdings" w:hAnsi="Wingdings"/>
        <w:color w:val="009797"/>
        <w:sz w:val="16"/>
      </w:rPr>
    </w:lvl>
    <w:lvl w:ilvl="1">
      <w:start w:val="1"/>
      <w:numFmt w:val="bullet"/>
      <w:lvlText w:val="-"/>
      <w:lvlJc w:val="left"/>
      <w:pPr>
        <w:ind w:left="1440" w:hanging="360"/>
      </w:pPr>
      <w:rPr>
        <w:rFonts w:hint="default" w:ascii="Courier New" w:hAnsi="Courier New"/>
      </w:rPr>
    </w:lvl>
    <w:lvl w:ilvl="2">
      <w:start w:val="1"/>
      <w:numFmt w:val="bullet"/>
      <w:lvlText w:val=""/>
      <w:lvlJc w:val="left"/>
      <w:pPr>
        <w:ind w:left="2160" w:hanging="360"/>
      </w:pPr>
      <w:rPr>
        <w:rFonts w:hint="default" w:ascii="Symbol" w:hAnsi="Symbol"/>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7" w15:restartNumberingAfterBreak="0">
    <w:nsid w:val="1A456C98"/>
    <w:multiLevelType w:val="multilevel"/>
    <w:tmpl w:val="A43064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1A545936"/>
    <w:multiLevelType w:val="hybridMultilevel"/>
    <w:tmpl w:val="FFFFFFFF"/>
    <w:lvl w:ilvl="0" w:tplc="5156BCE4">
      <w:start w:val="1"/>
      <w:numFmt w:val="bullet"/>
      <w:lvlText w:val="-"/>
      <w:lvlJc w:val="left"/>
      <w:pPr>
        <w:ind w:left="720" w:hanging="360"/>
      </w:pPr>
      <w:rPr>
        <w:rFonts w:hint="default" w:ascii="Aptos" w:hAnsi="Aptos"/>
      </w:rPr>
    </w:lvl>
    <w:lvl w:ilvl="1" w:tplc="1834E336">
      <w:start w:val="1"/>
      <w:numFmt w:val="bullet"/>
      <w:lvlText w:val="o"/>
      <w:lvlJc w:val="left"/>
      <w:pPr>
        <w:ind w:left="1440" w:hanging="360"/>
      </w:pPr>
      <w:rPr>
        <w:rFonts w:hint="default" w:ascii="Courier New" w:hAnsi="Courier New"/>
      </w:rPr>
    </w:lvl>
    <w:lvl w:ilvl="2" w:tplc="097C4C8A">
      <w:start w:val="1"/>
      <w:numFmt w:val="bullet"/>
      <w:lvlText w:val=""/>
      <w:lvlJc w:val="left"/>
      <w:pPr>
        <w:ind w:left="2160" w:hanging="360"/>
      </w:pPr>
      <w:rPr>
        <w:rFonts w:hint="default" w:ascii="Wingdings" w:hAnsi="Wingdings"/>
      </w:rPr>
    </w:lvl>
    <w:lvl w:ilvl="3" w:tplc="B3901F3C">
      <w:start w:val="1"/>
      <w:numFmt w:val="bullet"/>
      <w:lvlText w:val=""/>
      <w:lvlJc w:val="left"/>
      <w:pPr>
        <w:ind w:left="2880" w:hanging="360"/>
      </w:pPr>
      <w:rPr>
        <w:rFonts w:hint="default" w:ascii="Symbol" w:hAnsi="Symbol"/>
      </w:rPr>
    </w:lvl>
    <w:lvl w:ilvl="4" w:tplc="861673BE">
      <w:start w:val="1"/>
      <w:numFmt w:val="bullet"/>
      <w:lvlText w:val="o"/>
      <w:lvlJc w:val="left"/>
      <w:pPr>
        <w:ind w:left="3600" w:hanging="360"/>
      </w:pPr>
      <w:rPr>
        <w:rFonts w:hint="default" w:ascii="Courier New" w:hAnsi="Courier New"/>
      </w:rPr>
    </w:lvl>
    <w:lvl w:ilvl="5" w:tplc="A68A88F0">
      <w:start w:val="1"/>
      <w:numFmt w:val="bullet"/>
      <w:lvlText w:val=""/>
      <w:lvlJc w:val="left"/>
      <w:pPr>
        <w:ind w:left="4320" w:hanging="360"/>
      </w:pPr>
      <w:rPr>
        <w:rFonts w:hint="default" w:ascii="Wingdings" w:hAnsi="Wingdings"/>
      </w:rPr>
    </w:lvl>
    <w:lvl w:ilvl="6" w:tplc="F89617D8">
      <w:start w:val="1"/>
      <w:numFmt w:val="bullet"/>
      <w:lvlText w:val=""/>
      <w:lvlJc w:val="left"/>
      <w:pPr>
        <w:ind w:left="5040" w:hanging="360"/>
      </w:pPr>
      <w:rPr>
        <w:rFonts w:hint="default" w:ascii="Symbol" w:hAnsi="Symbol"/>
      </w:rPr>
    </w:lvl>
    <w:lvl w:ilvl="7" w:tplc="2D4C0436">
      <w:start w:val="1"/>
      <w:numFmt w:val="bullet"/>
      <w:lvlText w:val="o"/>
      <w:lvlJc w:val="left"/>
      <w:pPr>
        <w:ind w:left="5760" w:hanging="360"/>
      </w:pPr>
      <w:rPr>
        <w:rFonts w:hint="default" w:ascii="Courier New" w:hAnsi="Courier New"/>
      </w:rPr>
    </w:lvl>
    <w:lvl w:ilvl="8" w:tplc="CBB22A9E">
      <w:start w:val="1"/>
      <w:numFmt w:val="bullet"/>
      <w:lvlText w:val=""/>
      <w:lvlJc w:val="left"/>
      <w:pPr>
        <w:ind w:left="6480" w:hanging="360"/>
      </w:pPr>
      <w:rPr>
        <w:rFonts w:hint="default" w:ascii="Wingdings" w:hAnsi="Wingdings"/>
      </w:rPr>
    </w:lvl>
  </w:abstractNum>
  <w:abstractNum w:abstractNumId="19" w15:restartNumberingAfterBreak="0">
    <w:nsid w:val="1B31641D"/>
    <w:multiLevelType w:val="hybridMultilevel"/>
    <w:tmpl w:val="CE9A91A8"/>
    <w:lvl w:ilvl="0" w:tplc="96FCBEF4">
      <w:numFmt w:val="bullet"/>
      <w:lvlText w:val="-"/>
      <w:lvlJc w:val="left"/>
      <w:pPr>
        <w:ind w:left="720" w:hanging="360"/>
      </w:pPr>
      <w:rPr>
        <w:rFonts w:hint="default" w:ascii="Aptos" w:hAnsi="Aptos"/>
      </w:rPr>
    </w:lvl>
    <w:lvl w:ilvl="1" w:tplc="188AAF4C">
      <w:start w:val="1"/>
      <w:numFmt w:val="bullet"/>
      <w:lvlText w:val="o"/>
      <w:lvlJc w:val="left"/>
      <w:pPr>
        <w:ind w:left="1440" w:hanging="360"/>
      </w:pPr>
      <w:rPr>
        <w:rFonts w:hint="default" w:ascii="Courier New" w:hAnsi="Courier New"/>
      </w:rPr>
    </w:lvl>
    <w:lvl w:ilvl="2" w:tplc="6298F512">
      <w:start w:val="1"/>
      <w:numFmt w:val="bullet"/>
      <w:lvlText w:val=""/>
      <w:lvlJc w:val="left"/>
      <w:pPr>
        <w:ind w:left="2160" w:hanging="360"/>
      </w:pPr>
      <w:rPr>
        <w:rFonts w:hint="default" w:ascii="Wingdings" w:hAnsi="Wingdings"/>
      </w:rPr>
    </w:lvl>
    <w:lvl w:ilvl="3" w:tplc="44DE5E12">
      <w:start w:val="1"/>
      <w:numFmt w:val="bullet"/>
      <w:lvlText w:val=""/>
      <w:lvlJc w:val="left"/>
      <w:pPr>
        <w:ind w:left="2880" w:hanging="360"/>
      </w:pPr>
      <w:rPr>
        <w:rFonts w:hint="default" w:ascii="Symbol" w:hAnsi="Symbol"/>
      </w:rPr>
    </w:lvl>
    <w:lvl w:ilvl="4" w:tplc="46627A76">
      <w:start w:val="1"/>
      <w:numFmt w:val="bullet"/>
      <w:lvlText w:val="o"/>
      <w:lvlJc w:val="left"/>
      <w:pPr>
        <w:ind w:left="3600" w:hanging="360"/>
      </w:pPr>
      <w:rPr>
        <w:rFonts w:hint="default" w:ascii="Courier New" w:hAnsi="Courier New"/>
      </w:rPr>
    </w:lvl>
    <w:lvl w:ilvl="5" w:tplc="7B32964C" w:tentative="1">
      <w:start w:val="1"/>
      <w:numFmt w:val="bullet"/>
      <w:lvlText w:val=""/>
      <w:lvlJc w:val="left"/>
      <w:pPr>
        <w:ind w:left="4320" w:hanging="360"/>
      </w:pPr>
      <w:rPr>
        <w:rFonts w:hint="default" w:ascii="Wingdings" w:hAnsi="Wingdings"/>
      </w:rPr>
    </w:lvl>
    <w:lvl w:ilvl="6" w:tplc="7582962A" w:tentative="1">
      <w:start w:val="1"/>
      <w:numFmt w:val="bullet"/>
      <w:lvlText w:val=""/>
      <w:lvlJc w:val="left"/>
      <w:pPr>
        <w:ind w:left="5040" w:hanging="360"/>
      </w:pPr>
      <w:rPr>
        <w:rFonts w:hint="default" w:ascii="Symbol" w:hAnsi="Symbol"/>
      </w:rPr>
    </w:lvl>
    <w:lvl w:ilvl="7" w:tplc="3476FCAE" w:tentative="1">
      <w:start w:val="1"/>
      <w:numFmt w:val="bullet"/>
      <w:lvlText w:val="o"/>
      <w:lvlJc w:val="left"/>
      <w:pPr>
        <w:ind w:left="5760" w:hanging="360"/>
      </w:pPr>
      <w:rPr>
        <w:rFonts w:hint="default" w:ascii="Courier New" w:hAnsi="Courier New"/>
      </w:rPr>
    </w:lvl>
    <w:lvl w:ilvl="8" w:tplc="3402965C" w:tentative="1">
      <w:start w:val="1"/>
      <w:numFmt w:val="bullet"/>
      <w:lvlText w:val=""/>
      <w:lvlJc w:val="left"/>
      <w:pPr>
        <w:ind w:left="6480" w:hanging="360"/>
      </w:pPr>
      <w:rPr>
        <w:rFonts w:hint="default" w:ascii="Wingdings" w:hAnsi="Wingdings"/>
      </w:rPr>
    </w:lvl>
  </w:abstractNum>
  <w:abstractNum w:abstractNumId="20" w15:restartNumberingAfterBreak="0">
    <w:nsid w:val="1BFC4E5F"/>
    <w:multiLevelType w:val="hybridMultilevel"/>
    <w:tmpl w:val="F0CC555C"/>
    <w:lvl w:ilvl="0" w:tplc="9A067960">
      <w:start w:val="1"/>
      <w:numFmt w:val="bullet"/>
      <w:lvlText w:val=""/>
      <w:lvlJc w:val="left"/>
      <w:pPr>
        <w:ind w:left="360" w:hanging="360"/>
      </w:pPr>
      <w:rPr>
        <w:rFonts w:hint="default" w:ascii="Wingdings" w:hAnsi="Wingdings"/>
      </w:rPr>
    </w:lvl>
    <w:lvl w:ilvl="1" w:tplc="D52227C4" w:tentative="1">
      <w:start w:val="1"/>
      <w:numFmt w:val="bullet"/>
      <w:lvlText w:val="o"/>
      <w:lvlJc w:val="left"/>
      <w:pPr>
        <w:ind w:left="1080" w:hanging="360"/>
      </w:pPr>
      <w:rPr>
        <w:rFonts w:hint="default" w:ascii="Courier New" w:hAnsi="Courier New"/>
      </w:rPr>
    </w:lvl>
    <w:lvl w:ilvl="2" w:tplc="F364E3BA" w:tentative="1">
      <w:start w:val="1"/>
      <w:numFmt w:val="bullet"/>
      <w:lvlText w:val=""/>
      <w:lvlJc w:val="left"/>
      <w:pPr>
        <w:ind w:left="1800" w:hanging="360"/>
      </w:pPr>
      <w:rPr>
        <w:rFonts w:hint="default" w:ascii="Wingdings" w:hAnsi="Wingdings"/>
      </w:rPr>
    </w:lvl>
    <w:lvl w:ilvl="3" w:tplc="17C66A6C" w:tentative="1">
      <w:start w:val="1"/>
      <w:numFmt w:val="bullet"/>
      <w:lvlText w:val=""/>
      <w:lvlJc w:val="left"/>
      <w:pPr>
        <w:ind w:left="2520" w:hanging="360"/>
      </w:pPr>
      <w:rPr>
        <w:rFonts w:hint="default" w:ascii="Symbol" w:hAnsi="Symbol"/>
      </w:rPr>
    </w:lvl>
    <w:lvl w:ilvl="4" w:tplc="2086014E" w:tentative="1">
      <w:start w:val="1"/>
      <w:numFmt w:val="bullet"/>
      <w:lvlText w:val="o"/>
      <w:lvlJc w:val="left"/>
      <w:pPr>
        <w:ind w:left="3240" w:hanging="360"/>
      </w:pPr>
      <w:rPr>
        <w:rFonts w:hint="default" w:ascii="Courier New" w:hAnsi="Courier New"/>
      </w:rPr>
    </w:lvl>
    <w:lvl w:ilvl="5" w:tplc="659C71F0" w:tentative="1">
      <w:start w:val="1"/>
      <w:numFmt w:val="bullet"/>
      <w:lvlText w:val=""/>
      <w:lvlJc w:val="left"/>
      <w:pPr>
        <w:ind w:left="3960" w:hanging="360"/>
      </w:pPr>
      <w:rPr>
        <w:rFonts w:hint="default" w:ascii="Wingdings" w:hAnsi="Wingdings"/>
      </w:rPr>
    </w:lvl>
    <w:lvl w:ilvl="6" w:tplc="636478F0" w:tentative="1">
      <w:start w:val="1"/>
      <w:numFmt w:val="bullet"/>
      <w:lvlText w:val=""/>
      <w:lvlJc w:val="left"/>
      <w:pPr>
        <w:ind w:left="4680" w:hanging="360"/>
      </w:pPr>
      <w:rPr>
        <w:rFonts w:hint="default" w:ascii="Symbol" w:hAnsi="Symbol"/>
      </w:rPr>
    </w:lvl>
    <w:lvl w:ilvl="7" w:tplc="02AE355E" w:tentative="1">
      <w:start w:val="1"/>
      <w:numFmt w:val="bullet"/>
      <w:lvlText w:val="o"/>
      <w:lvlJc w:val="left"/>
      <w:pPr>
        <w:ind w:left="5400" w:hanging="360"/>
      </w:pPr>
      <w:rPr>
        <w:rFonts w:hint="default" w:ascii="Courier New" w:hAnsi="Courier New"/>
      </w:rPr>
    </w:lvl>
    <w:lvl w:ilvl="8" w:tplc="BC7801EC" w:tentative="1">
      <w:start w:val="1"/>
      <w:numFmt w:val="bullet"/>
      <w:lvlText w:val=""/>
      <w:lvlJc w:val="left"/>
      <w:pPr>
        <w:ind w:left="6120" w:hanging="360"/>
      </w:pPr>
      <w:rPr>
        <w:rFonts w:hint="default" w:ascii="Wingdings" w:hAnsi="Wingdings"/>
      </w:rPr>
    </w:lvl>
  </w:abstractNum>
  <w:abstractNum w:abstractNumId="21" w15:restartNumberingAfterBreak="0">
    <w:nsid w:val="1C465131"/>
    <w:multiLevelType w:val="hybridMultilevel"/>
    <w:tmpl w:val="FE324C38"/>
    <w:lvl w:ilvl="0" w:tplc="9F004978">
      <w:start w:val="1"/>
      <w:numFmt w:val="bullet"/>
      <w:lvlText w:val=""/>
      <w:lvlJc w:val="left"/>
      <w:pPr>
        <w:ind w:left="720" w:hanging="360"/>
      </w:pPr>
      <w:rPr>
        <w:rFonts w:hint="default" w:ascii="Symbol" w:hAnsi="Symbol"/>
      </w:rPr>
    </w:lvl>
    <w:lvl w:ilvl="1" w:tplc="D6D2BEF4" w:tentative="1">
      <w:start w:val="1"/>
      <w:numFmt w:val="bullet"/>
      <w:lvlText w:val="o"/>
      <w:lvlJc w:val="left"/>
      <w:pPr>
        <w:ind w:left="1440" w:hanging="360"/>
      </w:pPr>
      <w:rPr>
        <w:rFonts w:hint="default" w:ascii="Courier New" w:hAnsi="Courier New"/>
      </w:rPr>
    </w:lvl>
    <w:lvl w:ilvl="2" w:tplc="468CDCAE" w:tentative="1">
      <w:start w:val="1"/>
      <w:numFmt w:val="bullet"/>
      <w:lvlText w:val=""/>
      <w:lvlJc w:val="left"/>
      <w:pPr>
        <w:ind w:left="2160" w:hanging="360"/>
      </w:pPr>
      <w:rPr>
        <w:rFonts w:hint="default" w:ascii="Wingdings" w:hAnsi="Wingdings"/>
      </w:rPr>
    </w:lvl>
    <w:lvl w:ilvl="3" w:tplc="809A117C" w:tentative="1">
      <w:start w:val="1"/>
      <w:numFmt w:val="bullet"/>
      <w:lvlText w:val=""/>
      <w:lvlJc w:val="left"/>
      <w:pPr>
        <w:ind w:left="2880" w:hanging="360"/>
      </w:pPr>
      <w:rPr>
        <w:rFonts w:hint="default" w:ascii="Symbol" w:hAnsi="Symbol"/>
      </w:rPr>
    </w:lvl>
    <w:lvl w:ilvl="4" w:tplc="FEFCD5D6" w:tentative="1">
      <w:start w:val="1"/>
      <w:numFmt w:val="bullet"/>
      <w:lvlText w:val="o"/>
      <w:lvlJc w:val="left"/>
      <w:pPr>
        <w:ind w:left="3600" w:hanging="360"/>
      </w:pPr>
      <w:rPr>
        <w:rFonts w:hint="default" w:ascii="Courier New" w:hAnsi="Courier New"/>
      </w:rPr>
    </w:lvl>
    <w:lvl w:ilvl="5" w:tplc="249CFAEE" w:tentative="1">
      <w:start w:val="1"/>
      <w:numFmt w:val="bullet"/>
      <w:lvlText w:val=""/>
      <w:lvlJc w:val="left"/>
      <w:pPr>
        <w:ind w:left="4320" w:hanging="360"/>
      </w:pPr>
      <w:rPr>
        <w:rFonts w:hint="default" w:ascii="Wingdings" w:hAnsi="Wingdings"/>
      </w:rPr>
    </w:lvl>
    <w:lvl w:ilvl="6" w:tplc="3FE21B66" w:tentative="1">
      <w:start w:val="1"/>
      <w:numFmt w:val="bullet"/>
      <w:lvlText w:val=""/>
      <w:lvlJc w:val="left"/>
      <w:pPr>
        <w:ind w:left="5040" w:hanging="360"/>
      </w:pPr>
      <w:rPr>
        <w:rFonts w:hint="default" w:ascii="Symbol" w:hAnsi="Symbol"/>
      </w:rPr>
    </w:lvl>
    <w:lvl w:ilvl="7" w:tplc="7F94F73A" w:tentative="1">
      <w:start w:val="1"/>
      <w:numFmt w:val="bullet"/>
      <w:lvlText w:val="o"/>
      <w:lvlJc w:val="left"/>
      <w:pPr>
        <w:ind w:left="5760" w:hanging="360"/>
      </w:pPr>
      <w:rPr>
        <w:rFonts w:hint="default" w:ascii="Courier New" w:hAnsi="Courier New"/>
      </w:rPr>
    </w:lvl>
    <w:lvl w:ilvl="8" w:tplc="1A24522E" w:tentative="1">
      <w:start w:val="1"/>
      <w:numFmt w:val="bullet"/>
      <w:lvlText w:val=""/>
      <w:lvlJc w:val="left"/>
      <w:pPr>
        <w:ind w:left="6480" w:hanging="360"/>
      </w:pPr>
      <w:rPr>
        <w:rFonts w:hint="default" w:ascii="Wingdings" w:hAnsi="Wingdings"/>
      </w:rPr>
    </w:lvl>
  </w:abstractNum>
  <w:abstractNum w:abstractNumId="22" w15:restartNumberingAfterBreak="0">
    <w:nsid w:val="1C701F07"/>
    <w:multiLevelType w:val="hybridMultilevel"/>
    <w:tmpl w:val="FE00F102"/>
    <w:lvl w:ilvl="0" w:tplc="438E1FDC">
      <w:numFmt w:val="bullet"/>
      <w:lvlText w:val="-"/>
      <w:lvlJc w:val="left"/>
      <w:pPr>
        <w:ind w:left="720" w:hanging="360"/>
      </w:pPr>
      <w:rPr>
        <w:rFonts w:hint="default" w:ascii="Aptos" w:hAnsi="Aptos"/>
      </w:rPr>
    </w:lvl>
    <w:lvl w:ilvl="1" w:tplc="C2B67C56" w:tentative="1">
      <w:start w:val="1"/>
      <w:numFmt w:val="bullet"/>
      <w:lvlText w:val="o"/>
      <w:lvlJc w:val="left"/>
      <w:pPr>
        <w:ind w:left="1440" w:hanging="360"/>
      </w:pPr>
      <w:rPr>
        <w:rFonts w:hint="default" w:ascii="Courier New" w:hAnsi="Courier New"/>
      </w:rPr>
    </w:lvl>
    <w:lvl w:ilvl="2" w:tplc="5C1AAB8E" w:tentative="1">
      <w:start w:val="1"/>
      <w:numFmt w:val="bullet"/>
      <w:lvlText w:val=""/>
      <w:lvlJc w:val="left"/>
      <w:pPr>
        <w:ind w:left="2160" w:hanging="360"/>
      </w:pPr>
      <w:rPr>
        <w:rFonts w:hint="default" w:ascii="Wingdings" w:hAnsi="Wingdings"/>
      </w:rPr>
    </w:lvl>
    <w:lvl w:ilvl="3" w:tplc="F6F248C8" w:tentative="1">
      <w:start w:val="1"/>
      <w:numFmt w:val="bullet"/>
      <w:lvlText w:val=""/>
      <w:lvlJc w:val="left"/>
      <w:pPr>
        <w:ind w:left="2880" w:hanging="360"/>
      </w:pPr>
      <w:rPr>
        <w:rFonts w:hint="default" w:ascii="Symbol" w:hAnsi="Symbol"/>
      </w:rPr>
    </w:lvl>
    <w:lvl w:ilvl="4" w:tplc="B8BC920E" w:tentative="1">
      <w:start w:val="1"/>
      <w:numFmt w:val="bullet"/>
      <w:lvlText w:val="o"/>
      <w:lvlJc w:val="left"/>
      <w:pPr>
        <w:ind w:left="3600" w:hanging="360"/>
      </w:pPr>
      <w:rPr>
        <w:rFonts w:hint="default" w:ascii="Courier New" w:hAnsi="Courier New"/>
      </w:rPr>
    </w:lvl>
    <w:lvl w:ilvl="5" w:tplc="B3FE8908" w:tentative="1">
      <w:start w:val="1"/>
      <w:numFmt w:val="bullet"/>
      <w:lvlText w:val=""/>
      <w:lvlJc w:val="left"/>
      <w:pPr>
        <w:ind w:left="4320" w:hanging="360"/>
      </w:pPr>
      <w:rPr>
        <w:rFonts w:hint="default" w:ascii="Wingdings" w:hAnsi="Wingdings"/>
      </w:rPr>
    </w:lvl>
    <w:lvl w:ilvl="6" w:tplc="7CD0A856" w:tentative="1">
      <w:start w:val="1"/>
      <w:numFmt w:val="bullet"/>
      <w:lvlText w:val=""/>
      <w:lvlJc w:val="left"/>
      <w:pPr>
        <w:ind w:left="5040" w:hanging="360"/>
      </w:pPr>
      <w:rPr>
        <w:rFonts w:hint="default" w:ascii="Symbol" w:hAnsi="Symbol"/>
      </w:rPr>
    </w:lvl>
    <w:lvl w:ilvl="7" w:tplc="688C520C" w:tentative="1">
      <w:start w:val="1"/>
      <w:numFmt w:val="bullet"/>
      <w:lvlText w:val="o"/>
      <w:lvlJc w:val="left"/>
      <w:pPr>
        <w:ind w:left="5760" w:hanging="360"/>
      </w:pPr>
      <w:rPr>
        <w:rFonts w:hint="default" w:ascii="Courier New" w:hAnsi="Courier New"/>
      </w:rPr>
    </w:lvl>
    <w:lvl w:ilvl="8" w:tplc="EA2E934E" w:tentative="1">
      <w:start w:val="1"/>
      <w:numFmt w:val="bullet"/>
      <w:lvlText w:val=""/>
      <w:lvlJc w:val="left"/>
      <w:pPr>
        <w:ind w:left="6480" w:hanging="360"/>
      </w:pPr>
      <w:rPr>
        <w:rFonts w:hint="default" w:ascii="Wingdings" w:hAnsi="Wingdings"/>
      </w:rPr>
    </w:lvl>
  </w:abstractNum>
  <w:abstractNum w:abstractNumId="23" w15:restartNumberingAfterBreak="0">
    <w:nsid w:val="1CD0B796"/>
    <w:multiLevelType w:val="hybridMultilevel"/>
    <w:tmpl w:val="D980A700"/>
    <w:lvl w:ilvl="0" w:tplc="445CC812">
      <w:start w:val="1"/>
      <w:numFmt w:val="bullet"/>
      <w:lvlText w:val=""/>
      <w:lvlJc w:val="left"/>
      <w:pPr>
        <w:ind w:left="720" w:hanging="360"/>
      </w:pPr>
      <w:rPr>
        <w:rFonts w:hint="default" w:ascii="Symbol" w:hAnsi="Symbol"/>
      </w:rPr>
    </w:lvl>
    <w:lvl w:ilvl="1" w:tplc="D42879F0">
      <w:start w:val="1"/>
      <w:numFmt w:val="bullet"/>
      <w:lvlText w:val="o"/>
      <w:lvlJc w:val="left"/>
      <w:pPr>
        <w:ind w:left="1440" w:hanging="360"/>
      </w:pPr>
      <w:rPr>
        <w:rFonts w:hint="default" w:ascii="Courier New" w:hAnsi="Courier New"/>
      </w:rPr>
    </w:lvl>
    <w:lvl w:ilvl="2" w:tplc="89420B50">
      <w:start w:val="1"/>
      <w:numFmt w:val="bullet"/>
      <w:lvlText w:val=""/>
      <w:lvlJc w:val="left"/>
      <w:pPr>
        <w:ind w:left="2160" w:hanging="360"/>
      </w:pPr>
      <w:rPr>
        <w:rFonts w:hint="default" w:ascii="Wingdings" w:hAnsi="Wingdings"/>
      </w:rPr>
    </w:lvl>
    <w:lvl w:ilvl="3" w:tplc="7ED65500">
      <w:start w:val="1"/>
      <w:numFmt w:val="bullet"/>
      <w:lvlText w:val=""/>
      <w:lvlJc w:val="left"/>
      <w:pPr>
        <w:ind w:left="2880" w:hanging="360"/>
      </w:pPr>
      <w:rPr>
        <w:rFonts w:hint="default" w:ascii="Symbol" w:hAnsi="Symbol"/>
      </w:rPr>
    </w:lvl>
    <w:lvl w:ilvl="4" w:tplc="57DAD5BC">
      <w:start w:val="1"/>
      <w:numFmt w:val="bullet"/>
      <w:lvlText w:val="o"/>
      <w:lvlJc w:val="left"/>
      <w:pPr>
        <w:ind w:left="3600" w:hanging="360"/>
      </w:pPr>
      <w:rPr>
        <w:rFonts w:hint="default" w:ascii="Courier New" w:hAnsi="Courier New"/>
      </w:rPr>
    </w:lvl>
    <w:lvl w:ilvl="5" w:tplc="1414B140">
      <w:start w:val="1"/>
      <w:numFmt w:val="bullet"/>
      <w:lvlText w:val=""/>
      <w:lvlJc w:val="left"/>
      <w:pPr>
        <w:ind w:left="4320" w:hanging="360"/>
      </w:pPr>
      <w:rPr>
        <w:rFonts w:hint="default" w:ascii="Wingdings" w:hAnsi="Wingdings"/>
      </w:rPr>
    </w:lvl>
    <w:lvl w:ilvl="6" w:tplc="7A6C101C">
      <w:start w:val="1"/>
      <w:numFmt w:val="bullet"/>
      <w:lvlText w:val=""/>
      <w:lvlJc w:val="left"/>
      <w:pPr>
        <w:ind w:left="5040" w:hanging="360"/>
      </w:pPr>
      <w:rPr>
        <w:rFonts w:hint="default" w:ascii="Symbol" w:hAnsi="Symbol"/>
      </w:rPr>
    </w:lvl>
    <w:lvl w:ilvl="7" w:tplc="58FC3618">
      <w:start w:val="1"/>
      <w:numFmt w:val="bullet"/>
      <w:lvlText w:val="o"/>
      <w:lvlJc w:val="left"/>
      <w:pPr>
        <w:ind w:left="5760" w:hanging="360"/>
      </w:pPr>
      <w:rPr>
        <w:rFonts w:hint="default" w:ascii="Courier New" w:hAnsi="Courier New"/>
      </w:rPr>
    </w:lvl>
    <w:lvl w:ilvl="8" w:tplc="8FC85232">
      <w:start w:val="1"/>
      <w:numFmt w:val="bullet"/>
      <w:lvlText w:val=""/>
      <w:lvlJc w:val="left"/>
      <w:pPr>
        <w:ind w:left="6480" w:hanging="360"/>
      </w:pPr>
      <w:rPr>
        <w:rFonts w:hint="default" w:ascii="Wingdings" w:hAnsi="Wingdings"/>
      </w:rPr>
    </w:lvl>
  </w:abstractNum>
  <w:abstractNum w:abstractNumId="24" w15:restartNumberingAfterBreak="0">
    <w:nsid w:val="1DF60F7B"/>
    <w:multiLevelType w:val="multilevel"/>
    <w:tmpl w:val="08DC24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1EE1518D"/>
    <w:multiLevelType w:val="multilevel"/>
    <w:tmpl w:val="8C867B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14A4D8B"/>
    <w:multiLevelType w:val="multilevel"/>
    <w:tmpl w:val="2CE6EE9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216552D8"/>
    <w:multiLevelType w:val="hybridMultilevel"/>
    <w:tmpl w:val="A8241196"/>
    <w:lvl w:ilvl="0" w:tplc="03BCB2F4">
      <w:start w:val="1"/>
      <w:numFmt w:val="bullet"/>
      <w:lvlText w:val=""/>
      <w:lvlJc w:val="left"/>
      <w:pPr>
        <w:ind w:left="1069" w:hanging="360"/>
      </w:pPr>
      <w:rPr>
        <w:rFonts w:hint="default" w:ascii="Symbol" w:hAnsi="Symbol"/>
      </w:rPr>
    </w:lvl>
    <w:lvl w:ilvl="1" w:tplc="CC2C688E">
      <w:start w:val="1"/>
      <w:numFmt w:val="bullet"/>
      <w:lvlText w:val="o"/>
      <w:lvlJc w:val="left"/>
      <w:pPr>
        <w:ind w:left="1789" w:hanging="360"/>
      </w:pPr>
      <w:rPr>
        <w:rFonts w:hint="default" w:ascii="Courier New" w:hAnsi="Courier New"/>
      </w:rPr>
    </w:lvl>
    <w:lvl w:ilvl="2" w:tplc="7848E02C" w:tentative="1">
      <w:start w:val="1"/>
      <w:numFmt w:val="bullet"/>
      <w:lvlText w:val=""/>
      <w:lvlJc w:val="left"/>
      <w:pPr>
        <w:ind w:left="2509" w:hanging="360"/>
      </w:pPr>
      <w:rPr>
        <w:rFonts w:hint="default" w:ascii="Wingdings" w:hAnsi="Wingdings"/>
      </w:rPr>
    </w:lvl>
    <w:lvl w:ilvl="3" w:tplc="9D460564" w:tentative="1">
      <w:start w:val="1"/>
      <w:numFmt w:val="bullet"/>
      <w:lvlText w:val=""/>
      <w:lvlJc w:val="left"/>
      <w:pPr>
        <w:ind w:left="3229" w:hanging="360"/>
      </w:pPr>
      <w:rPr>
        <w:rFonts w:hint="default" w:ascii="Symbol" w:hAnsi="Symbol"/>
      </w:rPr>
    </w:lvl>
    <w:lvl w:ilvl="4" w:tplc="1EF4DBA2" w:tentative="1">
      <w:start w:val="1"/>
      <w:numFmt w:val="bullet"/>
      <w:lvlText w:val="o"/>
      <w:lvlJc w:val="left"/>
      <w:pPr>
        <w:ind w:left="3949" w:hanging="360"/>
      </w:pPr>
      <w:rPr>
        <w:rFonts w:hint="default" w:ascii="Courier New" w:hAnsi="Courier New"/>
      </w:rPr>
    </w:lvl>
    <w:lvl w:ilvl="5" w:tplc="92509D8A" w:tentative="1">
      <w:start w:val="1"/>
      <w:numFmt w:val="bullet"/>
      <w:lvlText w:val=""/>
      <w:lvlJc w:val="left"/>
      <w:pPr>
        <w:ind w:left="4669" w:hanging="360"/>
      </w:pPr>
      <w:rPr>
        <w:rFonts w:hint="default" w:ascii="Wingdings" w:hAnsi="Wingdings"/>
      </w:rPr>
    </w:lvl>
    <w:lvl w:ilvl="6" w:tplc="3C12EB30" w:tentative="1">
      <w:start w:val="1"/>
      <w:numFmt w:val="bullet"/>
      <w:lvlText w:val=""/>
      <w:lvlJc w:val="left"/>
      <w:pPr>
        <w:ind w:left="5389" w:hanging="360"/>
      </w:pPr>
      <w:rPr>
        <w:rFonts w:hint="default" w:ascii="Symbol" w:hAnsi="Symbol"/>
      </w:rPr>
    </w:lvl>
    <w:lvl w:ilvl="7" w:tplc="4C2CC6B4" w:tentative="1">
      <w:start w:val="1"/>
      <w:numFmt w:val="bullet"/>
      <w:lvlText w:val="o"/>
      <w:lvlJc w:val="left"/>
      <w:pPr>
        <w:ind w:left="6109" w:hanging="360"/>
      </w:pPr>
      <w:rPr>
        <w:rFonts w:hint="default" w:ascii="Courier New" w:hAnsi="Courier New"/>
      </w:rPr>
    </w:lvl>
    <w:lvl w:ilvl="8" w:tplc="90F230E6" w:tentative="1">
      <w:start w:val="1"/>
      <w:numFmt w:val="bullet"/>
      <w:lvlText w:val=""/>
      <w:lvlJc w:val="left"/>
      <w:pPr>
        <w:ind w:left="6829" w:hanging="360"/>
      </w:pPr>
      <w:rPr>
        <w:rFonts w:hint="default" w:ascii="Wingdings" w:hAnsi="Wingdings"/>
      </w:rPr>
    </w:lvl>
  </w:abstractNum>
  <w:abstractNum w:abstractNumId="28" w15:restartNumberingAfterBreak="0">
    <w:nsid w:val="217A0F9D"/>
    <w:multiLevelType w:val="hybridMultilevel"/>
    <w:tmpl w:val="FEAE0F96"/>
    <w:lvl w:ilvl="0" w:tplc="4E80F764">
      <w:start w:val="1"/>
      <w:numFmt w:val="bullet"/>
      <w:lvlText w:val="-"/>
      <w:lvlJc w:val="left"/>
      <w:pPr>
        <w:ind w:left="720" w:hanging="360"/>
      </w:pPr>
      <w:rPr>
        <w:rFonts w:hint="default" w:ascii="Arial" w:hAnsi="Arial"/>
      </w:rPr>
    </w:lvl>
    <w:lvl w:ilvl="1" w:tplc="5044AA32">
      <w:start w:val="1"/>
      <w:numFmt w:val="bullet"/>
      <w:lvlText w:val="o"/>
      <w:lvlJc w:val="left"/>
      <w:pPr>
        <w:ind w:left="1440" w:hanging="360"/>
      </w:pPr>
      <w:rPr>
        <w:rFonts w:hint="default" w:ascii="Courier New" w:hAnsi="Courier New"/>
      </w:rPr>
    </w:lvl>
    <w:lvl w:ilvl="2" w:tplc="B0F4EC16" w:tentative="1">
      <w:start w:val="1"/>
      <w:numFmt w:val="bullet"/>
      <w:lvlText w:val=""/>
      <w:lvlJc w:val="left"/>
      <w:pPr>
        <w:ind w:left="2160" w:hanging="360"/>
      </w:pPr>
      <w:rPr>
        <w:rFonts w:hint="default" w:ascii="Wingdings" w:hAnsi="Wingdings"/>
      </w:rPr>
    </w:lvl>
    <w:lvl w:ilvl="3" w:tplc="A680F908" w:tentative="1">
      <w:start w:val="1"/>
      <w:numFmt w:val="bullet"/>
      <w:lvlText w:val=""/>
      <w:lvlJc w:val="left"/>
      <w:pPr>
        <w:ind w:left="2880" w:hanging="360"/>
      </w:pPr>
      <w:rPr>
        <w:rFonts w:hint="default" w:ascii="Symbol" w:hAnsi="Symbol"/>
      </w:rPr>
    </w:lvl>
    <w:lvl w:ilvl="4" w:tplc="3A3807CA" w:tentative="1">
      <w:start w:val="1"/>
      <w:numFmt w:val="bullet"/>
      <w:lvlText w:val="o"/>
      <w:lvlJc w:val="left"/>
      <w:pPr>
        <w:ind w:left="3600" w:hanging="360"/>
      </w:pPr>
      <w:rPr>
        <w:rFonts w:hint="default" w:ascii="Courier New" w:hAnsi="Courier New"/>
      </w:rPr>
    </w:lvl>
    <w:lvl w:ilvl="5" w:tplc="40DA6B24" w:tentative="1">
      <w:start w:val="1"/>
      <w:numFmt w:val="bullet"/>
      <w:lvlText w:val=""/>
      <w:lvlJc w:val="left"/>
      <w:pPr>
        <w:ind w:left="4320" w:hanging="360"/>
      </w:pPr>
      <w:rPr>
        <w:rFonts w:hint="default" w:ascii="Wingdings" w:hAnsi="Wingdings"/>
      </w:rPr>
    </w:lvl>
    <w:lvl w:ilvl="6" w:tplc="AD3EAE80" w:tentative="1">
      <w:start w:val="1"/>
      <w:numFmt w:val="bullet"/>
      <w:lvlText w:val=""/>
      <w:lvlJc w:val="left"/>
      <w:pPr>
        <w:ind w:left="5040" w:hanging="360"/>
      </w:pPr>
      <w:rPr>
        <w:rFonts w:hint="default" w:ascii="Symbol" w:hAnsi="Symbol"/>
      </w:rPr>
    </w:lvl>
    <w:lvl w:ilvl="7" w:tplc="E5405BFA" w:tentative="1">
      <w:start w:val="1"/>
      <w:numFmt w:val="bullet"/>
      <w:lvlText w:val="o"/>
      <w:lvlJc w:val="left"/>
      <w:pPr>
        <w:ind w:left="5760" w:hanging="360"/>
      </w:pPr>
      <w:rPr>
        <w:rFonts w:hint="default" w:ascii="Courier New" w:hAnsi="Courier New"/>
      </w:rPr>
    </w:lvl>
    <w:lvl w:ilvl="8" w:tplc="F52E7B7C" w:tentative="1">
      <w:start w:val="1"/>
      <w:numFmt w:val="bullet"/>
      <w:lvlText w:val=""/>
      <w:lvlJc w:val="left"/>
      <w:pPr>
        <w:ind w:left="6480" w:hanging="360"/>
      </w:pPr>
      <w:rPr>
        <w:rFonts w:hint="default" w:ascii="Wingdings" w:hAnsi="Wingdings"/>
      </w:rPr>
    </w:lvl>
  </w:abstractNum>
  <w:abstractNum w:abstractNumId="29" w15:restartNumberingAfterBreak="0">
    <w:nsid w:val="21A147C9"/>
    <w:multiLevelType w:val="hybridMultilevel"/>
    <w:tmpl w:val="3960739C"/>
    <w:lvl w:ilvl="0" w:tplc="4C1E7D2A">
      <w:start w:val="1"/>
      <w:numFmt w:val="bullet"/>
      <w:lvlText w:val=""/>
      <w:lvlJc w:val="left"/>
      <w:pPr>
        <w:ind w:left="720" w:hanging="360"/>
      </w:pPr>
      <w:rPr>
        <w:rFonts w:hint="default" w:ascii="Symbol" w:hAnsi="Symbol"/>
      </w:rPr>
    </w:lvl>
    <w:lvl w:ilvl="1" w:tplc="43043C2C" w:tentative="1">
      <w:start w:val="1"/>
      <w:numFmt w:val="bullet"/>
      <w:lvlText w:val="o"/>
      <w:lvlJc w:val="left"/>
      <w:pPr>
        <w:ind w:left="1440" w:hanging="360"/>
      </w:pPr>
      <w:rPr>
        <w:rFonts w:hint="default" w:ascii="Courier New" w:hAnsi="Courier New"/>
      </w:rPr>
    </w:lvl>
    <w:lvl w:ilvl="2" w:tplc="DFA203D8" w:tentative="1">
      <w:start w:val="1"/>
      <w:numFmt w:val="bullet"/>
      <w:lvlText w:val=""/>
      <w:lvlJc w:val="left"/>
      <w:pPr>
        <w:ind w:left="2160" w:hanging="360"/>
      </w:pPr>
      <w:rPr>
        <w:rFonts w:hint="default" w:ascii="Wingdings" w:hAnsi="Wingdings"/>
      </w:rPr>
    </w:lvl>
    <w:lvl w:ilvl="3" w:tplc="F5406426" w:tentative="1">
      <w:start w:val="1"/>
      <w:numFmt w:val="bullet"/>
      <w:lvlText w:val=""/>
      <w:lvlJc w:val="left"/>
      <w:pPr>
        <w:ind w:left="2880" w:hanging="360"/>
      </w:pPr>
      <w:rPr>
        <w:rFonts w:hint="default" w:ascii="Symbol" w:hAnsi="Symbol"/>
      </w:rPr>
    </w:lvl>
    <w:lvl w:ilvl="4" w:tplc="92B0E46E" w:tentative="1">
      <w:start w:val="1"/>
      <w:numFmt w:val="bullet"/>
      <w:lvlText w:val="o"/>
      <w:lvlJc w:val="left"/>
      <w:pPr>
        <w:ind w:left="3600" w:hanging="360"/>
      </w:pPr>
      <w:rPr>
        <w:rFonts w:hint="default" w:ascii="Courier New" w:hAnsi="Courier New"/>
      </w:rPr>
    </w:lvl>
    <w:lvl w:ilvl="5" w:tplc="09E29EF8" w:tentative="1">
      <w:start w:val="1"/>
      <w:numFmt w:val="bullet"/>
      <w:lvlText w:val=""/>
      <w:lvlJc w:val="left"/>
      <w:pPr>
        <w:ind w:left="4320" w:hanging="360"/>
      </w:pPr>
      <w:rPr>
        <w:rFonts w:hint="default" w:ascii="Wingdings" w:hAnsi="Wingdings"/>
      </w:rPr>
    </w:lvl>
    <w:lvl w:ilvl="6" w:tplc="18A4C46A" w:tentative="1">
      <w:start w:val="1"/>
      <w:numFmt w:val="bullet"/>
      <w:lvlText w:val=""/>
      <w:lvlJc w:val="left"/>
      <w:pPr>
        <w:ind w:left="5040" w:hanging="360"/>
      </w:pPr>
      <w:rPr>
        <w:rFonts w:hint="default" w:ascii="Symbol" w:hAnsi="Symbol"/>
      </w:rPr>
    </w:lvl>
    <w:lvl w:ilvl="7" w:tplc="C420A6AA" w:tentative="1">
      <w:start w:val="1"/>
      <w:numFmt w:val="bullet"/>
      <w:lvlText w:val="o"/>
      <w:lvlJc w:val="left"/>
      <w:pPr>
        <w:ind w:left="5760" w:hanging="360"/>
      </w:pPr>
      <w:rPr>
        <w:rFonts w:hint="default" w:ascii="Courier New" w:hAnsi="Courier New"/>
      </w:rPr>
    </w:lvl>
    <w:lvl w:ilvl="8" w:tplc="6ADCF6CA" w:tentative="1">
      <w:start w:val="1"/>
      <w:numFmt w:val="bullet"/>
      <w:lvlText w:val=""/>
      <w:lvlJc w:val="left"/>
      <w:pPr>
        <w:ind w:left="6480" w:hanging="360"/>
      </w:pPr>
      <w:rPr>
        <w:rFonts w:hint="default" w:ascii="Wingdings" w:hAnsi="Wingdings"/>
      </w:rPr>
    </w:lvl>
  </w:abstractNum>
  <w:abstractNum w:abstractNumId="30" w15:restartNumberingAfterBreak="0">
    <w:nsid w:val="2807490D"/>
    <w:multiLevelType w:val="hybridMultilevel"/>
    <w:tmpl w:val="6524A228"/>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1" w15:restartNumberingAfterBreak="0">
    <w:nsid w:val="284763D2"/>
    <w:multiLevelType w:val="hybridMultilevel"/>
    <w:tmpl w:val="05865FFC"/>
    <w:lvl w:ilvl="0" w:tplc="0C0A0005">
      <w:start w:val="1"/>
      <w:numFmt w:val="bullet"/>
      <w:lvlText w:val=""/>
      <w:lvlJc w:val="left"/>
      <w:pPr>
        <w:ind w:left="2160" w:hanging="360"/>
      </w:pPr>
      <w:rPr>
        <w:rFonts w:hint="default" w:ascii="Wingdings" w:hAnsi="Wingdings"/>
      </w:rPr>
    </w:lvl>
    <w:lvl w:ilvl="1" w:tplc="0C0A0019">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2" w15:restartNumberingAfterBreak="0">
    <w:nsid w:val="297D5F97"/>
    <w:multiLevelType w:val="hybridMultilevel"/>
    <w:tmpl w:val="BCB4F9F4"/>
    <w:name w:val="WW8Num16224222"/>
    <w:lvl w:ilvl="0" w:tplc="AC748030">
      <w:start w:val="1"/>
      <w:numFmt w:val="bullet"/>
      <w:lvlText w:val=""/>
      <w:lvlJc w:val="left"/>
      <w:pPr>
        <w:ind w:left="1776" w:hanging="360"/>
      </w:pPr>
      <w:rPr>
        <w:rFonts w:hint="default" w:ascii="Wingdings" w:hAnsi="Wingdings"/>
      </w:rPr>
    </w:lvl>
    <w:lvl w:ilvl="1" w:tplc="3E2A478E" w:tentative="1">
      <w:start w:val="1"/>
      <w:numFmt w:val="bullet"/>
      <w:lvlText w:val="o"/>
      <w:lvlJc w:val="left"/>
      <w:pPr>
        <w:ind w:left="2496" w:hanging="360"/>
      </w:pPr>
      <w:rPr>
        <w:rFonts w:hint="default" w:ascii="Courier New" w:hAnsi="Courier New"/>
      </w:rPr>
    </w:lvl>
    <w:lvl w:ilvl="2" w:tplc="A5540C46">
      <w:start w:val="1"/>
      <w:numFmt w:val="bullet"/>
      <w:lvlText w:val=""/>
      <w:lvlJc w:val="left"/>
      <w:pPr>
        <w:ind w:left="3216" w:hanging="360"/>
      </w:pPr>
      <w:rPr>
        <w:rFonts w:hint="default" w:ascii="Wingdings" w:hAnsi="Wingdings"/>
      </w:rPr>
    </w:lvl>
    <w:lvl w:ilvl="3" w:tplc="3EC8FFDC" w:tentative="1">
      <w:start w:val="1"/>
      <w:numFmt w:val="bullet"/>
      <w:lvlText w:val=""/>
      <w:lvlJc w:val="left"/>
      <w:pPr>
        <w:ind w:left="3936" w:hanging="360"/>
      </w:pPr>
      <w:rPr>
        <w:rFonts w:hint="default" w:ascii="Symbol" w:hAnsi="Symbol"/>
      </w:rPr>
    </w:lvl>
    <w:lvl w:ilvl="4" w:tplc="42760A8C" w:tentative="1">
      <w:start w:val="1"/>
      <w:numFmt w:val="bullet"/>
      <w:lvlText w:val="o"/>
      <w:lvlJc w:val="left"/>
      <w:pPr>
        <w:ind w:left="4656" w:hanging="360"/>
      </w:pPr>
      <w:rPr>
        <w:rFonts w:hint="default" w:ascii="Courier New" w:hAnsi="Courier New"/>
      </w:rPr>
    </w:lvl>
    <w:lvl w:ilvl="5" w:tplc="EA70728A" w:tentative="1">
      <w:start w:val="1"/>
      <w:numFmt w:val="bullet"/>
      <w:lvlText w:val=""/>
      <w:lvlJc w:val="left"/>
      <w:pPr>
        <w:ind w:left="5376" w:hanging="360"/>
      </w:pPr>
      <w:rPr>
        <w:rFonts w:hint="default" w:ascii="Wingdings" w:hAnsi="Wingdings"/>
      </w:rPr>
    </w:lvl>
    <w:lvl w:ilvl="6" w:tplc="9FC8414C" w:tentative="1">
      <w:start w:val="1"/>
      <w:numFmt w:val="bullet"/>
      <w:lvlText w:val=""/>
      <w:lvlJc w:val="left"/>
      <w:pPr>
        <w:ind w:left="6096" w:hanging="360"/>
      </w:pPr>
      <w:rPr>
        <w:rFonts w:hint="default" w:ascii="Symbol" w:hAnsi="Symbol"/>
      </w:rPr>
    </w:lvl>
    <w:lvl w:ilvl="7" w:tplc="8DBCF54A" w:tentative="1">
      <w:start w:val="1"/>
      <w:numFmt w:val="bullet"/>
      <w:lvlText w:val="o"/>
      <w:lvlJc w:val="left"/>
      <w:pPr>
        <w:ind w:left="6816" w:hanging="360"/>
      </w:pPr>
      <w:rPr>
        <w:rFonts w:hint="default" w:ascii="Courier New" w:hAnsi="Courier New"/>
      </w:rPr>
    </w:lvl>
    <w:lvl w:ilvl="8" w:tplc="D29C29D4" w:tentative="1">
      <w:start w:val="1"/>
      <w:numFmt w:val="bullet"/>
      <w:lvlText w:val=""/>
      <w:lvlJc w:val="left"/>
      <w:pPr>
        <w:ind w:left="7536" w:hanging="360"/>
      </w:pPr>
      <w:rPr>
        <w:rFonts w:hint="default" w:ascii="Wingdings" w:hAnsi="Wingdings"/>
      </w:rPr>
    </w:lvl>
  </w:abstractNum>
  <w:abstractNum w:abstractNumId="33" w15:restartNumberingAfterBreak="0">
    <w:nsid w:val="29E7357E"/>
    <w:multiLevelType w:val="hybridMultilevel"/>
    <w:tmpl w:val="69E02F78"/>
    <w:styleLink w:val="EstiloEsquemanumeradoWingdingssmbolo8ptoColorpersonali1"/>
    <w:lvl w:ilvl="0" w:tplc="9FB43BA4">
      <w:start w:val="1"/>
      <w:numFmt w:val="bullet"/>
      <w:lvlText w:val=""/>
      <w:lvlJc w:val="left"/>
      <w:pPr>
        <w:ind w:left="720" w:hanging="360"/>
      </w:pPr>
      <w:rPr>
        <w:rFonts w:hint="default" w:ascii="Wingdings" w:hAnsi="Wingdings"/>
        <w:color w:val="009797"/>
        <w:sz w:val="16"/>
      </w:rPr>
    </w:lvl>
    <w:lvl w:ilvl="1" w:tplc="4EB2722E">
      <w:start w:val="1"/>
      <w:numFmt w:val="bullet"/>
      <w:lvlText w:val="-"/>
      <w:lvlJc w:val="left"/>
      <w:pPr>
        <w:ind w:left="1440" w:hanging="360"/>
      </w:pPr>
      <w:rPr>
        <w:rFonts w:hint="default" w:ascii="Courier New" w:hAnsi="Courier New"/>
        <w:sz w:val="16"/>
      </w:rPr>
    </w:lvl>
    <w:lvl w:ilvl="2" w:tplc="BBC616FC">
      <w:start w:val="1"/>
      <w:numFmt w:val="bullet"/>
      <w:lvlText w:val=""/>
      <w:lvlJc w:val="left"/>
      <w:pPr>
        <w:ind w:left="2160" w:hanging="360"/>
      </w:pPr>
      <w:rPr>
        <w:rFonts w:hint="default" w:ascii="Symbol" w:hAnsi="Symbol"/>
        <w:color w:val="7F7F7F"/>
        <w:sz w:val="16"/>
      </w:rPr>
    </w:lvl>
    <w:lvl w:ilvl="3" w:tplc="2A72B668">
      <w:start w:val="1"/>
      <w:numFmt w:val="bullet"/>
      <w:lvlText w:val=""/>
      <w:lvlJc w:val="left"/>
      <w:pPr>
        <w:ind w:left="2880" w:hanging="360"/>
      </w:pPr>
      <w:rPr>
        <w:rFonts w:hint="default" w:ascii="Symbol" w:hAnsi="Symbol"/>
      </w:rPr>
    </w:lvl>
    <w:lvl w:ilvl="4" w:tplc="383EF4AA">
      <w:start w:val="1"/>
      <w:numFmt w:val="bullet"/>
      <w:lvlText w:val="o"/>
      <w:lvlJc w:val="left"/>
      <w:pPr>
        <w:ind w:left="3600" w:hanging="360"/>
      </w:pPr>
      <w:rPr>
        <w:rFonts w:hint="default" w:ascii="Courier New" w:hAnsi="Courier New"/>
      </w:rPr>
    </w:lvl>
    <w:lvl w:ilvl="5" w:tplc="DA08F11A">
      <w:start w:val="1"/>
      <w:numFmt w:val="bullet"/>
      <w:lvlText w:val=""/>
      <w:lvlJc w:val="left"/>
      <w:pPr>
        <w:ind w:left="4320" w:hanging="360"/>
      </w:pPr>
      <w:rPr>
        <w:rFonts w:hint="default" w:ascii="Wingdings" w:hAnsi="Wingdings"/>
      </w:rPr>
    </w:lvl>
    <w:lvl w:ilvl="6" w:tplc="29A4FAAC">
      <w:start w:val="1"/>
      <w:numFmt w:val="bullet"/>
      <w:lvlText w:val=""/>
      <w:lvlJc w:val="left"/>
      <w:pPr>
        <w:ind w:left="5040" w:hanging="360"/>
      </w:pPr>
      <w:rPr>
        <w:rFonts w:hint="default" w:ascii="Symbol" w:hAnsi="Symbol"/>
      </w:rPr>
    </w:lvl>
    <w:lvl w:ilvl="7" w:tplc="5936C826">
      <w:start w:val="1"/>
      <w:numFmt w:val="bullet"/>
      <w:lvlText w:val="o"/>
      <w:lvlJc w:val="left"/>
      <w:pPr>
        <w:ind w:left="5760" w:hanging="360"/>
      </w:pPr>
      <w:rPr>
        <w:rFonts w:hint="default" w:ascii="Courier New" w:hAnsi="Courier New"/>
      </w:rPr>
    </w:lvl>
    <w:lvl w:ilvl="8" w:tplc="E32211F0">
      <w:start w:val="1"/>
      <w:numFmt w:val="bullet"/>
      <w:lvlText w:val=""/>
      <w:lvlJc w:val="left"/>
      <w:pPr>
        <w:ind w:left="6480" w:hanging="360"/>
      </w:pPr>
      <w:rPr>
        <w:rFonts w:hint="default" w:ascii="Wingdings" w:hAnsi="Wingdings"/>
      </w:rPr>
    </w:lvl>
  </w:abstractNum>
  <w:abstractNum w:abstractNumId="34" w15:restartNumberingAfterBreak="0">
    <w:nsid w:val="2A6F1248"/>
    <w:multiLevelType w:val="multilevel"/>
    <w:tmpl w:val="208E56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5" w15:restartNumberingAfterBreak="0">
    <w:nsid w:val="2C1A0C1A"/>
    <w:multiLevelType w:val="multilevel"/>
    <w:tmpl w:val="D526B2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6" w15:restartNumberingAfterBreak="0">
    <w:nsid w:val="2D427D66"/>
    <w:multiLevelType w:val="hybridMultilevel"/>
    <w:tmpl w:val="13920A76"/>
    <w:lvl w:ilvl="0" w:tplc="502064A0">
      <w:start w:val="1"/>
      <w:numFmt w:val="bullet"/>
      <w:lvlText w:val=""/>
      <w:lvlJc w:val="left"/>
      <w:pPr>
        <w:ind w:left="720" w:hanging="360"/>
      </w:pPr>
      <w:rPr>
        <w:rFonts w:hint="default" w:ascii="Symbol" w:hAnsi="Symbol"/>
      </w:rPr>
    </w:lvl>
    <w:lvl w:ilvl="1" w:tplc="AE940342" w:tentative="1">
      <w:start w:val="1"/>
      <w:numFmt w:val="bullet"/>
      <w:lvlText w:val="o"/>
      <w:lvlJc w:val="left"/>
      <w:pPr>
        <w:ind w:left="1440" w:hanging="360"/>
      </w:pPr>
      <w:rPr>
        <w:rFonts w:hint="default" w:ascii="Courier New" w:hAnsi="Courier New"/>
      </w:rPr>
    </w:lvl>
    <w:lvl w:ilvl="2" w:tplc="57282270" w:tentative="1">
      <w:start w:val="1"/>
      <w:numFmt w:val="bullet"/>
      <w:lvlText w:val=""/>
      <w:lvlJc w:val="left"/>
      <w:pPr>
        <w:ind w:left="2160" w:hanging="360"/>
      </w:pPr>
      <w:rPr>
        <w:rFonts w:hint="default" w:ascii="Wingdings" w:hAnsi="Wingdings"/>
      </w:rPr>
    </w:lvl>
    <w:lvl w:ilvl="3" w:tplc="9BD49C9C" w:tentative="1">
      <w:start w:val="1"/>
      <w:numFmt w:val="bullet"/>
      <w:lvlText w:val=""/>
      <w:lvlJc w:val="left"/>
      <w:pPr>
        <w:ind w:left="2880" w:hanging="360"/>
      </w:pPr>
      <w:rPr>
        <w:rFonts w:hint="default" w:ascii="Symbol" w:hAnsi="Symbol"/>
      </w:rPr>
    </w:lvl>
    <w:lvl w:ilvl="4" w:tplc="76D8D020" w:tentative="1">
      <w:start w:val="1"/>
      <w:numFmt w:val="bullet"/>
      <w:lvlText w:val="o"/>
      <w:lvlJc w:val="left"/>
      <w:pPr>
        <w:ind w:left="3600" w:hanging="360"/>
      </w:pPr>
      <w:rPr>
        <w:rFonts w:hint="default" w:ascii="Courier New" w:hAnsi="Courier New"/>
      </w:rPr>
    </w:lvl>
    <w:lvl w:ilvl="5" w:tplc="E7FC4E66" w:tentative="1">
      <w:start w:val="1"/>
      <w:numFmt w:val="bullet"/>
      <w:lvlText w:val=""/>
      <w:lvlJc w:val="left"/>
      <w:pPr>
        <w:ind w:left="4320" w:hanging="360"/>
      </w:pPr>
      <w:rPr>
        <w:rFonts w:hint="default" w:ascii="Wingdings" w:hAnsi="Wingdings"/>
      </w:rPr>
    </w:lvl>
    <w:lvl w:ilvl="6" w:tplc="069CF8C8" w:tentative="1">
      <w:start w:val="1"/>
      <w:numFmt w:val="bullet"/>
      <w:lvlText w:val=""/>
      <w:lvlJc w:val="left"/>
      <w:pPr>
        <w:ind w:left="5040" w:hanging="360"/>
      </w:pPr>
      <w:rPr>
        <w:rFonts w:hint="default" w:ascii="Symbol" w:hAnsi="Symbol"/>
      </w:rPr>
    </w:lvl>
    <w:lvl w:ilvl="7" w:tplc="C4C2D8D4" w:tentative="1">
      <w:start w:val="1"/>
      <w:numFmt w:val="bullet"/>
      <w:lvlText w:val="o"/>
      <w:lvlJc w:val="left"/>
      <w:pPr>
        <w:ind w:left="5760" w:hanging="360"/>
      </w:pPr>
      <w:rPr>
        <w:rFonts w:hint="default" w:ascii="Courier New" w:hAnsi="Courier New"/>
      </w:rPr>
    </w:lvl>
    <w:lvl w:ilvl="8" w:tplc="D4EC1358" w:tentative="1">
      <w:start w:val="1"/>
      <w:numFmt w:val="bullet"/>
      <w:lvlText w:val=""/>
      <w:lvlJc w:val="left"/>
      <w:pPr>
        <w:ind w:left="6480" w:hanging="360"/>
      </w:pPr>
      <w:rPr>
        <w:rFonts w:hint="default" w:ascii="Wingdings" w:hAnsi="Wingdings"/>
      </w:rPr>
    </w:lvl>
  </w:abstractNum>
  <w:abstractNum w:abstractNumId="37" w15:restartNumberingAfterBreak="0">
    <w:nsid w:val="2E041C13"/>
    <w:multiLevelType w:val="hybridMultilevel"/>
    <w:tmpl w:val="B2D66EFE"/>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15:restartNumberingAfterBreak="0">
    <w:nsid w:val="2F0E615E"/>
    <w:multiLevelType w:val="hybridMultilevel"/>
    <w:tmpl w:val="00EE1F70"/>
    <w:lvl w:ilvl="0" w:tplc="8A52DBB8">
      <w:numFmt w:val="bullet"/>
      <w:lvlText w:val="-"/>
      <w:lvlJc w:val="left"/>
      <w:pPr>
        <w:ind w:left="720" w:hanging="360"/>
      </w:pPr>
      <w:rPr>
        <w:rFonts w:hint="default" w:ascii="Aptos" w:hAnsi="Aptos"/>
      </w:rPr>
    </w:lvl>
    <w:lvl w:ilvl="1" w:tplc="A844A778" w:tentative="1">
      <w:start w:val="1"/>
      <w:numFmt w:val="bullet"/>
      <w:lvlText w:val="o"/>
      <w:lvlJc w:val="left"/>
      <w:pPr>
        <w:ind w:left="1440" w:hanging="360"/>
      </w:pPr>
      <w:rPr>
        <w:rFonts w:hint="default" w:ascii="Courier New" w:hAnsi="Courier New"/>
      </w:rPr>
    </w:lvl>
    <w:lvl w:ilvl="2" w:tplc="16A4D45A" w:tentative="1">
      <w:start w:val="1"/>
      <w:numFmt w:val="bullet"/>
      <w:lvlText w:val=""/>
      <w:lvlJc w:val="left"/>
      <w:pPr>
        <w:ind w:left="2160" w:hanging="360"/>
      </w:pPr>
      <w:rPr>
        <w:rFonts w:hint="default" w:ascii="Wingdings" w:hAnsi="Wingdings"/>
      </w:rPr>
    </w:lvl>
    <w:lvl w:ilvl="3" w:tplc="3CB41172" w:tentative="1">
      <w:start w:val="1"/>
      <w:numFmt w:val="bullet"/>
      <w:lvlText w:val=""/>
      <w:lvlJc w:val="left"/>
      <w:pPr>
        <w:ind w:left="2880" w:hanging="360"/>
      </w:pPr>
      <w:rPr>
        <w:rFonts w:hint="default" w:ascii="Symbol" w:hAnsi="Symbol"/>
      </w:rPr>
    </w:lvl>
    <w:lvl w:ilvl="4" w:tplc="99D4CEC2" w:tentative="1">
      <w:start w:val="1"/>
      <w:numFmt w:val="bullet"/>
      <w:lvlText w:val="o"/>
      <w:lvlJc w:val="left"/>
      <w:pPr>
        <w:ind w:left="3600" w:hanging="360"/>
      </w:pPr>
      <w:rPr>
        <w:rFonts w:hint="default" w:ascii="Courier New" w:hAnsi="Courier New"/>
      </w:rPr>
    </w:lvl>
    <w:lvl w:ilvl="5" w:tplc="7974F00E" w:tentative="1">
      <w:start w:val="1"/>
      <w:numFmt w:val="bullet"/>
      <w:lvlText w:val=""/>
      <w:lvlJc w:val="left"/>
      <w:pPr>
        <w:ind w:left="4320" w:hanging="360"/>
      </w:pPr>
      <w:rPr>
        <w:rFonts w:hint="default" w:ascii="Wingdings" w:hAnsi="Wingdings"/>
      </w:rPr>
    </w:lvl>
    <w:lvl w:ilvl="6" w:tplc="CAF0DD88" w:tentative="1">
      <w:start w:val="1"/>
      <w:numFmt w:val="bullet"/>
      <w:lvlText w:val=""/>
      <w:lvlJc w:val="left"/>
      <w:pPr>
        <w:ind w:left="5040" w:hanging="360"/>
      </w:pPr>
      <w:rPr>
        <w:rFonts w:hint="default" w:ascii="Symbol" w:hAnsi="Symbol"/>
      </w:rPr>
    </w:lvl>
    <w:lvl w:ilvl="7" w:tplc="650CEFEC" w:tentative="1">
      <w:start w:val="1"/>
      <w:numFmt w:val="bullet"/>
      <w:lvlText w:val="o"/>
      <w:lvlJc w:val="left"/>
      <w:pPr>
        <w:ind w:left="5760" w:hanging="360"/>
      </w:pPr>
      <w:rPr>
        <w:rFonts w:hint="default" w:ascii="Courier New" w:hAnsi="Courier New"/>
      </w:rPr>
    </w:lvl>
    <w:lvl w:ilvl="8" w:tplc="CFC2DD5E" w:tentative="1">
      <w:start w:val="1"/>
      <w:numFmt w:val="bullet"/>
      <w:lvlText w:val=""/>
      <w:lvlJc w:val="left"/>
      <w:pPr>
        <w:ind w:left="6480" w:hanging="360"/>
      </w:pPr>
      <w:rPr>
        <w:rFonts w:hint="default" w:ascii="Wingdings" w:hAnsi="Wingdings"/>
      </w:rPr>
    </w:lvl>
  </w:abstractNum>
  <w:abstractNum w:abstractNumId="39" w15:restartNumberingAfterBreak="0">
    <w:nsid w:val="2F8F39D6"/>
    <w:multiLevelType w:val="hybridMultilevel"/>
    <w:tmpl w:val="1E3EAD4C"/>
    <w:lvl w:ilvl="0" w:tplc="A8486C4C">
      <w:start w:val="1"/>
      <w:numFmt w:val="bullet"/>
      <w:lvlText w:val="-"/>
      <w:lvlJc w:val="left"/>
      <w:pPr>
        <w:tabs>
          <w:tab w:val="num" w:pos="720"/>
        </w:tabs>
        <w:ind w:left="720" w:hanging="360"/>
      </w:pPr>
      <w:rPr>
        <w:rFonts w:hint="default" w:ascii="Times New Roman" w:hAnsi="Times New Roman"/>
      </w:rPr>
    </w:lvl>
    <w:lvl w:ilvl="1" w:tplc="29249C42">
      <w:numFmt w:val="bullet"/>
      <w:lvlText w:val="-"/>
      <w:lvlJc w:val="left"/>
      <w:pPr>
        <w:tabs>
          <w:tab w:val="num" w:pos="1440"/>
        </w:tabs>
        <w:ind w:left="1440" w:hanging="360"/>
      </w:pPr>
      <w:rPr>
        <w:rFonts w:hint="default" w:ascii="Times New Roman" w:hAnsi="Times New Roman"/>
      </w:rPr>
    </w:lvl>
    <w:lvl w:ilvl="2" w:tplc="FBF0EFE2">
      <w:start w:val="1"/>
      <w:numFmt w:val="bullet"/>
      <w:lvlText w:val="-"/>
      <w:lvlJc w:val="left"/>
      <w:pPr>
        <w:tabs>
          <w:tab w:val="num" w:pos="2160"/>
        </w:tabs>
        <w:ind w:left="2160" w:hanging="360"/>
      </w:pPr>
      <w:rPr>
        <w:rFonts w:hint="default" w:ascii="Times New Roman" w:hAnsi="Times New Roman"/>
      </w:rPr>
    </w:lvl>
    <w:lvl w:ilvl="3" w:tplc="663C7B96" w:tentative="1">
      <w:start w:val="1"/>
      <w:numFmt w:val="bullet"/>
      <w:lvlText w:val="-"/>
      <w:lvlJc w:val="left"/>
      <w:pPr>
        <w:tabs>
          <w:tab w:val="num" w:pos="2880"/>
        </w:tabs>
        <w:ind w:left="2880" w:hanging="360"/>
      </w:pPr>
      <w:rPr>
        <w:rFonts w:hint="default" w:ascii="Times New Roman" w:hAnsi="Times New Roman"/>
      </w:rPr>
    </w:lvl>
    <w:lvl w:ilvl="4" w:tplc="900A6770" w:tentative="1">
      <w:start w:val="1"/>
      <w:numFmt w:val="bullet"/>
      <w:lvlText w:val="-"/>
      <w:lvlJc w:val="left"/>
      <w:pPr>
        <w:tabs>
          <w:tab w:val="num" w:pos="3600"/>
        </w:tabs>
        <w:ind w:left="3600" w:hanging="360"/>
      </w:pPr>
      <w:rPr>
        <w:rFonts w:hint="default" w:ascii="Times New Roman" w:hAnsi="Times New Roman"/>
      </w:rPr>
    </w:lvl>
    <w:lvl w:ilvl="5" w:tplc="9B1C26F6" w:tentative="1">
      <w:start w:val="1"/>
      <w:numFmt w:val="bullet"/>
      <w:lvlText w:val="-"/>
      <w:lvlJc w:val="left"/>
      <w:pPr>
        <w:tabs>
          <w:tab w:val="num" w:pos="4320"/>
        </w:tabs>
        <w:ind w:left="4320" w:hanging="360"/>
      </w:pPr>
      <w:rPr>
        <w:rFonts w:hint="default" w:ascii="Times New Roman" w:hAnsi="Times New Roman"/>
      </w:rPr>
    </w:lvl>
    <w:lvl w:ilvl="6" w:tplc="1C4E35BE" w:tentative="1">
      <w:start w:val="1"/>
      <w:numFmt w:val="bullet"/>
      <w:lvlText w:val="-"/>
      <w:lvlJc w:val="left"/>
      <w:pPr>
        <w:tabs>
          <w:tab w:val="num" w:pos="5040"/>
        </w:tabs>
        <w:ind w:left="5040" w:hanging="360"/>
      </w:pPr>
      <w:rPr>
        <w:rFonts w:hint="default" w:ascii="Times New Roman" w:hAnsi="Times New Roman"/>
      </w:rPr>
    </w:lvl>
    <w:lvl w:ilvl="7" w:tplc="3AC2A078" w:tentative="1">
      <w:start w:val="1"/>
      <w:numFmt w:val="bullet"/>
      <w:lvlText w:val="-"/>
      <w:lvlJc w:val="left"/>
      <w:pPr>
        <w:tabs>
          <w:tab w:val="num" w:pos="5760"/>
        </w:tabs>
        <w:ind w:left="5760" w:hanging="360"/>
      </w:pPr>
      <w:rPr>
        <w:rFonts w:hint="default" w:ascii="Times New Roman" w:hAnsi="Times New Roman"/>
      </w:rPr>
    </w:lvl>
    <w:lvl w:ilvl="8" w:tplc="9D0E8B16" w:tentative="1">
      <w:start w:val="1"/>
      <w:numFmt w:val="bullet"/>
      <w:lvlText w:val="-"/>
      <w:lvlJc w:val="left"/>
      <w:pPr>
        <w:tabs>
          <w:tab w:val="num" w:pos="6480"/>
        </w:tabs>
        <w:ind w:left="6480" w:hanging="360"/>
      </w:pPr>
      <w:rPr>
        <w:rFonts w:hint="default" w:ascii="Times New Roman" w:hAnsi="Times New Roman"/>
      </w:rPr>
    </w:lvl>
  </w:abstractNum>
  <w:abstractNum w:abstractNumId="40" w15:restartNumberingAfterBreak="0">
    <w:nsid w:val="367F5EF2"/>
    <w:multiLevelType w:val="hybridMultilevel"/>
    <w:tmpl w:val="75AA6AFA"/>
    <w:lvl w:ilvl="0" w:tplc="BCA6A93E">
      <w:start w:val="1"/>
      <w:numFmt w:val="bullet"/>
      <w:lvlText w:val=""/>
      <w:lvlJc w:val="left"/>
      <w:pPr>
        <w:ind w:left="720" w:hanging="360"/>
      </w:pPr>
      <w:rPr>
        <w:rFonts w:hint="default" w:ascii="Symbol" w:hAnsi="Symbol"/>
      </w:rPr>
    </w:lvl>
    <w:lvl w:ilvl="1" w:tplc="32D0B416">
      <w:start w:val="1"/>
      <w:numFmt w:val="decimal"/>
      <w:lvlText w:val="%2."/>
      <w:lvlJc w:val="left"/>
      <w:pPr>
        <w:ind w:left="1495" w:hanging="360"/>
      </w:pPr>
    </w:lvl>
    <w:lvl w:ilvl="2" w:tplc="1F3A7904">
      <w:start w:val="1"/>
      <w:numFmt w:val="bullet"/>
      <w:lvlText w:val=""/>
      <w:lvlJc w:val="left"/>
      <w:pPr>
        <w:ind w:left="2160" w:hanging="360"/>
      </w:pPr>
      <w:rPr>
        <w:rFonts w:hint="default" w:ascii="Wingdings" w:hAnsi="Wingdings"/>
      </w:rPr>
    </w:lvl>
    <w:lvl w:ilvl="3" w:tplc="25406054" w:tentative="1">
      <w:start w:val="1"/>
      <w:numFmt w:val="bullet"/>
      <w:lvlText w:val=""/>
      <w:lvlJc w:val="left"/>
      <w:pPr>
        <w:ind w:left="2880" w:hanging="360"/>
      </w:pPr>
      <w:rPr>
        <w:rFonts w:hint="default" w:ascii="Symbol" w:hAnsi="Symbol"/>
      </w:rPr>
    </w:lvl>
    <w:lvl w:ilvl="4" w:tplc="D910F7E0" w:tentative="1">
      <w:start w:val="1"/>
      <w:numFmt w:val="bullet"/>
      <w:lvlText w:val="o"/>
      <w:lvlJc w:val="left"/>
      <w:pPr>
        <w:ind w:left="3600" w:hanging="360"/>
      </w:pPr>
      <w:rPr>
        <w:rFonts w:hint="default" w:ascii="Courier New" w:hAnsi="Courier New"/>
      </w:rPr>
    </w:lvl>
    <w:lvl w:ilvl="5" w:tplc="F6A6F554" w:tentative="1">
      <w:start w:val="1"/>
      <w:numFmt w:val="bullet"/>
      <w:lvlText w:val=""/>
      <w:lvlJc w:val="left"/>
      <w:pPr>
        <w:ind w:left="4320" w:hanging="360"/>
      </w:pPr>
      <w:rPr>
        <w:rFonts w:hint="default" w:ascii="Wingdings" w:hAnsi="Wingdings"/>
      </w:rPr>
    </w:lvl>
    <w:lvl w:ilvl="6" w:tplc="60565478" w:tentative="1">
      <w:start w:val="1"/>
      <w:numFmt w:val="bullet"/>
      <w:lvlText w:val=""/>
      <w:lvlJc w:val="left"/>
      <w:pPr>
        <w:ind w:left="5040" w:hanging="360"/>
      </w:pPr>
      <w:rPr>
        <w:rFonts w:hint="default" w:ascii="Symbol" w:hAnsi="Symbol"/>
      </w:rPr>
    </w:lvl>
    <w:lvl w:ilvl="7" w:tplc="0BB474F6" w:tentative="1">
      <w:start w:val="1"/>
      <w:numFmt w:val="bullet"/>
      <w:lvlText w:val="o"/>
      <w:lvlJc w:val="left"/>
      <w:pPr>
        <w:ind w:left="5760" w:hanging="360"/>
      </w:pPr>
      <w:rPr>
        <w:rFonts w:hint="default" w:ascii="Courier New" w:hAnsi="Courier New"/>
      </w:rPr>
    </w:lvl>
    <w:lvl w:ilvl="8" w:tplc="A46AE11A" w:tentative="1">
      <w:start w:val="1"/>
      <w:numFmt w:val="bullet"/>
      <w:lvlText w:val=""/>
      <w:lvlJc w:val="left"/>
      <w:pPr>
        <w:ind w:left="6480" w:hanging="360"/>
      </w:pPr>
      <w:rPr>
        <w:rFonts w:hint="default" w:ascii="Wingdings" w:hAnsi="Wingdings"/>
      </w:rPr>
    </w:lvl>
  </w:abstractNum>
  <w:abstractNum w:abstractNumId="41" w15:restartNumberingAfterBreak="0">
    <w:nsid w:val="36FE5E4A"/>
    <w:multiLevelType w:val="hybridMultilevel"/>
    <w:tmpl w:val="6E0C31DA"/>
    <w:lvl w:ilvl="0" w:tplc="A538CF6C">
      <w:start w:val="1"/>
      <w:numFmt w:val="bullet"/>
      <w:lvlText w:val=""/>
      <w:lvlJc w:val="left"/>
      <w:pPr>
        <w:ind w:left="360" w:hanging="360"/>
      </w:pPr>
      <w:rPr>
        <w:rFonts w:hint="default" w:ascii="Wingdings" w:hAnsi="Wingdings"/>
      </w:rPr>
    </w:lvl>
    <w:lvl w:ilvl="1" w:tplc="E8A804F2" w:tentative="1">
      <w:start w:val="1"/>
      <w:numFmt w:val="bullet"/>
      <w:lvlText w:val="o"/>
      <w:lvlJc w:val="left"/>
      <w:pPr>
        <w:ind w:left="1080" w:hanging="360"/>
      </w:pPr>
      <w:rPr>
        <w:rFonts w:hint="default" w:ascii="Courier New" w:hAnsi="Courier New"/>
      </w:rPr>
    </w:lvl>
    <w:lvl w:ilvl="2" w:tplc="151C3E52" w:tentative="1">
      <w:start w:val="1"/>
      <w:numFmt w:val="bullet"/>
      <w:lvlText w:val=""/>
      <w:lvlJc w:val="left"/>
      <w:pPr>
        <w:ind w:left="1800" w:hanging="360"/>
      </w:pPr>
      <w:rPr>
        <w:rFonts w:hint="default" w:ascii="Wingdings" w:hAnsi="Wingdings"/>
      </w:rPr>
    </w:lvl>
    <w:lvl w:ilvl="3" w:tplc="559806B6" w:tentative="1">
      <w:start w:val="1"/>
      <w:numFmt w:val="bullet"/>
      <w:lvlText w:val=""/>
      <w:lvlJc w:val="left"/>
      <w:pPr>
        <w:ind w:left="2520" w:hanging="360"/>
      </w:pPr>
      <w:rPr>
        <w:rFonts w:hint="default" w:ascii="Symbol" w:hAnsi="Symbol"/>
      </w:rPr>
    </w:lvl>
    <w:lvl w:ilvl="4" w:tplc="D972744C" w:tentative="1">
      <w:start w:val="1"/>
      <w:numFmt w:val="bullet"/>
      <w:lvlText w:val="o"/>
      <w:lvlJc w:val="left"/>
      <w:pPr>
        <w:ind w:left="3240" w:hanging="360"/>
      </w:pPr>
      <w:rPr>
        <w:rFonts w:hint="default" w:ascii="Courier New" w:hAnsi="Courier New"/>
      </w:rPr>
    </w:lvl>
    <w:lvl w:ilvl="5" w:tplc="02ACEA64" w:tentative="1">
      <w:start w:val="1"/>
      <w:numFmt w:val="bullet"/>
      <w:lvlText w:val=""/>
      <w:lvlJc w:val="left"/>
      <w:pPr>
        <w:ind w:left="3960" w:hanging="360"/>
      </w:pPr>
      <w:rPr>
        <w:rFonts w:hint="default" w:ascii="Wingdings" w:hAnsi="Wingdings"/>
      </w:rPr>
    </w:lvl>
    <w:lvl w:ilvl="6" w:tplc="AE28B18E" w:tentative="1">
      <w:start w:val="1"/>
      <w:numFmt w:val="bullet"/>
      <w:lvlText w:val=""/>
      <w:lvlJc w:val="left"/>
      <w:pPr>
        <w:ind w:left="4680" w:hanging="360"/>
      </w:pPr>
      <w:rPr>
        <w:rFonts w:hint="default" w:ascii="Symbol" w:hAnsi="Symbol"/>
      </w:rPr>
    </w:lvl>
    <w:lvl w:ilvl="7" w:tplc="43E05BF0" w:tentative="1">
      <w:start w:val="1"/>
      <w:numFmt w:val="bullet"/>
      <w:lvlText w:val="o"/>
      <w:lvlJc w:val="left"/>
      <w:pPr>
        <w:ind w:left="5400" w:hanging="360"/>
      </w:pPr>
      <w:rPr>
        <w:rFonts w:hint="default" w:ascii="Courier New" w:hAnsi="Courier New"/>
      </w:rPr>
    </w:lvl>
    <w:lvl w:ilvl="8" w:tplc="733425C4" w:tentative="1">
      <w:start w:val="1"/>
      <w:numFmt w:val="bullet"/>
      <w:lvlText w:val=""/>
      <w:lvlJc w:val="left"/>
      <w:pPr>
        <w:ind w:left="6120" w:hanging="360"/>
      </w:pPr>
      <w:rPr>
        <w:rFonts w:hint="default" w:ascii="Wingdings" w:hAnsi="Wingdings"/>
      </w:rPr>
    </w:lvl>
  </w:abstractNum>
  <w:abstractNum w:abstractNumId="42" w15:restartNumberingAfterBreak="0">
    <w:nsid w:val="380712DC"/>
    <w:multiLevelType w:val="hybridMultilevel"/>
    <w:tmpl w:val="8034AB10"/>
    <w:lvl w:ilvl="0" w:tplc="7A544E78">
      <w:start w:val="1"/>
      <w:numFmt w:val="bullet"/>
      <w:lvlText w:val=""/>
      <w:lvlJc w:val="left"/>
      <w:pPr>
        <w:ind w:left="720" w:hanging="360"/>
      </w:pPr>
      <w:rPr>
        <w:rFonts w:hint="default" w:ascii="Symbol" w:hAnsi="Symbol"/>
      </w:rPr>
    </w:lvl>
    <w:lvl w:ilvl="1" w:tplc="EB9C4D86" w:tentative="1">
      <w:start w:val="1"/>
      <w:numFmt w:val="bullet"/>
      <w:lvlText w:val="o"/>
      <w:lvlJc w:val="left"/>
      <w:pPr>
        <w:ind w:left="1440" w:hanging="360"/>
      </w:pPr>
      <w:rPr>
        <w:rFonts w:hint="default" w:ascii="Courier New" w:hAnsi="Courier New"/>
      </w:rPr>
    </w:lvl>
    <w:lvl w:ilvl="2" w:tplc="913E667C" w:tentative="1">
      <w:start w:val="1"/>
      <w:numFmt w:val="bullet"/>
      <w:lvlText w:val=""/>
      <w:lvlJc w:val="left"/>
      <w:pPr>
        <w:ind w:left="2160" w:hanging="360"/>
      </w:pPr>
      <w:rPr>
        <w:rFonts w:hint="default" w:ascii="Wingdings" w:hAnsi="Wingdings"/>
      </w:rPr>
    </w:lvl>
    <w:lvl w:ilvl="3" w:tplc="199A981E" w:tentative="1">
      <w:start w:val="1"/>
      <w:numFmt w:val="bullet"/>
      <w:lvlText w:val=""/>
      <w:lvlJc w:val="left"/>
      <w:pPr>
        <w:ind w:left="2880" w:hanging="360"/>
      </w:pPr>
      <w:rPr>
        <w:rFonts w:hint="default" w:ascii="Symbol" w:hAnsi="Symbol"/>
      </w:rPr>
    </w:lvl>
    <w:lvl w:ilvl="4" w:tplc="55EA7370" w:tentative="1">
      <w:start w:val="1"/>
      <w:numFmt w:val="bullet"/>
      <w:lvlText w:val="o"/>
      <w:lvlJc w:val="left"/>
      <w:pPr>
        <w:ind w:left="3600" w:hanging="360"/>
      </w:pPr>
      <w:rPr>
        <w:rFonts w:hint="default" w:ascii="Courier New" w:hAnsi="Courier New"/>
      </w:rPr>
    </w:lvl>
    <w:lvl w:ilvl="5" w:tplc="016A7D42" w:tentative="1">
      <w:start w:val="1"/>
      <w:numFmt w:val="bullet"/>
      <w:lvlText w:val=""/>
      <w:lvlJc w:val="left"/>
      <w:pPr>
        <w:ind w:left="4320" w:hanging="360"/>
      </w:pPr>
      <w:rPr>
        <w:rFonts w:hint="default" w:ascii="Wingdings" w:hAnsi="Wingdings"/>
      </w:rPr>
    </w:lvl>
    <w:lvl w:ilvl="6" w:tplc="B484CBA2" w:tentative="1">
      <w:start w:val="1"/>
      <w:numFmt w:val="bullet"/>
      <w:lvlText w:val=""/>
      <w:lvlJc w:val="left"/>
      <w:pPr>
        <w:ind w:left="5040" w:hanging="360"/>
      </w:pPr>
      <w:rPr>
        <w:rFonts w:hint="default" w:ascii="Symbol" w:hAnsi="Symbol"/>
      </w:rPr>
    </w:lvl>
    <w:lvl w:ilvl="7" w:tplc="839ED2B8" w:tentative="1">
      <w:start w:val="1"/>
      <w:numFmt w:val="bullet"/>
      <w:lvlText w:val="o"/>
      <w:lvlJc w:val="left"/>
      <w:pPr>
        <w:ind w:left="5760" w:hanging="360"/>
      </w:pPr>
      <w:rPr>
        <w:rFonts w:hint="default" w:ascii="Courier New" w:hAnsi="Courier New"/>
      </w:rPr>
    </w:lvl>
    <w:lvl w:ilvl="8" w:tplc="5BB0F49C" w:tentative="1">
      <w:start w:val="1"/>
      <w:numFmt w:val="bullet"/>
      <w:lvlText w:val=""/>
      <w:lvlJc w:val="left"/>
      <w:pPr>
        <w:ind w:left="6480" w:hanging="360"/>
      </w:pPr>
      <w:rPr>
        <w:rFonts w:hint="default" w:ascii="Wingdings" w:hAnsi="Wingdings"/>
      </w:rPr>
    </w:lvl>
  </w:abstractNum>
  <w:abstractNum w:abstractNumId="43" w15:restartNumberingAfterBreak="0">
    <w:nsid w:val="386C5676"/>
    <w:multiLevelType w:val="multilevel"/>
    <w:tmpl w:val="4E80175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9106ABB"/>
    <w:multiLevelType w:val="hybridMultilevel"/>
    <w:tmpl w:val="72968354"/>
    <w:lvl w:ilvl="0" w:tplc="17904236">
      <w:start w:val="1"/>
      <w:numFmt w:val="bullet"/>
      <w:lvlText w:val=""/>
      <w:lvlJc w:val="left"/>
      <w:pPr>
        <w:ind w:left="720" w:hanging="360"/>
      </w:pPr>
      <w:rPr>
        <w:rFonts w:hint="default" w:ascii="Symbol" w:hAnsi="Symbol"/>
      </w:rPr>
    </w:lvl>
    <w:lvl w:ilvl="1" w:tplc="71182B7A">
      <w:numFmt w:val="bullet"/>
      <w:lvlText w:val="·"/>
      <w:lvlJc w:val="left"/>
      <w:pPr>
        <w:ind w:left="1605" w:hanging="525"/>
      </w:pPr>
      <w:rPr>
        <w:rFonts w:hint="default" w:ascii="Arial" w:hAnsi="Arial"/>
      </w:rPr>
    </w:lvl>
    <w:lvl w:ilvl="2" w:tplc="3FECAD90" w:tentative="1">
      <w:start w:val="1"/>
      <w:numFmt w:val="bullet"/>
      <w:lvlText w:val=""/>
      <w:lvlJc w:val="left"/>
      <w:pPr>
        <w:ind w:left="2160" w:hanging="360"/>
      </w:pPr>
      <w:rPr>
        <w:rFonts w:hint="default" w:ascii="Wingdings" w:hAnsi="Wingdings"/>
      </w:rPr>
    </w:lvl>
    <w:lvl w:ilvl="3" w:tplc="20F26BDA" w:tentative="1">
      <w:start w:val="1"/>
      <w:numFmt w:val="bullet"/>
      <w:lvlText w:val=""/>
      <w:lvlJc w:val="left"/>
      <w:pPr>
        <w:ind w:left="2880" w:hanging="360"/>
      </w:pPr>
      <w:rPr>
        <w:rFonts w:hint="default" w:ascii="Symbol" w:hAnsi="Symbol"/>
      </w:rPr>
    </w:lvl>
    <w:lvl w:ilvl="4" w:tplc="E50CAEFA" w:tentative="1">
      <w:start w:val="1"/>
      <w:numFmt w:val="bullet"/>
      <w:lvlText w:val="o"/>
      <w:lvlJc w:val="left"/>
      <w:pPr>
        <w:ind w:left="3600" w:hanging="360"/>
      </w:pPr>
      <w:rPr>
        <w:rFonts w:hint="default" w:ascii="Courier New" w:hAnsi="Courier New"/>
      </w:rPr>
    </w:lvl>
    <w:lvl w:ilvl="5" w:tplc="562C2B7C" w:tentative="1">
      <w:start w:val="1"/>
      <w:numFmt w:val="bullet"/>
      <w:lvlText w:val=""/>
      <w:lvlJc w:val="left"/>
      <w:pPr>
        <w:ind w:left="4320" w:hanging="360"/>
      </w:pPr>
      <w:rPr>
        <w:rFonts w:hint="default" w:ascii="Wingdings" w:hAnsi="Wingdings"/>
      </w:rPr>
    </w:lvl>
    <w:lvl w:ilvl="6" w:tplc="92508E6A" w:tentative="1">
      <w:start w:val="1"/>
      <w:numFmt w:val="bullet"/>
      <w:lvlText w:val=""/>
      <w:lvlJc w:val="left"/>
      <w:pPr>
        <w:ind w:left="5040" w:hanging="360"/>
      </w:pPr>
      <w:rPr>
        <w:rFonts w:hint="default" w:ascii="Symbol" w:hAnsi="Symbol"/>
      </w:rPr>
    </w:lvl>
    <w:lvl w:ilvl="7" w:tplc="E3C8EDE4" w:tentative="1">
      <w:start w:val="1"/>
      <w:numFmt w:val="bullet"/>
      <w:lvlText w:val="o"/>
      <w:lvlJc w:val="left"/>
      <w:pPr>
        <w:ind w:left="5760" w:hanging="360"/>
      </w:pPr>
      <w:rPr>
        <w:rFonts w:hint="default" w:ascii="Courier New" w:hAnsi="Courier New"/>
      </w:rPr>
    </w:lvl>
    <w:lvl w:ilvl="8" w:tplc="0914BFAC" w:tentative="1">
      <w:start w:val="1"/>
      <w:numFmt w:val="bullet"/>
      <w:lvlText w:val=""/>
      <w:lvlJc w:val="left"/>
      <w:pPr>
        <w:ind w:left="6480" w:hanging="360"/>
      </w:pPr>
      <w:rPr>
        <w:rFonts w:hint="default" w:ascii="Wingdings" w:hAnsi="Wingdings"/>
      </w:rPr>
    </w:lvl>
  </w:abstractNum>
  <w:abstractNum w:abstractNumId="45" w15:restartNumberingAfterBreak="0">
    <w:nsid w:val="39B169BD"/>
    <w:multiLevelType w:val="multilevel"/>
    <w:tmpl w:val="7B0CF0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6" w15:restartNumberingAfterBreak="0">
    <w:nsid w:val="3CC87477"/>
    <w:multiLevelType w:val="multilevel"/>
    <w:tmpl w:val="93024B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3D0108F1"/>
    <w:multiLevelType w:val="hybridMultilevel"/>
    <w:tmpl w:val="5BAC4DDE"/>
    <w:lvl w:ilvl="0" w:tplc="161A573A">
      <w:start w:val="1"/>
      <w:numFmt w:val="bullet"/>
      <w:lvlText w:val="o"/>
      <w:lvlJc w:val="left"/>
      <w:pPr>
        <w:tabs>
          <w:tab w:val="num" w:pos="720"/>
        </w:tabs>
        <w:ind w:left="720" w:hanging="360"/>
      </w:pPr>
      <w:rPr>
        <w:rFonts w:hint="default" w:ascii="Courier New" w:hAnsi="Courier New"/>
      </w:rPr>
    </w:lvl>
    <w:lvl w:ilvl="1" w:tplc="D494C02A" w:tentative="1">
      <w:start w:val="1"/>
      <w:numFmt w:val="bullet"/>
      <w:lvlText w:val="o"/>
      <w:lvlJc w:val="left"/>
      <w:pPr>
        <w:tabs>
          <w:tab w:val="num" w:pos="1440"/>
        </w:tabs>
        <w:ind w:left="1440" w:hanging="360"/>
      </w:pPr>
      <w:rPr>
        <w:rFonts w:hint="default" w:ascii="Courier New" w:hAnsi="Courier New"/>
      </w:rPr>
    </w:lvl>
    <w:lvl w:ilvl="2" w:tplc="940C3410" w:tentative="1">
      <w:start w:val="1"/>
      <w:numFmt w:val="bullet"/>
      <w:lvlText w:val=""/>
      <w:lvlJc w:val="left"/>
      <w:pPr>
        <w:tabs>
          <w:tab w:val="num" w:pos="2160"/>
        </w:tabs>
        <w:ind w:left="2160" w:hanging="360"/>
      </w:pPr>
      <w:rPr>
        <w:rFonts w:hint="default" w:ascii="Wingdings" w:hAnsi="Wingdings"/>
      </w:rPr>
    </w:lvl>
    <w:lvl w:ilvl="3" w:tplc="903E144E" w:tentative="1">
      <w:start w:val="1"/>
      <w:numFmt w:val="bullet"/>
      <w:lvlText w:val=""/>
      <w:lvlJc w:val="left"/>
      <w:pPr>
        <w:tabs>
          <w:tab w:val="num" w:pos="2880"/>
        </w:tabs>
        <w:ind w:left="2880" w:hanging="360"/>
      </w:pPr>
      <w:rPr>
        <w:rFonts w:hint="default" w:ascii="Symbol" w:hAnsi="Symbol"/>
      </w:rPr>
    </w:lvl>
    <w:lvl w:ilvl="4" w:tplc="5192C248" w:tentative="1">
      <w:start w:val="1"/>
      <w:numFmt w:val="bullet"/>
      <w:lvlText w:val="o"/>
      <w:lvlJc w:val="left"/>
      <w:pPr>
        <w:tabs>
          <w:tab w:val="num" w:pos="3600"/>
        </w:tabs>
        <w:ind w:left="3600" w:hanging="360"/>
      </w:pPr>
      <w:rPr>
        <w:rFonts w:hint="default" w:ascii="Courier New" w:hAnsi="Courier New"/>
      </w:rPr>
    </w:lvl>
    <w:lvl w:ilvl="5" w:tplc="D6A6283C" w:tentative="1">
      <w:start w:val="1"/>
      <w:numFmt w:val="bullet"/>
      <w:lvlText w:val=""/>
      <w:lvlJc w:val="left"/>
      <w:pPr>
        <w:tabs>
          <w:tab w:val="num" w:pos="4320"/>
        </w:tabs>
        <w:ind w:left="4320" w:hanging="360"/>
      </w:pPr>
      <w:rPr>
        <w:rFonts w:hint="default" w:ascii="Wingdings" w:hAnsi="Wingdings"/>
      </w:rPr>
    </w:lvl>
    <w:lvl w:ilvl="6" w:tplc="D73EE3F6" w:tentative="1">
      <w:start w:val="1"/>
      <w:numFmt w:val="bullet"/>
      <w:lvlText w:val=""/>
      <w:lvlJc w:val="left"/>
      <w:pPr>
        <w:tabs>
          <w:tab w:val="num" w:pos="5040"/>
        </w:tabs>
        <w:ind w:left="5040" w:hanging="360"/>
      </w:pPr>
      <w:rPr>
        <w:rFonts w:hint="default" w:ascii="Symbol" w:hAnsi="Symbol"/>
      </w:rPr>
    </w:lvl>
    <w:lvl w:ilvl="7" w:tplc="D7545C20" w:tentative="1">
      <w:start w:val="1"/>
      <w:numFmt w:val="bullet"/>
      <w:lvlText w:val="o"/>
      <w:lvlJc w:val="left"/>
      <w:pPr>
        <w:tabs>
          <w:tab w:val="num" w:pos="5760"/>
        </w:tabs>
        <w:ind w:left="5760" w:hanging="360"/>
      </w:pPr>
      <w:rPr>
        <w:rFonts w:hint="default" w:ascii="Courier New" w:hAnsi="Courier New"/>
      </w:rPr>
    </w:lvl>
    <w:lvl w:ilvl="8" w:tplc="C5F8332A" w:tentative="1">
      <w:start w:val="1"/>
      <w:numFmt w:val="bullet"/>
      <w:lvlText w:val=""/>
      <w:lvlJc w:val="left"/>
      <w:pPr>
        <w:tabs>
          <w:tab w:val="num" w:pos="6480"/>
        </w:tabs>
        <w:ind w:left="6480" w:hanging="360"/>
      </w:pPr>
      <w:rPr>
        <w:rFonts w:hint="default" w:ascii="Wingdings" w:hAnsi="Wingdings"/>
      </w:rPr>
    </w:lvl>
  </w:abstractNum>
  <w:abstractNum w:abstractNumId="48" w15:restartNumberingAfterBreak="0">
    <w:nsid w:val="3F642066"/>
    <w:multiLevelType w:val="multilevel"/>
    <w:tmpl w:val="20F228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9" w15:restartNumberingAfterBreak="0">
    <w:nsid w:val="411E6B91"/>
    <w:multiLevelType w:val="multilevel"/>
    <w:tmpl w:val="D82EE66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0" w15:restartNumberingAfterBreak="0">
    <w:nsid w:val="41BF7EB3"/>
    <w:multiLevelType w:val="multilevel"/>
    <w:tmpl w:val="E0F49C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444E2F80"/>
    <w:multiLevelType w:val="multilevel"/>
    <w:tmpl w:val="EB54B3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2" w15:restartNumberingAfterBreak="0">
    <w:nsid w:val="456D2F3E"/>
    <w:multiLevelType w:val="hybridMultilevel"/>
    <w:tmpl w:val="52D2931C"/>
    <w:lvl w:ilvl="0" w:tplc="FCFE53F0">
      <w:numFmt w:val="bullet"/>
      <w:lvlText w:val="-"/>
      <w:lvlJc w:val="left"/>
      <w:pPr>
        <w:ind w:left="720" w:hanging="360"/>
      </w:pPr>
      <w:rPr>
        <w:rFonts w:hint="default" w:ascii="Aptos" w:hAnsi="Aptos"/>
      </w:rPr>
    </w:lvl>
    <w:lvl w:ilvl="1" w:tplc="9D703C76" w:tentative="1">
      <w:start w:val="1"/>
      <w:numFmt w:val="bullet"/>
      <w:lvlText w:val="o"/>
      <w:lvlJc w:val="left"/>
      <w:pPr>
        <w:ind w:left="1440" w:hanging="360"/>
      </w:pPr>
      <w:rPr>
        <w:rFonts w:hint="default" w:ascii="Courier New" w:hAnsi="Courier New"/>
      </w:rPr>
    </w:lvl>
    <w:lvl w:ilvl="2" w:tplc="D23E3092" w:tentative="1">
      <w:start w:val="1"/>
      <w:numFmt w:val="bullet"/>
      <w:lvlText w:val=""/>
      <w:lvlJc w:val="left"/>
      <w:pPr>
        <w:ind w:left="2160" w:hanging="360"/>
      </w:pPr>
      <w:rPr>
        <w:rFonts w:hint="default" w:ascii="Wingdings" w:hAnsi="Wingdings"/>
      </w:rPr>
    </w:lvl>
    <w:lvl w:ilvl="3" w:tplc="B1C096D2" w:tentative="1">
      <w:start w:val="1"/>
      <w:numFmt w:val="bullet"/>
      <w:lvlText w:val=""/>
      <w:lvlJc w:val="left"/>
      <w:pPr>
        <w:ind w:left="2880" w:hanging="360"/>
      </w:pPr>
      <w:rPr>
        <w:rFonts w:hint="default" w:ascii="Symbol" w:hAnsi="Symbol"/>
      </w:rPr>
    </w:lvl>
    <w:lvl w:ilvl="4" w:tplc="8E9EA722" w:tentative="1">
      <w:start w:val="1"/>
      <w:numFmt w:val="bullet"/>
      <w:lvlText w:val="o"/>
      <w:lvlJc w:val="left"/>
      <w:pPr>
        <w:ind w:left="3600" w:hanging="360"/>
      </w:pPr>
      <w:rPr>
        <w:rFonts w:hint="default" w:ascii="Courier New" w:hAnsi="Courier New"/>
      </w:rPr>
    </w:lvl>
    <w:lvl w:ilvl="5" w:tplc="64A22098" w:tentative="1">
      <w:start w:val="1"/>
      <w:numFmt w:val="bullet"/>
      <w:lvlText w:val=""/>
      <w:lvlJc w:val="left"/>
      <w:pPr>
        <w:ind w:left="4320" w:hanging="360"/>
      </w:pPr>
      <w:rPr>
        <w:rFonts w:hint="default" w:ascii="Wingdings" w:hAnsi="Wingdings"/>
      </w:rPr>
    </w:lvl>
    <w:lvl w:ilvl="6" w:tplc="BB5A02EA" w:tentative="1">
      <w:start w:val="1"/>
      <w:numFmt w:val="bullet"/>
      <w:lvlText w:val=""/>
      <w:lvlJc w:val="left"/>
      <w:pPr>
        <w:ind w:left="5040" w:hanging="360"/>
      </w:pPr>
      <w:rPr>
        <w:rFonts w:hint="default" w:ascii="Symbol" w:hAnsi="Symbol"/>
      </w:rPr>
    </w:lvl>
    <w:lvl w:ilvl="7" w:tplc="4A261664" w:tentative="1">
      <w:start w:val="1"/>
      <w:numFmt w:val="bullet"/>
      <w:lvlText w:val="o"/>
      <w:lvlJc w:val="left"/>
      <w:pPr>
        <w:ind w:left="5760" w:hanging="360"/>
      </w:pPr>
      <w:rPr>
        <w:rFonts w:hint="default" w:ascii="Courier New" w:hAnsi="Courier New"/>
      </w:rPr>
    </w:lvl>
    <w:lvl w:ilvl="8" w:tplc="5B8C7EC2" w:tentative="1">
      <w:start w:val="1"/>
      <w:numFmt w:val="bullet"/>
      <w:lvlText w:val=""/>
      <w:lvlJc w:val="left"/>
      <w:pPr>
        <w:ind w:left="6480" w:hanging="360"/>
      </w:pPr>
      <w:rPr>
        <w:rFonts w:hint="default" w:ascii="Wingdings" w:hAnsi="Wingdings"/>
      </w:rPr>
    </w:lvl>
  </w:abstractNum>
  <w:abstractNum w:abstractNumId="53" w15:restartNumberingAfterBreak="0">
    <w:nsid w:val="46975FCF"/>
    <w:multiLevelType w:val="hybridMultilevel"/>
    <w:tmpl w:val="DB30749E"/>
    <w:lvl w:ilvl="0" w:tplc="8F7049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70003F3"/>
    <w:multiLevelType w:val="multilevel"/>
    <w:tmpl w:val="74A083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48187C36"/>
    <w:multiLevelType w:val="multilevel"/>
    <w:tmpl w:val="CFA0BE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6" w15:restartNumberingAfterBreak="0">
    <w:nsid w:val="4848299E"/>
    <w:multiLevelType w:val="multilevel"/>
    <w:tmpl w:val="DC181FA2"/>
    <w:lvl w:ilvl="0">
      <w:start w:val="1"/>
      <w:numFmt w:val="decimal"/>
      <w:pStyle w:val="Listaconvietas"/>
      <w:lvlText w:val="%1."/>
      <w:lvlJc w:val="left"/>
      <w:pPr>
        <w:tabs>
          <w:tab w:val="num" w:pos="2061"/>
        </w:tabs>
        <w:ind w:left="2061" w:hanging="360"/>
      </w:pPr>
      <w:rPr>
        <w:rFonts w:hint="default"/>
      </w:rPr>
    </w:lvl>
    <w:lvl w:ilvl="1">
      <w:start w:val="1"/>
      <w:numFmt w:val="lowerLetter"/>
      <w:lvlText w:val="%2."/>
      <w:lvlJc w:val="left"/>
      <w:pPr>
        <w:tabs>
          <w:tab w:val="num" w:pos="2781"/>
        </w:tabs>
        <w:ind w:left="2781" w:hanging="360"/>
      </w:pPr>
    </w:lvl>
    <w:lvl w:ilvl="2">
      <w:start w:val="1"/>
      <w:numFmt w:val="lowerRoman"/>
      <w:lvlText w:val="%3."/>
      <w:lvlJc w:val="right"/>
      <w:pPr>
        <w:tabs>
          <w:tab w:val="num" w:pos="3501"/>
        </w:tabs>
        <w:ind w:left="3501" w:hanging="180"/>
      </w:pPr>
    </w:lvl>
    <w:lvl w:ilvl="3">
      <w:start w:val="1"/>
      <w:numFmt w:val="decimal"/>
      <w:lvlText w:val="%4."/>
      <w:lvlJc w:val="left"/>
      <w:pPr>
        <w:tabs>
          <w:tab w:val="num" w:pos="4221"/>
        </w:tabs>
        <w:ind w:left="4221" w:hanging="360"/>
      </w:pPr>
    </w:lvl>
    <w:lvl w:ilvl="4">
      <w:start w:val="1"/>
      <w:numFmt w:val="lowerLetter"/>
      <w:lvlText w:val="%5."/>
      <w:lvlJc w:val="left"/>
      <w:pPr>
        <w:tabs>
          <w:tab w:val="num" w:pos="4941"/>
        </w:tabs>
        <w:ind w:left="4941" w:hanging="360"/>
      </w:pPr>
    </w:lvl>
    <w:lvl w:ilvl="5">
      <w:start w:val="1"/>
      <w:numFmt w:val="lowerRoman"/>
      <w:lvlText w:val="%6."/>
      <w:lvlJc w:val="right"/>
      <w:pPr>
        <w:tabs>
          <w:tab w:val="num" w:pos="5661"/>
        </w:tabs>
        <w:ind w:left="5661" w:hanging="180"/>
      </w:pPr>
    </w:lvl>
    <w:lvl w:ilvl="6">
      <w:start w:val="1"/>
      <w:numFmt w:val="decimal"/>
      <w:lvlText w:val="%7."/>
      <w:lvlJc w:val="left"/>
      <w:pPr>
        <w:tabs>
          <w:tab w:val="num" w:pos="6381"/>
        </w:tabs>
        <w:ind w:left="6381" w:hanging="360"/>
      </w:pPr>
    </w:lvl>
    <w:lvl w:ilvl="7">
      <w:start w:val="1"/>
      <w:numFmt w:val="lowerLetter"/>
      <w:lvlText w:val="%8."/>
      <w:lvlJc w:val="left"/>
      <w:pPr>
        <w:tabs>
          <w:tab w:val="num" w:pos="7101"/>
        </w:tabs>
        <w:ind w:left="7101" w:hanging="360"/>
      </w:pPr>
    </w:lvl>
    <w:lvl w:ilvl="8">
      <w:start w:val="1"/>
      <w:numFmt w:val="lowerRoman"/>
      <w:lvlText w:val="%9."/>
      <w:lvlJc w:val="right"/>
      <w:pPr>
        <w:tabs>
          <w:tab w:val="num" w:pos="7821"/>
        </w:tabs>
        <w:ind w:left="7821" w:hanging="180"/>
      </w:pPr>
    </w:lvl>
  </w:abstractNum>
  <w:abstractNum w:abstractNumId="57" w15:restartNumberingAfterBreak="0">
    <w:nsid w:val="48FF11D3"/>
    <w:multiLevelType w:val="multilevel"/>
    <w:tmpl w:val="EBF009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4A2C390E"/>
    <w:multiLevelType w:val="hybridMultilevel"/>
    <w:tmpl w:val="82929EA6"/>
    <w:lvl w:ilvl="0" w:tplc="171A7F0C">
      <w:numFmt w:val="bullet"/>
      <w:lvlText w:val="-"/>
      <w:lvlJc w:val="left"/>
      <w:pPr>
        <w:ind w:left="720" w:hanging="360"/>
      </w:pPr>
      <w:rPr>
        <w:rFonts w:hint="default" w:ascii="Aptos" w:hAnsi="Aptos" w:eastAsiaTheme="minorHAnsi" w:cstheme="minorBidi"/>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9" w15:restartNumberingAfterBreak="0">
    <w:nsid w:val="4AD34CEC"/>
    <w:multiLevelType w:val="hybridMultilevel"/>
    <w:tmpl w:val="9C921848"/>
    <w:name w:val="WW8Num16224"/>
    <w:lvl w:ilvl="0" w:tplc="678E5342">
      <w:start w:val="1"/>
      <w:numFmt w:val="decimal"/>
      <w:lvlText w:val="%1."/>
      <w:lvlJc w:val="left"/>
      <w:pPr>
        <w:tabs>
          <w:tab w:val="num" w:pos="720"/>
        </w:tabs>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4B705498"/>
    <w:multiLevelType w:val="multilevel"/>
    <w:tmpl w:val="2B34B1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4BD57392"/>
    <w:multiLevelType w:val="multilevel"/>
    <w:tmpl w:val="F0A0B7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2" w15:restartNumberingAfterBreak="0">
    <w:nsid w:val="4C954749"/>
    <w:multiLevelType w:val="multilevel"/>
    <w:tmpl w:val="1C02E6BC"/>
    <w:lvl w:ilvl="0">
      <w:start w:val="1"/>
      <w:numFmt w:val="bullet"/>
      <w:lvlText w:val=""/>
      <w:lvlJc w:val="left"/>
      <w:pPr>
        <w:tabs>
          <w:tab w:val="num" w:pos="0"/>
        </w:tabs>
        <w:ind w:left="0" w:hanging="360"/>
      </w:pPr>
      <w:rPr>
        <w:rFonts w:hint="default" w:ascii="Symbol" w:hAnsi="Symbol"/>
        <w:sz w:val="20"/>
      </w:rPr>
    </w:lvl>
    <w:lvl w:ilvl="1" w:tentative="1">
      <w:start w:val="1"/>
      <w:numFmt w:val="bullet"/>
      <w:lvlText w:val="o"/>
      <w:lvlJc w:val="left"/>
      <w:pPr>
        <w:tabs>
          <w:tab w:val="num" w:pos="720"/>
        </w:tabs>
        <w:ind w:left="720" w:hanging="360"/>
      </w:pPr>
      <w:rPr>
        <w:rFonts w:hint="default" w:ascii="Courier New" w:hAnsi="Courier New"/>
        <w:sz w:val="20"/>
      </w:rPr>
    </w:lvl>
    <w:lvl w:ilvl="2" w:tentative="1">
      <w:start w:val="1"/>
      <w:numFmt w:val="bullet"/>
      <w:lvlText w:val=""/>
      <w:lvlJc w:val="left"/>
      <w:pPr>
        <w:tabs>
          <w:tab w:val="num" w:pos="1440"/>
        </w:tabs>
        <w:ind w:left="1440" w:hanging="360"/>
      </w:pPr>
      <w:rPr>
        <w:rFonts w:hint="default" w:ascii="Wingdings" w:hAnsi="Wingdings"/>
        <w:sz w:val="20"/>
      </w:rPr>
    </w:lvl>
    <w:lvl w:ilvl="3" w:tentative="1">
      <w:start w:val="1"/>
      <w:numFmt w:val="bullet"/>
      <w:lvlText w:val=""/>
      <w:lvlJc w:val="left"/>
      <w:pPr>
        <w:tabs>
          <w:tab w:val="num" w:pos="2160"/>
        </w:tabs>
        <w:ind w:left="2160" w:hanging="360"/>
      </w:pPr>
      <w:rPr>
        <w:rFonts w:hint="default" w:ascii="Wingdings" w:hAnsi="Wingdings"/>
        <w:sz w:val="20"/>
      </w:rPr>
    </w:lvl>
    <w:lvl w:ilvl="4" w:tentative="1">
      <w:start w:val="1"/>
      <w:numFmt w:val="bullet"/>
      <w:lvlText w:val=""/>
      <w:lvlJc w:val="left"/>
      <w:pPr>
        <w:tabs>
          <w:tab w:val="num" w:pos="2880"/>
        </w:tabs>
        <w:ind w:left="2880" w:hanging="360"/>
      </w:pPr>
      <w:rPr>
        <w:rFonts w:hint="default" w:ascii="Wingdings" w:hAnsi="Wingdings"/>
        <w:sz w:val="20"/>
      </w:rPr>
    </w:lvl>
    <w:lvl w:ilvl="5" w:tentative="1">
      <w:start w:val="1"/>
      <w:numFmt w:val="bullet"/>
      <w:lvlText w:val=""/>
      <w:lvlJc w:val="left"/>
      <w:pPr>
        <w:tabs>
          <w:tab w:val="num" w:pos="3600"/>
        </w:tabs>
        <w:ind w:left="3600" w:hanging="360"/>
      </w:pPr>
      <w:rPr>
        <w:rFonts w:hint="default" w:ascii="Wingdings" w:hAnsi="Wingdings"/>
        <w:sz w:val="20"/>
      </w:rPr>
    </w:lvl>
    <w:lvl w:ilvl="6" w:tentative="1">
      <w:start w:val="1"/>
      <w:numFmt w:val="bullet"/>
      <w:lvlText w:val=""/>
      <w:lvlJc w:val="left"/>
      <w:pPr>
        <w:tabs>
          <w:tab w:val="num" w:pos="4320"/>
        </w:tabs>
        <w:ind w:left="4320" w:hanging="360"/>
      </w:pPr>
      <w:rPr>
        <w:rFonts w:hint="default" w:ascii="Wingdings" w:hAnsi="Wingdings"/>
        <w:sz w:val="20"/>
      </w:rPr>
    </w:lvl>
    <w:lvl w:ilvl="7" w:tentative="1">
      <w:start w:val="1"/>
      <w:numFmt w:val="bullet"/>
      <w:lvlText w:val=""/>
      <w:lvlJc w:val="left"/>
      <w:pPr>
        <w:tabs>
          <w:tab w:val="num" w:pos="5040"/>
        </w:tabs>
        <w:ind w:left="5040" w:hanging="360"/>
      </w:pPr>
      <w:rPr>
        <w:rFonts w:hint="default" w:ascii="Wingdings" w:hAnsi="Wingdings"/>
        <w:sz w:val="20"/>
      </w:rPr>
    </w:lvl>
    <w:lvl w:ilvl="8" w:tentative="1">
      <w:start w:val="1"/>
      <w:numFmt w:val="bullet"/>
      <w:lvlText w:val=""/>
      <w:lvlJc w:val="left"/>
      <w:pPr>
        <w:tabs>
          <w:tab w:val="num" w:pos="5760"/>
        </w:tabs>
        <w:ind w:left="5760" w:hanging="360"/>
      </w:pPr>
      <w:rPr>
        <w:rFonts w:hint="default" w:ascii="Wingdings" w:hAnsi="Wingdings"/>
        <w:sz w:val="20"/>
      </w:rPr>
    </w:lvl>
  </w:abstractNum>
  <w:abstractNum w:abstractNumId="63" w15:restartNumberingAfterBreak="0">
    <w:nsid w:val="4E817837"/>
    <w:multiLevelType w:val="hybridMultilevel"/>
    <w:tmpl w:val="5F5815B6"/>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4" w15:restartNumberingAfterBreak="0">
    <w:nsid w:val="4F10693B"/>
    <w:multiLevelType w:val="multilevel"/>
    <w:tmpl w:val="B630F4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4FCD1ECA"/>
    <w:multiLevelType w:val="multilevel"/>
    <w:tmpl w:val="A69AE6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6" w15:restartNumberingAfterBreak="0">
    <w:nsid w:val="50440BAA"/>
    <w:multiLevelType w:val="hybridMultilevel"/>
    <w:tmpl w:val="7984615C"/>
    <w:lvl w:ilvl="0" w:tplc="8D4E5A58">
      <w:start w:val="1"/>
      <w:numFmt w:val="bullet"/>
      <w:lvlText w:val="-"/>
      <w:lvlJc w:val="left"/>
      <w:pPr>
        <w:ind w:left="720" w:hanging="360"/>
      </w:pPr>
      <w:rPr>
        <w:rFonts w:hint="default" w:ascii="Arial" w:hAnsi="Arial"/>
      </w:rPr>
    </w:lvl>
    <w:lvl w:ilvl="1" w:tplc="39EED67E" w:tentative="1">
      <w:start w:val="1"/>
      <w:numFmt w:val="bullet"/>
      <w:lvlText w:val="o"/>
      <w:lvlJc w:val="left"/>
      <w:pPr>
        <w:ind w:left="1440" w:hanging="360"/>
      </w:pPr>
      <w:rPr>
        <w:rFonts w:hint="default" w:ascii="Courier New" w:hAnsi="Courier New"/>
      </w:rPr>
    </w:lvl>
    <w:lvl w:ilvl="2" w:tplc="3AA4F672" w:tentative="1">
      <w:start w:val="1"/>
      <w:numFmt w:val="bullet"/>
      <w:lvlText w:val=""/>
      <w:lvlJc w:val="left"/>
      <w:pPr>
        <w:ind w:left="2160" w:hanging="360"/>
      </w:pPr>
      <w:rPr>
        <w:rFonts w:hint="default" w:ascii="Wingdings" w:hAnsi="Wingdings"/>
      </w:rPr>
    </w:lvl>
    <w:lvl w:ilvl="3" w:tplc="1C728C08" w:tentative="1">
      <w:start w:val="1"/>
      <w:numFmt w:val="bullet"/>
      <w:lvlText w:val=""/>
      <w:lvlJc w:val="left"/>
      <w:pPr>
        <w:ind w:left="2880" w:hanging="360"/>
      </w:pPr>
      <w:rPr>
        <w:rFonts w:hint="default" w:ascii="Symbol" w:hAnsi="Symbol"/>
      </w:rPr>
    </w:lvl>
    <w:lvl w:ilvl="4" w:tplc="9DFA0DF8" w:tentative="1">
      <w:start w:val="1"/>
      <w:numFmt w:val="bullet"/>
      <w:lvlText w:val="o"/>
      <w:lvlJc w:val="left"/>
      <w:pPr>
        <w:ind w:left="3600" w:hanging="360"/>
      </w:pPr>
      <w:rPr>
        <w:rFonts w:hint="default" w:ascii="Courier New" w:hAnsi="Courier New"/>
      </w:rPr>
    </w:lvl>
    <w:lvl w:ilvl="5" w:tplc="48F40764" w:tentative="1">
      <w:start w:val="1"/>
      <w:numFmt w:val="bullet"/>
      <w:lvlText w:val=""/>
      <w:lvlJc w:val="left"/>
      <w:pPr>
        <w:ind w:left="4320" w:hanging="360"/>
      </w:pPr>
      <w:rPr>
        <w:rFonts w:hint="default" w:ascii="Wingdings" w:hAnsi="Wingdings"/>
      </w:rPr>
    </w:lvl>
    <w:lvl w:ilvl="6" w:tplc="DDF2522C" w:tentative="1">
      <w:start w:val="1"/>
      <w:numFmt w:val="bullet"/>
      <w:lvlText w:val=""/>
      <w:lvlJc w:val="left"/>
      <w:pPr>
        <w:ind w:left="5040" w:hanging="360"/>
      </w:pPr>
      <w:rPr>
        <w:rFonts w:hint="default" w:ascii="Symbol" w:hAnsi="Symbol"/>
      </w:rPr>
    </w:lvl>
    <w:lvl w:ilvl="7" w:tplc="DF0A0F54" w:tentative="1">
      <w:start w:val="1"/>
      <w:numFmt w:val="bullet"/>
      <w:lvlText w:val="o"/>
      <w:lvlJc w:val="left"/>
      <w:pPr>
        <w:ind w:left="5760" w:hanging="360"/>
      </w:pPr>
      <w:rPr>
        <w:rFonts w:hint="default" w:ascii="Courier New" w:hAnsi="Courier New"/>
      </w:rPr>
    </w:lvl>
    <w:lvl w:ilvl="8" w:tplc="869A67F6" w:tentative="1">
      <w:start w:val="1"/>
      <w:numFmt w:val="bullet"/>
      <w:lvlText w:val=""/>
      <w:lvlJc w:val="left"/>
      <w:pPr>
        <w:ind w:left="6480" w:hanging="360"/>
      </w:pPr>
      <w:rPr>
        <w:rFonts w:hint="default" w:ascii="Wingdings" w:hAnsi="Wingdings"/>
      </w:rPr>
    </w:lvl>
  </w:abstractNum>
  <w:abstractNum w:abstractNumId="67" w15:restartNumberingAfterBreak="0">
    <w:nsid w:val="522F15AA"/>
    <w:multiLevelType w:val="hybridMultilevel"/>
    <w:tmpl w:val="E0B04412"/>
    <w:lvl w:ilvl="0" w:tplc="6E6EE1D8">
      <w:start w:val="1"/>
      <w:numFmt w:val="bullet"/>
      <w:lvlText w:val=""/>
      <w:lvlJc w:val="left"/>
      <w:pPr>
        <w:ind w:left="720" w:hanging="360"/>
      </w:pPr>
      <w:rPr>
        <w:rFonts w:hint="default" w:ascii="Symbol" w:hAnsi="Symbol"/>
      </w:rPr>
    </w:lvl>
    <w:lvl w:ilvl="1" w:tplc="C50607C0" w:tentative="1">
      <w:start w:val="1"/>
      <w:numFmt w:val="bullet"/>
      <w:lvlText w:val="o"/>
      <w:lvlJc w:val="left"/>
      <w:pPr>
        <w:ind w:left="1440" w:hanging="360"/>
      </w:pPr>
      <w:rPr>
        <w:rFonts w:hint="default" w:ascii="Courier New" w:hAnsi="Courier New"/>
      </w:rPr>
    </w:lvl>
    <w:lvl w:ilvl="2" w:tplc="B284E9A0" w:tentative="1">
      <w:start w:val="1"/>
      <w:numFmt w:val="bullet"/>
      <w:lvlText w:val=""/>
      <w:lvlJc w:val="left"/>
      <w:pPr>
        <w:ind w:left="2160" w:hanging="360"/>
      </w:pPr>
      <w:rPr>
        <w:rFonts w:hint="default" w:ascii="Wingdings" w:hAnsi="Wingdings"/>
      </w:rPr>
    </w:lvl>
    <w:lvl w:ilvl="3" w:tplc="428A215E" w:tentative="1">
      <w:start w:val="1"/>
      <w:numFmt w:val="bullet"/>
      <w:lvlText w:val=""/>
      <w:lvlJc w:val="left"/>
      <w:pPr>
        <w:ind w:left="2880" w:hanging="360"/>
      </w:pPr>
      <w:rPr>
        <w:rFonts w:hint="default" w:ascii="Symbol" w:hAnsi="Symbol"/>
      </w:rPr>
    </w:lvl>
    <w:lvl w:ilvl="4" w:tplc="776A8160" w:tentative="1">
      <w:start w:val="1"/>
      <w:numFmt w:val="bullet"/>
      <w:lvlText w:val="o"/>
      <w:lvlJc w:val="left"/>
      <w:pPr>
        <w:ind w:left="3600" w:hanging="360"/>
      </w:pPr>
      <w:rPr>
        <w:rFonts w:hint="default" w:ascii="Courier New" w:hAnsi="Courier New"/>
      </w:rPr>
    </w:lvl>
    <w:lvl w:ilvl="5" w:tplc="B37E997E" w:tentative="1">
      <w:start w:val="1"/>
      <w:numFmt w:val="bullet"/>
      <w:lvlText w:val=""/>
      <w:lvlJc w:val="left"/>
      <w:pPr>
        <w:ind w:left="4320" w:hanging="360"/>
      </w:pPr>
      <w:rPr>
        <w:rFonts w:hint="default" w:ascii="Wingdings" w:hAnsi="Wingdings"/>
      </w:rPr>
    </w:lvl>
    <w:lvl w:ilvl="6" w:tplc="0C2EC168" w:tentative="1">
      <w:start w:val="1"/>
      <w:numFmt w:val="bullet"/>
      <w:lvlText w:val=""/>
      <w:lvlJc w:val="left"/>
      <w:pPr>
        <w:ind w:left="5040" w:hanging="360"/>
      </w:pPr>
      <w:rPr>
        <w:rFonts w:hint="default" w:ascii="Symbol" w:hAnsi="Symbol"/>
      </w:rPr>
    </w:lvl>
    <w:lvl w:ilvl="7" w:tplc="40903774" w:tentative="1">
      <w:start w:val="1"/>
      <w:numFmt w:val="bullet"/>
      <w:lvlText w:val="o"/>
      <w:lvlJc w:val="left"/>
      <w:pPr>
        <w:ind w:left="5760" w:hanging="360"/>
      </w:pPr>
      <w:rPr>
        <w:rFonts w:hint="default" w:ascii="Courier New" w:hAnsi="Courier New"/>
      </w:rPr>
    </w:lvl>
    <w:lvl w:ilvl="8" w:tplc="E9DC5D36" w:tentative="1">
      <w:start w:val="1"/>
      <w:numFmt w:val="bullet"/>
      <w:lvlText w:val=""/>
      <w:lvlJc w:val="left"/>
      <w:pPr>
        <w:ind w:left="6480" w:hanging="360"/>
      </w:pPr>
      <w:rPr>
        <w:rFonts w:hint="default" w:ascii="Wingdings" w:hAnsi="Wingdings"/>
      </w:rPr>
    </w:lvl>
  </w:abstractNum>
  <w:abstractNum w:abstractNumId="68" w15:restartNumberingAfterBreak="0">
    <w:nsid w:val="5355350B"/>
    <w:multiLevelType w:val="hybridMultilevel"/>
    <w:tmpl w:val="6CE409A8"/>
    <w:lvl w:ilvl="0" w:tplc="D2941F1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37753A6"/>
    <w:multiLevelType w:val="multilevel"/>
    <w:tmpl w:val="8E12B2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0" w15:restartNumberingAfterBreak="0">
    <w:nsid w:val="54185A75"/>
    <w:multiLevelType w:val="hybridMultilevel"/>
    <w:tmpl w:val="56CADDD6"/>
    <w:lvl w:ilvl="0" w:tplc="509497FE">
      <w:start w:val="1"/>
      <w:numFmt w:val="bullet"/>
      <w:lvlText w:val=""/>
      <w:lvlJc w:val="left"/>
      <w:pPr>
        <w:ind w:left="720" w:hanging="360"/>
      </w:pPr>
      <w:rPr>
        <w:rFonts w:hint="default" w:ascii="Symbol" w:hAnsi="Symbol"/>
      </w:rPr>
    </w:lvl>
    <w:lvl w:ilvl="1" w:tplc="6802A2C8" w:tentative="1">
      <w:start w:val="1"/>
      <w:numFmt w:val="bullet"/>
      <w:lvlText w:val="o"/>
      <w:lvlJc w:val="left"/>
      <w:pPr>
        <w:ind w:left="1440" w:hanging="360"/>
      </w:pPr>
      <w:rPr>
        <w:rFonts w:hint="default" w:ascii="Courier New" w:hAnsi="Courier New"/>
      </w:rPr>
    </w:lvl>
    <w:lvl w:ilvl="2" w:tplc="61CA16D2" w:tentative="1">
      <w:start w:val="1"/>
      <w:numFmt w:val="bullet"/>
      <w:lvlText w:val=""/>
      <w:lvlJc w:val="left"/>
      <w:pPr>
        <w:ind w:left="2160" w:hanging="360"/>
      </w:pPr>
      <w:rPr>
        <w:rFonts w:hint="default" w:ascii="Wingdings" w:hAnsi="Wingdings"/>
      </w:rPr>
    </w:lvl>
    <w:lvl w:ilvl="3" w:tplc="FCCA56F2" w:tentative="1">
      <w:start w:val="1"/>
      <w:numFmt w:val="bullet"/>
      <w:lvlText w:val=""/>
      <w:lvlJc w:val="left"/>
      <w:pPr>
        <w:ind w:left="2880" w:hanging="360"/>
      </w:pPr>
      <w:rPr>
        <w:rFonts w:hint="default" w:ascii="Symbol" w:hAnsi="Symbol"/>
      </w:rPr>
    </w:lvl>
    <w:lvl w:ilvl="4" w:tplc="D370076A" w:tentative="1">
      <w:start w:val="1"/>
      <w:numFmt w:val="bullet"/>
      <w:lvlText w:val="o"/>
      <w:lvlJc w:val="left"/>
      <w:pPr>
        <w:ind w:left="3600" w:hanging="360"/>
      </w:pPr>
      <w:rPr>
        <w:rFonts w:hint="default" w:ascii="Courier New" w:hAnsi="Courier New"/>
      </w:rPr>
    </w:lvl>
    <w:lvl w:ilvl="5" w:tplc="D73E11AE" w:tentative="1">
      <w:start w:val="1"/>
      <w:numFmt w:val="bullet"/>
      <w:lvlText w:val=""/>
      <w:lvlJc w:val="left"/>
      <w:pPr>
        <w:ind w:left="4320" w:hanging="360"/>
      </w:pPr>
      <w:rPr>
        <w:rFonts w:hint="default" w:ascii="Wingdings" w:hAnsi="Wingdings"/>
      </w:rPr>
    </w:lvl>
    <w:lvl w:ilvl="6" w:tplc="7E4C9C8A" w:tentative="1">
      <w:start w:val="1"/>
      <w:numFmt w:val="bullet"/>
      <w:lvlText w:val=""/>
      <w:lvlJc w:val="left"/>
      <w:pPr>
        <w:ind w:left="5040" w:hanging="360"/>
      </w:pPr>
      <w:rPr>
        <w:rFonts w:hint="default" w:ascii="Symbol" w:hAnsi="Symbol"/>
      </w:rPr>
    </w:lvl>
    <w:lvl w:ilvl="7" w:tplc="F236A5BE" w:tentative="1">
      <w:start w:val="1"/>
      <w:numFmt w:val="bullet"/>
      <w:lvlText w:val="o"/>
      <w:lvlJc w:val="left"/>
      <w:pPr>
        <w:ind w:left="5760" w:hanging="360"/>
      </w:pPr>
      <w:rPr>
        <w:rFonts w:hint="default" w:ascii="Courier New" w:hAnsi="Courier New"/>
      </w:rPr>
    </w:lvl>
    <w:lvl w:ilvl="8" w:tplc="FAAEA23A" w:tentative="1">
      <w:start w:val="1"/>
      <w:numFmt w:val="bullet"/>
      <w:lvlText w:val=""/>
      <w:lvlJc w:val="left"/>
      <w:pPr>
        <w:ind w:left="6480" w:hanging="360"/>
      </w:pPr>
      <w:rPr>
        <w:rFonts w:hint="default" w:ascii="Wingdings" w:hAnsi="Wingdings"/>
      </w:rPr>
    </w:lvl>
  </w:abstractNum>
  <w:abstractNum w:abstractNumId="71" w15:restartNumberingAfterBreak="0">
    <w:nsid w:val="56FD7694"/>
    <w:multiLevelType w:val="hybridMultilevel"/>
    <w:tmpl w:val="36801432"/>
    <w:lvl w:ilvl="0" w:tplc="9806CE36">
      <w:numFmt w:val="bullet"/>
      <w:lvlText w:val="-"/>
      <w:lvlJc w:val="left"/>
      <w:pPr>
        <w:ind w:left="720" w:hanging="360"/>
      </w:pPr>
      <w:rPr>
        <w:rFonts w:hint="default" w:ascii="Arial" w:hAnsi="Arial"/>
      </w:rPr>
    </w:lvl>
    <w:lvl w:ilvl="1" w:tplc="AD483BCA" w:tentative="1">
      <w:start w:val="1"/>
      <w:numFmt w:val="bullet"/>
      <w:lvlText w:val="o"/>
      <w:lvlJc w:val="left"/>
      <w:pPr>
        <w:ind w:left="1440" w:hanging="360"/>
      </w:pPr>
      <w:rPr>
        <w:rFonts w:hint="default" w:ascii="Courier New" w:hAnsi="Courier New"/>
      </w:rPr>
    </w:lvl>
    <w:lvl w:ilvl="2" w:tplc="1646D7DE" w:tentative="1">
      <w:start w:val="1"/>
      <w:numFmt w:val="bullet"/>
      <w:lvlText w:val=""/>
      <w:lvlJc w:val="left"/>
      <w:pPr>
        <w:ind w:left="2160" w:hanging="360"/>
      </w:pPr>
      <w:rPr>
        <w:rFonts w:hint="default" w:ascii="Wingdings" w:hAnsi="Wingdings"/>
      </w:rPr>
    </w:lvl>
    <w:lvl w:ilvl="3" w:tplc="1F94EE14" w:tentative="1">
      <w:start w:val="1"/>
      <w:numFmt w:val="bullet"/>
      <w:lvlText w:val=""/>
      <w:lvlJc w:val="left"/>
      <w:pPr>
        <w:ind w:left="2880" w:hanging="360"/>
      </w:pPr>
      <w:rPr>
        <w:rFonts w:hint="default" w:ascii="Symbol" w:hAnsi="Symbol"/>
      </w:rPr>
    </w:lvl>
    <w:lvl w:ilvl="4" w:tplc="F836FA4C" w:tentative="1">
      <w:start w:val="1"/>
      <w:numFmt w:val="bullet"/>
      <w:lvlText w:val="o"/>
      <w:lvlJc w:val="left"/>
      <w:pPr>
        <w:ind w:left="3600" w:hanging="360"/>
      </w:pPr>
      <w:rPr>
        <w:rFonts w:hint="default" w:ascii="Courier New" w:hAnsi="Courier New"/>
      </w:rPr>
    </w:lvl>
    <w:lvl w:ilvl="5" w:tplc="DF401FC2" w:tentative="1">
      <w:start w:val="1"/>
      <w:numFmt w:val="bullet"/>
      <w:lvlText w:val=""/>
      <w:lvlJc w:val="left"/>
      <w:pPr>
        <w:ind w:left="4320" w:hanging="360"/>
      </w:pPr>
      <w:rPr>
        <w:rFonts w:hint="default" w:ascii="Wingdings" w:hAnsi="Wingdings"/>
      </w:rPr>
    </w:lvl>
    <w:lvl w:ilvl="6" w:tplc="B83A3954" w:tentative="1">
      <w:start w:val="1"/>
      <w:numFmt w:val="bullet"/>
      <w:lvlText w:val=""/>
      <w:lvlJc w:val="left"/>
      <w:pPr>
        <w:ind w:left="5040" w:hanging="360"/>
      </w:pPr>
      <w:rPr>
        <w:rFonts w:hint="default" w:ascii="Symbol" w:hAnsi="Symbol"/>
      </w:rPr>
    </w:lvl>
    <w:lvl w:ilvl="7" w:tplc="98C0AB1C" w:tentative="1">
      <w:start w:val="1"/>
      <w:numFmt w:val="bullet"/>
      <w:lvlText w:val="o"/>
      <w:lvlJc w:val="left"/>
      <w:pPr>
        <w:ind w:left="5760" w:hanging="360"/>
      </w:pPr>
      <w:rPr>
        <w:rFonts w:hint="default" w:ascii="Courier New" w:hAnsi="Courier New"/>
      </w:rPr>
    </w:lvl>
    <w:lvl w:ilvl="8" w:tplc="FAF2C43E" w:tentative="1">
      <w:start w:val="1"/>
      <w:numFmt w:val="bullet"/>
      <w:lvlText w:val=""/>
      <w:lvlJc w:val="left"/>
      <w:pPr>
        <w:ind w:left="6480" w:hanging="360"/>
      </w:pPr>
      <w:rPr>
        <w:rFonts w:hint="default" w:ascii="Wingdings" w:hAnsi="Wingdings"/>
      </w:rPr>
    </w:lvl>
  </w:abstractNum>
  <w:abstractNum w:abstractNumId="72" w15:restartNumberingAfterBreak="0">
    <w:nsid w:val="58463049"/>
    <w:multiLevelType w:val="hybridMultilevel"/>
    <w:tmpl w:val="1A06DA28"/>
    <w:name w:val="WW8Num16223222"/>
    <w:lvl w:ilvl="0" w:tplc="4F5A7E08">
      <w:start w:val="1"/>
      <w:numFmt w:val="decimal"/>
      <w:lvlText w:val="%1."/>
      <w:lvlJc w:val="left"/>
      <w:pPr>
        <w:tabs>
          <w:tab w:val="num" w:pos="720"/>
        </w:tabs>
        <w:ind w:left="720" w:hanging="360"/>
      </w:pPr>
      <w:rPr>
        <w:rFonts w:hint="default"/>
        <w:b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3" w15:restartNumberingAfterBreak="0">
    <w:nsid w:val="58BA2A9E"/>
    <w:multiLevelType w:val="multilevel"/>
    <w:tmpl w:val="345E87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4" w15:restartNumberingAfterBreak="0">
    <w:nsid w:val="5950274D"/>
    <w:multiLevelType w:val="multilevel"/>
    <w:tmpl w:val="C29210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5EF5384D"/>
    <w:multiLevelType w:val="multilevel"/>
    <w:tmpl w:val="615C7D4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5FAB738B"/>
    <w:multiLevelType w:val="hybridMultilevel"/>
    <w:tmpl w:val="F27AF570"/>
    <w:lvl w:ilvl="0" w:tplc="7E3AD79E">
      <w:start w:val="1"/>
      <w:numFmt w:val="lowerLetter"/>
      <w:lvlText w:val="%1)"/>
      <w:lvlJc w:val="left"/>
      <w:pPr>
        <w:ind w:left="2480" w:hanging="360"/>
      </w:pPr>
    </w:lvl>
    <w:lvl w:ilvl="1" w:tplc="7D140C4A">
      <w:start w:val="1"/>
      <w:numFmt w:val="lowerLetter"/>
      <w:lvlText w:val="%2)"/>
      <w:lvlJc w:val="left"/>
      <w:pPr>
        <w:ind w:left="2480" w:hanging="360"/>
      </w:pPr>
    </w:lvl>
    <w:lvl w:ilvl="2" w:tplc="B78614EC">
      <w:start w:val="1"/>
      <w:numFmt w:val="lowerLetter"/>
      <w:lvlText w:val="%3)"/>
      <w:lvlJc w:val="left"/>
      <w:pPr>
        <w:ind w:left="2480" w:hanging="360"/>
      </w:pPr>
    </w:lvl>
    <w:lvl w:ilvl="3" w:tplc="1B5C1C1A">
      <w:start w:val="1"/>
      <w:numFmt w:val="lowerLetter"/>
      <w:lvlText w:val="%4)"/>
      <w:lvlJc w:val="left"/>
      <w:pPr>
        <w:ind w:left="2480" w:hanging="360"/>
      </w:pPr>
    </w:lvl>
    <w:lvl w:ilvl="4" w:tplc="91969C04">
      <w:start w:val="1"/>
      <w:numFmt w:val="lowerLetter"/>
      <w:lvlText w:val="%5)"/>
      <w:lvlJc w:val="left"/>
      <w:pPr>
        <w:ind w:left="2480" w:hanging="360"/>
      </w:pPr>
    </w:lvl>
    <w:lvl w:ilvl="5" w:tplc="F4728466">
      <w:start w:val="1"/>
      <w:numFmt w:val="lowerLetter"/>
      <w:lvlText w:val="%6)"/>
      <w:lvlJc w:val="left"/>
      <w:pPr>
        <w:ind w:left="2480" w:hanging="360"/>
      </w:pPr>
    </w:lvl>
    <w:lvl w:ilvl="6" w:tplc="A0321230">
      <w:start w:val="1"/>
      <w:numFmt w:val="lowerLetter"/>
      <w:lvlText w:val="%7)"/>
      <w:lvlJc w:val="left"/>
      <w:pPr>
        <w:ind w:left="2480" w:hanging="360"/>
      </w:pPr>
    </w:lvl>
    <w:lvl w:ilvl="7" w:tplc="33466270">
      <w:start w:val="1"/>
      <w:numFmt w:val="lowerLetter"/>
      <w:lvlText w:val="%8)"/>
      <w:lvlJc w:val="left"/>
      <w:pPr>
        <w:ind w:left="2480" w:hanging="360"/>
      </w:pPr>
    </w:lvl>
    <w:lvl w:ilvl="8" w:tplc="E0F0D886">
      <w:start w:val="1"/>
      <w:numFmt w:val="lowerLetter"/>
      <w:lvlText w:val="%9)"/>
      <w:lvlJc w:val="left"/>
      <w:pPr>
        <w:ind w:left="2480" w:hanging="360"/>
      </w:pPr>
    </w:lvl>
  </w:abstractNum>
  <w:abstractNum w:abstractNumId="77" w15:restartNumberingAfterBreak="0">
    <w:nsid w:val="60B72359"/>
    <w:multiLevelType w:val="hybridMultilevel"/>
    <w:tmpl w:val="899CA22E"/>
    <w:lvl w:ilvl="0" w:tplc="5AA85DFE">
      <w:start w:val="1"/>
      <w:numFmt w:val="bullet"/>
      <w:lvlText w:val=""/>
      <w:lvlJc w:val="left"/>
      <w:pPr>
        <w:ind w:left="720" w:hanging="360"/>
      </w:pPr>
      <w:rPr>
        <w:rFonts w:hint="default" w:ascii="Symbol" w:hAnsi="Symbol"/>
      </w:rPr>
    </w:lvl>
    <w:lvl w:ilvl="1" w:tplc="39225352" w:tentative="1">
      <w:start w:val="1"/>
      <w:numFmt w:val="bullet"/>
      <w:lvlText w:val="o"/>
      <w:lvlJc w:val="left"/>
      <w:pPr>
        <w:ind w:left="1440" w:hanging="360"/>
      </w:pPr>
      <w:rPr>
        <w:rFonts w:hint="default" w:ascii="Courier New" w:hAnsi="Courier New"/>
      </w:rPr>
    </w:lvl>
    <w:lvl w:ilvl="2" w:tplc="F34EB70A" w:tentative="1">
      <w:start w:val="1"/>
      <w:numFmt w:val="bullet"/>
      <w:lvlText w:val=""/>
      <w:lvlJc w:val="left"/>
      <w:pPr>
        <w:ind w:left="2160" w:hanging="360"/>
      </w:pPr>
      <w:rPr>
        <w:rFonts w:hint="default" w:ascii="Wingdings" w:hAnsi="Wingdings"/>
      </w:rPr>
    </w:lvl>
    <w:lvl w:ilvl="3" w:tplc="78408F74" w:tentative="1">
      <w:start w:val="1"/>
      <w:numFmt w:val="bullet"/>
      <w:lvlText w:val=""/>
      <w:lvlJc w:val="left"/>
      <w:pPr>
        <w:ind w:left="2880" w:hanging="360"/>
      </w:pPr>
      <w:rPr>
        <w:rFonts w:hint="default" w:ascii="Symbol" w:hAnsi="Symbol"/>
      </w:rPr>
    </w:lvl>
    <w:lvl w:ilvl="4" w:tplc="D0A26FC4" w:tentative="1">
      <w:start w:val="1"/>
      <w:numFmt w:val="bullet"/>
      <w:lvlText w:val="o"/>
      <w:lvlJc w:val="left"/>
      <w:pPr>
        <w:ind w:left="3600" w:hanging="360"/>
      </w:pPr>
      <w:rPr>
        <w:rFonts w:hint="default" w:ascii="Courier New" w:hAnsi="Courier New"/>
      </w:rPr>
    </w:lvl>
    <w:lvl w:ilvl="5" w:tplc="297ABA56" w:tentative="1">
      <w:start w:val="1"/>
      <w:numFmt w:val="bullet"/>
      <w:lvlText w:val=""/>
      <w:lvlJc w:val="left"/>
      <w:pPr>
        <w:ind w:left="4320" w:hanging="360"/>
      </w:pPr>
      <w:rPr>
        <w:rFonts w:hint="default" w:ascii="Wingdings" w:hAnsi="Wingdings"/>
      </w:rPr>
    </w:lvl>
    <w:lvl w:ilvl="6" w:tplc="F0BE5090" w:tentative="1">
      <w:start w:val="1"/>
      <w:numFmt w:val="bullet"/>
      <w:lvlText w:val=""/>
      <w:lvlJc w:val="left"/>
      <w:pPr>
        <w:ind w:left="5040" w:hanging="360"/>
      </w:pPr>
      <w:rPr>
        <w:rFonts w:hint="default" w:ascii="Symbol" w:hAnsi="Symbol"/>
      </w:rPr>
    </w:lvl>
    <w:lvl w:ilvl="7" w:tplc="3DBA7C2C" w:tentative="1">
      <w:start w:val="1"/>
      <w:numFmt w:val="bullet"/>
      <w:lvlText w:val="o"/>
      <w:lvlJc w:val="left"/>
      <w:pPr>
        <w:ind w:left="5760" w:hanging="360"/>
      </w:pPr>
      <w:rPr>
        <w:rFonts w:hint="default" w:ascii="Courier New" w:hAnsi="Courier New"/>
      </w:rPr>
    </w:lvl>
    <w:lvl w:ilvl="8" w:tplc="43B612A2" w:tentative="1">
      <w:start w:val="1"/>
      <w:numFmt w:val="bullet"/>
      <w:lvlText w:val=""/>
      <w:lvlJc w:val="left"/>
      <w:pPr>
        <w:ind w:left="6480" w:hanging="360"/>
      </w:pPr>
      <w:rPr>
        <w:rFonts w:hint="default" w:ascii="Wingdings" w:hAnsi="Wingdings"/>
      </w:rPr>
    </w:lvl>
  </w:abstractNum>
  <w:abstractNum w:abstractNumId="78" w15:restartNumberingAfterBreak="0">
    <w:nsid w:val="62CA26B6"/>
    <w:multiLevelType w:val="multilevel"/>
    <w:tmpl w:val="7E24C9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9" w15:restartNumberingAfterBreak="0">
    <w:nsid w:val="67EA5095"/>
    <w:multiLevelType w:val="multilevel"/>
    <w:tmpl w:val="6D56E1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67F450CC"/>
    <w:multiLevelType w:val="hybridMultilevel"/>
    <w:tmpl w:val="D5967B6A"/>
    <w:name w:val="WW8Num162242222"/>
    <w:lvl w:ilvl="0" w:tplc="0C0A0003">
      <w:start w:val="1"/>
      <w:numFmt w:val="bullet"/>
      <w:lvlText w:val="o"/>
      <w:lvlJc w:val="left"/>
      <w:pPr>
        <w:ind w:left="1428" w:hanging="360"/>
      </w:pPr>
      <w:rPr>
        <w:rFonts w:hint="default" w:ascii="Courier New" w:hAnsi="Courier New" w:cs="Courier New"/>
      </w:rPr>
    </w:lvl>
    <w:lvl w:ilvl="1" w:tplc="0C0A0003" w:tentative="1">
      <w:start w:val="1"/>
      <w:numFmt w:val="bullet"/>
      <w:lvlText w:val="o"/>
      <w:lvlJc w:val="left"/>
      <w:pPr>
        <w:ind w:left="2148" w:hanging="360"/>
      </w:pPr>
      <w:rPr>
        <w:rFonts w:hint="default" w:ascii="Courier New" w:hAnsi="Courier New" w:cs="Courier New"/>
      </w:rPr>
    </w:lvl>
    <w:lvl w:ilvl="2" w:tplc="0C0A0005" w:tentative="1">
      <w:start w:val="1"/>
      <w:numFmt w:val="bullet"/>
      <w:lvlText w:val=""/>
      <w:lvlJc w:val="left"/>
      <w:pPr>
        <w:ind w:left="2868" w:hanging="360"/>
      </w:pPr>
      <w:rPr>
        <w:rFonts w:hint="default" w:ascii="Wingdings" w:hAnsi="Wingdings"/>
      </w:rPr>
    </w:lvl>
    <w:lvl w:ilvl="3" w:tplc="0C0A0001" w:tentative="1">
      <w:start w:val="1"/>
      <w:numFmt w:val="bullet"/>
      <w:lvlText w:val=""/>
      <w:lvlJc w:val="left"/>
      <w:pPr>
        <w:ind w:left="3588" w:hanging="360"/>
      </w:pPr>
      <w:rPr>
        <w:rFonts w:hint="default" w:ascii="Symbol" w:hAnsi="Symbol"/>
      </w:rPr>
    </w:lvl>
    <w:lvl w:ilvl="4" w:tplc="0C0A0003" w:tentative="1">
      <w:start w:val="1"/>
      <w:numFmt w:val="bullet"/>
      <w:lvlText w:val="o"/>
      <w:lvlJc w:val="left"/>
      <w:pPr>
        <w:ind w:left="4308" w:hanging="360"/>
      </w:pPr>
      <w:rPr>
        <w:rFonts w:hint="default" w:ascii="Courier New" w:hAnsi="Courier New" w:cs="Courier New"/>
      </w:rPr>
    </w:lvl>
    <w:lvl w:ilvl="5" w:tplc="0C0A0005" w:tentative="1">
      <w:start w:val="1"/>
      <w:numFmt w:val="bullet"/>
      <w:lvlText w:val=""/>
      <w:lvlJc w:val="left"/>
      <w:pPr>
        <w:ind w:left="5028" w:hanging="360"/>
      </w:pPr>
      <w:rPr>
        <w:rFonts w:hint="default" w:ascii="Wingdings" w:hAnsi="Wingdings"/>
      </w:rPr>
    </w:lvl>
    <w:lvl w:ilvl="6" w:tplc="0C0A0001" w:tentative="1">
      <w:start w:val="1"/>
      <w:numFmt w:val="bullet"/>
      <w:lvlText w:val=""/>
      <w:lvlJc w:val="left"/>
      <w:pPr>
        <w:ind w:left="5748" w:hanging="360"/>
      </w:pPr>
      <w:rPr>
        <w:rFonts w:hint="default" w:ascii="Symbol" w:hAnsi="Symbol"/>
      </w:rPr>
    </w:lvl>
    <w:lvl w:ilvl="7" w:tplc="0C0A0003" w:tentative="1">
      <w:start w:val="1"/>
      <w:numFmt w:val="bullet"/>
      <w:lvlText w:val="o"/>
      <w:lvlJc w:val="left"/>
      <w:pPr>
        <w:ind w:left="6468" w:hanging="360"/>
      </w:pPr>
      <w:rPr>
        <w:rFonts w:hint="default" w:ascii="Courier New" w:hAnsi="Courier New" w:cs="Courier New"/>
      </w:rPr>
    </w:lvl>
    <w:lvl w:ilvl="8" w:tplc="0C0A0005" w:tentative="1">
      <w:start w:val="1"/>
      <w:numFmt w:val="bullet"/>
      <w:lvlText w:val=""/>
      <w:lvlJc w:val="left"/>
      <w:pPr>
        <w:ind w:left="7188" w:hanging="360"/>
      </w:pPr>
      <w:rPr>
        <w:rFonts w:hint="default" w:ascii="Wingdings" w:hAnsi="Wingdings"/>
      </w:rPr>
    </w:lvl>
  </w:abstractNum>
  <w:abstractNum w:abstractNumId="81" w15:restartNumberingAfterBreak="0">
    <w:nsid w:val="6826569E"/>
    <w:multiLevelType w:val="hybridMultilevel"/>
    <w:tmpl w:val="DE2E2DFA"/>
    <w:lvl w:ilvl="0" w:tplc="12F0DD10">
      <w:start w:val="1"/>
      <w:numFmt w:val="bullet"/>
      <w:lvlText w:val=""/>
      <w:lvlJc w:val="left"/>
      <w:pPr>
        <w:ind w:left="720" w:hanging="360"/>
      </w:pPr>
      <w:rPr>
        <w:rFonts w:hint="default" w:ascii="Symbol" w:hAnsi="Symbol"/>
      </w:rPr>
    </w:lvl>
    <w:lvl w:ilvl="1" w:tplc="310AA640" w:tentative="1">
      <w:start w:val="1"/>
      <w:numFmt w:val="bullet"/>
      <w:lvlText w:val="o"/>
      <w:lvlJc w:val="left"/>
      <w:pPr>
        <w:ind w:left="1440" w:hanging="360"/>
      </w:pPr>
      <w:rPr>
        <w:rFonts w:hint="default" w:ascii="Courier New" w:hAnsi="Courier New"/>
      </w:rPr>
    </w:lvl>
    <w:lvl w:ilvl="2" w:tplc="6F021784" w:tentative="1">
      <w:start w:val="1"/>
      <w:numFmt w:val="bullet"/>
      <w:lvlText w:val=""/>
      <w:lvlJc w:val="left"/>
      <w:pPr>
        <w:ind w:left="2160" w:hanging="360"/>
      </w:pPr>
      <w:rPr>
        <w:rFonts w:hint="default" w:ascii="Wingdings" w:hAnsi="Wingdings"/>
      </w:rPr>
    </w:lvl>
    <w:lvl w:ilvl="3" w:tplc="703E8A94" w:tentative="1">
      <w:start w:val="1"/>
      <w:numFmt w:val="bullet"/>
      <w:lvlText w:val=""/>
      <w:lvlJc w:val="left"/>
      <w:pPr>
        <w:ind w:left="2880" w:hanging="360"/>
      </w:pPr>
      <w:rPr>
        <w:rFonts w:hint="default" w:ascii="Symbol" w:hAnsi="Symbol"/>
      </w:rPr>
    </w:lvl>
    <w:lvl w:ilvl="4" w:tplc="BC58140E" w:tentative="1">
      <w:start w:val="1"/>
      <w:numFmt w:val="bullet"/>
      <w:lvlText w:val="o"/>
      <w:lvlJc w:val="left"/>
      <w:pPr>
        <w:ind w:left="3600" w:hanging="360"/>
      </w:pPr>
      <w:rPr>
        <w:rFonts w:hint="default" w:ascii="Courier New" w:hAnsi="Courier New"/>
      </w:rPr>
    </w:lvl>
    <w:lvl w:ilvl="5" w:tplc="C674C1CA" w:tentative="1">
      <w:start w:val="1"/>
      <w:numFmt w:val="bullet"/>
      <w:lvlText w:val=""/>
      <w:lvlJc w:val="left"/>
      <w:pPr>
        <w:ind w:left="4320" w:hanging="360"/>
      </w:pPr>
      <w:rPr>
        <w:rFonts w:hint="default" w:ascii="Wingdings" w:hAnsi="Wingdings"/>
      </w:rPr>
    </w:lvl>
    <w:lvl w:ilvl="6" w:tplc="185E39EE" w:tentative="1">
      <w:start w:val="1"/>
      <w:numFmt w:val="bullet"/>
      <w:lvlText w:val=""/>
      <w:lvlJc w:val="left"/>
      <w:pPr>
        <w:ind w:left="5040" w:hanging="360"/>
      </w:pPr>
      <w:rPr>
        <w:rFonts w:hint="default" w:ascii="Symbol" w:hAnsi="Symbol"/>
      </w:rPr>
    </w:lvl>
    <w:lvl w:ilvl="7" w:tplc="CC404E84" w:tentative="1">
      <w:start w:val="1"/>
      <w:numFmt w:val="bullet"/>
      <w:lvlText w:val="o"/>
      <w:lvlJc w:val="left"/>
      <w:pPr>
        <w:ind w:left="5760" w:hanging="360"/>
      </w:pPr>
      <w:rPr>
        <w:rFonts w:hint="default" w:ascii="Courier New" w:hAnsi="Courier New"/>
      </w:rPr>
    </w:lvl>
    <w:lvl w:ilvl="8" w:tplc="B38CAEF8" w:tentative="1">
      <w:start w:val="1"/>
      <w:numFmt w:val="bullet"/>
      <w:lvlText w:val=""/>
      <w:lvlJc w:val="left"/>
      <w:pPr>
        <w:ind w:left="6480" w:hanging="360"/>
      </w:pPr>
      <w:rPr>
        <w:rFonts w:hint="default" w:ascii="Wingdings" w:hAnsi="Wingdings"/>
      </w:rPr>
    </w:lvl>
  </w:abstractNum>
  <w:abstractNum w:abstractNumId="82" w15:restartNumberingAfterBreak="0">
    <w:nsid w:val="68930FEA"/>
    <w:multiLevelType w:val="hybridMultilevel"/>
    <w:tmpl w:val="6BB69632"/>
    <w:lvl w:ilvl="0" w:tplc="7A5C7CA2">
      <w:start w:val="1"/>
      <w:numFmt w:val="bullet"/>
      <w:lvlText w:val=""/>
      <w:lvlJc w:val="left"/>
      <w:pPr>
        <w:ind w:left="720" w:hanging="360"/>
      </w:pPr>
      <w:rPr>
        <w:rFonts w:hint="default" w:ascii="Wingdings" w:hAnsi="Wingdings"/>
      </w:rPr>
    </w:lvl>
    <w:lvl w:ilvl="1" w:tplc="CFBAA6EA" w:tentative="1">
      <w:start w:val="1"/>
      <w:numFmt w:val="bullet"/>
      <w:lvlText w:val="o"/>
      <w:lvlJc w:val="left"/>
      <w:pPr>
        <w:ind w:left="1440" w:hanging="360"/>
      </w:pPr>
      <w:rPr>
        <w:rFonts w:hint="default" w:ascii="Courier New" w:hAnsi="Courier New"/>
      </w:rPr>
    </w:lvl>
    <w:lvl w:ilvl="2" w:tplc="0E088F34" w:tentative="1">
      <w:start w:val="1"/>
      <w:numFmt w:val="bullet"/>
      <w:lvlText w:val=""/>
      <w:lvlJc w:val="left"/>
      <w:pPr>
        <w:ind w:left="2160" w:hanging="360"/>
      </w:pPr>
      <w:rPr>
        <w:rFonts w:hint="default" w:ascii="Wingdings" w:hAnsi="Wingdings"/>
      </w:rPr>
    </w:lvl>
    <w:lvl w:ilvl="3" w:tplc="3A6A673E" w:tentative="1">
      <w:start w:val="1"/>
      <w:numFmt w:val="bullet"/>
      <w:lvlText w:val=""/>
      <w:lvlJc w:val="left"/>
      <w:pPr>
        <w:ind w:left="2880" w:hanging="360"/>
      </w:pPr>
      <w:rPr>
        <w:rFonts w:hint="default" w:ascii="Symbol" w:hAnsi="Symbol"/>
      </w:rPr>
    </w:lvl>
    <w:lvl w:ilvl="4" w:tplc="1224624C" w:tentative="1">
      <w:start w:val="1"/>
      <w:numFmt w:val="bullet"/>
      <w:lvlText w:val="o"/>
      <w:lvlJc w:val="left"/>
      <w:pPr>
        <w:ind w:left="3600" w:hanging="360"/>
      </w:pPr>
      <w:rPr>
        <w:rFonts w:hint="default" w:ascii="Courier New" w:hAnsi="Courier New"/>
      </w:rPr>
    </w:lvl>
    <w:lvl w:ilvl="5" w:tplc="903A9C74" w:tentative="1">
      <w:start w:val="1"/>
      <w:numFmt w:val="bullet"/>
      <w:lvlText w:val=""/>
      <w:lvlJc w:val="left"/>
      <w:pPr>
        <w:ind w:left="4320" w:hanging="360"/>
      </w:pPr>
      <w:rPr>
        <w:rFonts w:hint="default" w:ascii="Wingdings" w:hAnsi="Wingdings"/>
      </w:rPr>
    </w:lvl>
    <w:lvl w:ilvl="6" w:tplc="8EE0B436" w:tentative="1">
      <w:start w:val="1"/>
      <w:numFmt w:val="bullet"/>
      <w:lvlText w:val=""/>
      <w:lvlJc w:val="left"/>
      <w:pPr>
        <w:ind w:left="5040" w:hanging="360"/>
      </w:pPr>
      <w:rPr>
        <w:rFonts w:hint="default" w:ascii="Symbol" w:hAnsi="Symbol"/>
      </w:rPr>
    </w:lvl>
    <w:lvl w:ilvl="7" w:tplc="F32EF2D0" w:tentative="1">
      <w:start w:val="1"/>
      <w:numFmt w:val="bullet"/>
      <w:lvlText w:val="o"/>
      <w:lvlJc w:val="left"/>
      <w:pPr>
        <w:ind w:left="5760" w:hanging="360"/>
      </w:pPr>
      <w:rPr>
        <w:rFonts w:hint="default" w:ascii="Courier New" w:hAnsi="Courier New"/>
      </w:rPr>
    </w:lvl>
    <w:lvl w:ilvl="8" w:tplc="C744F3BE" w:tentative="1">
      <w:start w:val="1"/>
      <w:numFmt w:val="bullet"/>
      <w:lvlText w:val=""/>
      <w:lvlJc w:val="left"/>
      <w:pPr>
        <w:ind w:left="6480" w:hanging="360"/>
      </w:pPr>
      <w:rPr>
        <w:rFonts w:hint="default" w:ascii="Wingdings" w:hAnsi="Wingdings"/>
      </w:rPr>
    </w:lvl>
  </w:abstractNum>
  <w:abstractNum w:abstractNumId="83" w15:restartNumberingAfterBreak="0">
    <w:nsid w:val="6C154303"/>
    <w:multiLevelType w:val="multilevel"/>
    <w:tmpl w:val="0C1601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4" w15:restartNumberingAfterBreak="0">
    <w:nsid w:val="6C1949EC"/>
    <w:multiLevelType w:val="hybridMultilevel"/>
    <w:tmpl w:val="69E02F78"/>
    <w:styleLink w:val="EstiloEsquemanumeradoWingdingssmbolo8ptoColorpersonali"/>
    <w:lvl w:ilvl="0" w:tplc="43B4A1AC">
      <w:start w:val="1"/>
      <w:numFmt w:val="bullet"/>
      <w:lvlText w:val=""/>
      <w:lvlJc w:val="left"/>
      <w:pPr>
        <w:ind w:left="720" w:hanging="360"/>
      </w:pPr>
      <w:rPr>
        <w:rFonts w:hint="default" w:ascii="Wingdings" w:hAnsi="Wingdings"/>
        <w:color w:val="009797"/>
        <w:sz w:val="16"/>
      </w:rPr>
    </w:lvl>
    <w:lvl w:ilvl="1" w:tplc="F29E4C44">
      <w:start w:val="1"/>
      <w:numFmt w:val="bullet"/>
      <w:lvlText w:val="-"/>
      <w:lvlJc w:val="left"/>
      <w:pPr>
        <w:ind w:left="1440" w:hanging="360"/>
      </w:pPr>
      <w:rPr>
        <w:rFonts w:hint="default" w:ascii="Courier New" w:hAnsi="Courier New"/>
      </w:rPr>
    </w:lvl>
    <w:lvl w:ilvl="2" w:tplc="3DA082A4">
      <w:start w:val="1"/>
      <w:numFmt w:val="bullet"/>
      <w:lvlText w:val=""/>
      <w:lvlJc w:val="left"/>
      <w:pPr>
        <w:ind w:left="2160" w:hanging="360"/>
      </w:pPr>
      <w:rPr>
        <w:rFonts w:hint="default" w:ascii="Symbol" w:hAnsi="Symbol"/>
        <w:color w:val="7F7F7F"/>
      </w:rPr>
    </w:lvl>
    <w:lvl w:ilvl="3" w:tplc="70086980">
      <w:start w:val="1"/>
      <w:numFmt w:val="bullet"/>
      <w:lvlText w:val=""/>
      <w:lvlJc w:val="left"/>
      <w:pPr>
        <w:ind w:left="2880" w:hanging="360"/>
      </w:pPr>
      <w:rPr>
        <w:rFonts w:hint="default" w:ascii="Symbol" w:hAnsi="Symbol"/>
      </w:rPr>
    </w:lvl>
    <w:lvl w:ilvl="4" w:tplc="ADE48602">
      <w:start w:val="1"/>
      <w:numFmt w:val="bullet"/>
      <w:lvlText w:val="o"/>
      <w:lvlJc w:val="left"/>
      <w:pPr>
        <w:ind w:left="3600" w:hanging="360"/>
      </w:pPr>
      <w:rPr>
        <w:rFonts w:hint="default" w:ascii="Courier New" w:hAnsi="Courier New"/>
      </w:rPr>
    </w:lvl>
    <w:lvl w:ilvl="5" w:tplc="761CA152">
      <w:start w:val="1"/>
      <w:numFmt w:val="bullet"/>
      <w:lvlText w:val=""/>
      <w:lvlJc w:val="left"/>
      <w:pPr>
        <w:ind w:left="4320" w:hanging="360"/>
      </w:pPr>
      <w:rPr>
        <w:rFonts w:hint="default" w:ascii="Wingdings" w:hAnsi="Wingdings"/>
      </w:rPr>
    </w:lvl>
    <w:lvl w:ilvl="6" w:tplc="6B38C6A8">
      <w:start w:val="1"/>
      <w:numFmt w:val="bullet"/>
      <w:lvlText w:val=""/>
      <w:lvlJc w:val="left"/>
      <w:pPr>
        <w:ind w:left="5040" w:hanging="360"/>
      </w:pPr>
      <w:rPr>
        <w:rFonts w:hint="default" w:ascii="Symbol" w:hAnsi="Symbol"/>
      </w:rPr>
    </w:lvl>
    <w:lvl w:ilvl="7" w:tplc="A70E4A38">
      <w:start w:val="1"/>
      <w:numFmt w:val="bullet"/>
      <w:lvlText w:val="o"/>
      <w:lvlJc w:val="left"/>
      <w:pPr>
        <w:ind w:left="5760" w:hanging="360"/>
      </w:pPr>
      <w:rPr>
        <w:rFonts w:hint="default" w:ascii="Courier New" w:hAnsi="Courier New"/>
      </w:rPr>
    </w:lvl>
    <w:lvl w:ilvl="8" w:tplc="BB0A0362">
      <w:start w:val="1"/>
      <w:numFmt w:val="bullet"/>
      <w:lvlText w:val=""/>
      <w:lvlJc w:val="left"/>
      <w:pPr>
        <w:ind w:left="6480" w:hanging="360"/>
      </w:pPr>
      <w:rPr>
        <w:rFonts w:hint="default" w:ascii="Wingdings" w:hAnsi="Wingdings"/>
      </w:rPr>
    </w:lvl>
  </w:abstractNum>
  <w:abstractNum w:abstractNumId="85" w15:restartNumberingAfterBreak="0">
    <w:nsid w:val="6CBD5ABD"/>
    <w:multiLevelType w:val="multilevel"/>
    <w:tmpl w:val="9F6434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6E3D6519"/>
    <w:multiLevelType w:val="hybridMultilevel"/>
    <w:tmpl w:val="9D426A9A"/>
    <w:lvl w:ilvl="0" w:tplc="4E94F76E">
      <w:start w:val="1"/>
      <w:numFmt w:val="bullet"/>
      <w:lvlText w:val=""/>
      <w:lvlJc w:val="left"/>
      <w:pPr>
        <w:ind w:left="360" w:hanging="360"/>
      </w:pPr>
      <w:rPr>
        <w:rFonts w:hint="default" w:ascii="Symbol" w:hAnsi="Symbol"/>
      </w:rPr>
    </w:lvl>
    <w:lvl w:ilvl="1" w:tplc="BE58DAA2">
      <w:start w:val="1"/>
      <w:numFmt w:val="bullet"/>
      <w:lvlText w:val=""/>
      <w:lvlJc w:val="left"/>
      <w:pPr>
        <w:ind w:left="1080" w:hanging="360"/>
      </w:pPr>
      <w:rPr>
        <w:rFonts w:hint="default" w:ascii="Symbol" w:hAnsi="Symbol"/>
      </w:rPr>
    </w:lvl>
    <w:lvl w:ilvl="2" w:tplc="FB5A5D30">
      <w:start w:val="1"/>
      <w:numFmt w:val="bullet"/>
      <w:lvlText w:val=""/>
      <w:lvlJc w:val="left"/>
      <w:pPr>
        <w:ind w:left="1800" w:hanging="360"/>
      </w:pPr>
      <w:rPr>
        <w:rFonts w:hint="default" w:ascii="Wingdings" w:hAnsi="Wingdings"/>
      </w:rPr>
    </w:lvl>
    <w:lvl w:ilvl="3" w:tplc="79C291A8" w:tentative="1">
      <w:start w:val="1"/>
      <w:numFmt w:val="bullet"/>
      <w:lvlText w:val=""/>
      <w:lvlJc w:val="left"/>
      <w:pPr>
        <w:ind w:left="2520" w:hanging="360"/>
      </w:pPr>
      <w:rPr>
        <w:rFonts w:hint="default" w:ascii="Symbol" w:hAnsi="Symbol"/>
      </w:rPr>
    </w:lvl>
    <w:lvl w:ilvl="4" w:tplc="4552D460" w:tentative="1">
      <w:start w:val="1"/>
      <w:numFmt w:val="bullet"/>
      <w:lvlText w:val="o"/>
      <w:lvlJc w:val="left"/>
      <w:pPr>
        <w:ind w:left="3240" w:hanging="360"/>
      </w:pPr>
      <w:rPr>
        <w:rFonts w:hint="default" w:ascii="Courier New" w:hAnsi="Courier New"/>
      </w:rPr>
    </w:lvl>
    <w:lvl w:ilvl="5" w:tplc="FE4A11A8" w:tentative="1">
      <w:start w:val="1"/>
      <w:numFmt w:val="bullet"/>
      <w:lvlText w:val=""/>
      <w:lvlJc w:val="left"/>
      <w:pPr>
        <w:ind w:left="3960" w:hanging="360"/>
      </w:pPr>
      <w:rPr>
        <w:rFonts w:hint="default" w:ascii="Wingdings" w:hAnsi="Wingdings"/>
      </w:rPr>
    </w:lvl>
    <w:lvl w:ilvl="6" w:tplc="A482916C" w:tentative="1">
      <w:start w:val="1"/>
      <w:numFmt w:val="bullet"/>
      <w:lvlText w:val=""/>
      <w:lvlJc w:val="left"/>
      <w:pPr>
        <w:ind w:left="4680" w:hanging="360"/>
      </w:pPr>
      <w:rPr>
        <w:rFonts w:hint="default" w:ascii="Symbol" w:hAnsi="Symbol"/>
      </w:rPr>
    </w:lvl>
    <w:lvl w:ilvl="7" w:tplc="85CED4DA" w:tentative="1">
      <w:start w:val="1"/>
      <w:numFmt w:val="bullet"/>
      <w:lvlText w:val="o"/>
      <w:lvlJc w:val="left"/>
      <w:pPr>
        <w:ind w:left="5400" w:hanging="360"/>
      </w:pPr>
      <w:rPr>
        <w:rFonts w:hint="default" w:ascii="Courier New" w:hAnsi="Courier New"/>
      </w:rPr>
    </w:lvl>
    <w:lvl w:ilvl="8" w:tplc="646879DC" w:tentative="1">
      <w:start w:val="1"/>
      <w:numFmt w:val="bullet"/>
      <w:lvlText w:val=""/>
      <w:lvlJc w:val="left"/>
      <w:pPr>
        <w:ind w:left="6120" w:hanging="360"/>
      </w:pPr>
      <w:rPr>
        <w:rFonts w:hint="default" w:ascii="Wingdings" w:hAnsi="Wingdings"/>
      </w:rPr>
    </w:lvl>
  </w:abstractNum>
  <w:abstractNum w:abstractNumId="87" w15:restartNumberingAfterBreak="0">
    <w:nsid w:val="6E7554DD"/>
    <w:multiLevelType w:val="hybridMultilevel"/>
    <w:tmpl w:val="836AF2F2"/>
    <w:lvl w:ilvl="0" w:tplc="611E528E">
      <w:start w:val="1"/>
      <w:numFmt w:val="bullet"/>
      <w:lvlText w:val=""/>
      <w:lvlJc w:val="left"/>
      <w:pPr>
        <w:ind w:left="360" w:hanging="360"/>
      </w:pPr>
      <w:rPr>
        <w:rFonts w:hint="default" w:ascii="Symbol" w:hAnsi="Symbol"/>
      </w:rPr>
    </w:lvl>
    <w:lvl w:ilvl="1" w:tplc="9FC23FC8" w:tentative="1">
      <w:start w:val="1"/>
      <w:numFmt w:val="bullet"/>
      <w:lvlText w:val="o"/>
      <w:lvlJc w:val="left"/>
      <w:pPr>
        <w:ind w:left="1080" w:hanging="360"/>
      </w:pPr>
      <w:rPr>
        <w:rFonts w:hint="default" w:ascii="Courier New" w:hAnsi="Courier New"/>
      </w:rPr>
    </w:lvl>
    <w:lvl w:ilvl="2" w:tplc="61CA0BDC" w:tentative="1">
      <w:start w:val="1"/>
      <w:numFmt w:val="bullet"/>
      <w:lvlText w:val=""/>
      <w:lvlJc w:val="left"/>
      <w:pPr>
        <w:ind w:left="1800" w:hanging="360"/>
      </w:pPr>
      <w:rPr>
        <w:rFonts w:hint="default" w:ascii="Wingdings" w:hAnsi="Wingdings"/>
      </w:rPr>
    </w:lvl>
    <w:lvl w:ilvl="3" w:tplc="37DC5C94" w:tentative="1">
      <w:start w:val="1"/>
      <w:numFmt w:val="bullet"/>
      <w:lvlText w:val=""/>
      <w:lvlJc w:val="left"/>
      <w:pPr>
        <w:ind w:left="2520" w:hanging="360"/>
      </w:pPr>
      <w:rPr>
        <w:rFonts w:hint="default" w:ascii="Symbol" w:hAnsi="Symbol"/>
      </w:rPr>
    </w:lvl>
    <w:lvl w:ilvl="4" w:tplc="0938FAA4" w:tentative="1">
      <w:start w:val="1"/>
      <w:numFmt w:val="bullet"/>
      <w:lvlText w:val="o"/>
      <w:lvlJc w:val="left"/>
      <w:pPr>
        <w:ind w:left="3240" w:hanging="360"/>
      </w:pPr>
      <w:rPr>
        <w:rFonts w:hint="default" w:ascii="Courier New" w:hAnsi="Courier New"/>
      </w:rPr>
    </w:lvl>
    <w:lvl w:ilvl="5" w:tplc="0C684F2E" w:tentative="1">
      <w:start w:val="1"/>
      <w:numFmt w:val="bullet"/>
      <w:lvlText w:val=""/>
      <w:lvlJc w:val="left"/>
      <w:pPr>
        <w:ind w:left="3960" w:hanging="360"/>
      </w:pPr>
      <w:rPr>
        <w:rFonts w:hint="default" w:ascii="Wingdings" w:hAnsi="Wingdings"/>
      </w:rPr>
    </w:lvl>
    <w:lvl w:ilvl="6" w:tplc="21A4D79A" w:tentative="1">
      <w:start w:val="1"/>
      <w:numFmt w:val="bullet"/>
      <w:lvlText w:val=""/>
      <w:lvlJc w:val="left"/>
      <w:pPr>
        <w:ind w:left="4680" w:hanging="360"/>
      </w:pPr>
      <w:rPr>
        <w:rFonts w:hint="default" w:ascii="Symbol" w:hAnsi="Symbol"/>
      </w:rPr>
    </w:lvl>
    <w:lvl w:ilvl="7" w:tplc="BF5E01BC" w:tentative="1">
      <w:start w:val="1"/>
      <w:numFmt w:val="bullet"/>
      <w:lvlText w:val="o"/>
      <w:lvlJc w:val="left"/>
      <w:pPr>
        <w:ind w:left="5400" w:hanging="360"/>
      </w:pPr>
      <w:rPr>
        <w:rFonts w:hint="default" w:ascii="Courier New" w:hAnsi="Courier New"/>
      </w:rPr>
    </w:lvl>
    <w:lvl w:ilvl="8" w:tplc="CAFC9888" w:tentative="1">
      <w:start w:val="1"/>
      <w:numFmt w:val="bullet"/>
      <w:lvlText w:val=""/>
      <w:lvlJc w:val="left"/>
      <w:pPr>
        <w:ind w:left="6120" w:hanging="360"/>
      </w:pPr>
      <w:rPr>
        <w:rFonts w:hint="default" w:ascii="Wingdings" w:hAnsi="Wingdings"/>
      </w:rPr>
    </w:lvl>
  </w:abstractNum>
  <w:abstractNum w:abstractNumId="88" w15:restartNumberingAfterBreak="0">
    <w:nsid w:val="6EBC2C7D"/>
    <w:multiLevelType w:val="hybridMultilevel"/>
    <w:tmpl w:val="AC8E479C"/>
    <w:lvl w:ilvl="0" w:tplc="9050E22E">
      <w:start w:val="1"/>
      <w:numFmt w:val="bullet"/>
      <w:lvlText w:val=""/>
      <w:lvlJc w:val="left"/>
      <w:pPr>
        <w:ind w:left="1080" w:hanging="360"/>
      </w:pPr>
      <w:rPr>
        <w:rFonts w:hint="default" w:ascii="Symbol" w:hAnsi="Symbol"/>
      </w:rPr>
    </w:lvl>
    <w:lvl w:ilvl="1" w:tplc="88EAE230">
      <w:start w:val="1"/>
      <w:numFmt w:val="bullet"/>
      <w:lvlText w:val="o"/>
      <w:lvlJc w:val="left"/>
      <w:pPr>
        <w:ind w:left="1800" w:hanging="360"/>
      </w:pPr>
      <w:rPr>
        <w:rFonts w:hint="default" w:ascii="Courier New" w:hAnsi="Courier New"/>
      </w:rPr>
    </w:lvl>
    <w:lvl w:ilvl="2" w:tplc="E16A1A8E">
      <w:start w:val="1"/>
      <w:numFmt w:val="bullet"/>
      <w:lvlText w:val=""/>
      <w:lvlJc w:val="left"/>
      <w:pPr>
        <w:ind w:left="2520" w:hanging="360"/>
      </w:pPr>
      <w:rPr>
        <w:rFonts w:hint="default" w:ascii="Wingdings" w:hAnsi="Wingdings"/>
      </w:rPr>
    </w:lvl>
    <w:lvl w:ilvl="3" w:tplc="04A0DC7C">
      <w:start w:val="1"/>
      <w:numFmt w:val="bullet"/>
      <w:lvlText w:val=""/>
      <w:lvlJc w:val="left"/>
      <w:pPr>
        <w:ind w:left="3240" w:hanging="360"/>
      </w:pPr>
      <w:rPr>
        <w:rFonts w:hint="default" w:ascii="Symbol" w:hAnsi="Symbol"/>
      </w:rPr>
    </w:lvl>
    <w:lvl w:ilvl="4" w:tplc="380449D2">
      <w:start w:val="1"/>
      <w:numFmt w:val="bullet"/>
      <w:lvlText w:val="o"/>
      <w:lvlJc w:val="left"/>
      <w:pPr>
        <w:ind w:left="3960" w:hanging="360"/>
      </w:pPr>
      <w:rPr>
        <w:rFonts w:hint="default" w:ascii="Courier New" w:hAnsi="Courier New"/>
      </w:rPr>
    </w:lvl>
    <w:lvl w:ilvl="5" w:tplc="513E254E">
      <w:start w:val="1"/>
      <w:numFmt w:val="bullet"/>
      <w:lvlText w:val=""/>
      <w:lvlJc w:val="left"/>
      <w:pPr>
        <w:ind w:left="4680" w:hanging="360"/>
      </w:pPr>
      <w:rPr>
        <w:rFonts w:hint="default" w:ascii="Wingdings" w:hAnsi="Wingdings"/>
      </w:rPr>
    </w:lvl>
    <w:lvl w:ilvl="6" w:tplc="A0DCC45A">
      <w:start w:val="1"/>
      <w:numFmt w:val="bullet"/>
      <w:lvlText w:val=""/>
      <w:lvlJc w:val="left"/>
      <w:pPr>
        <w:ind w:left="5400" w:hanging="360"/>
      </w:pPr>
      <w:rPr>
        <w:rFonts w:hint="default" w:ascii="Symbol" w:hAnsi="Symbol"/>
      </w:rPr>
    </w:lvl>
    <w:lvl w:ilvl="7" w:tplc="53E2737E">
      <w:start w:val="1"/>
      <w:numFmt w:val="bullet"/>
      <w:lvlText w:val="o"/>
      <w:lvlJc w:val="left"/>
      <w:pPr>
        <w:ind w:left="6120" w:hanging="360"/>
      </w:pPr>
      <w:rPr>
        <w:rFonts w:hint="default" w:ascii="Courier New" w:hAnsi="Courier New"/>
      </w:rPr>
    </w:lvl>
    <w:lvl w:ilvl="8" w:tplc="4A32C84E">
      <w:start w:val="1"/>
      <w:numFmt w:val="bullet"/>
      <w:lvlText w:val=""/>
      <w:lvlJc w:val="left"/>
      <w:pPr>
        <w:ind w:left="6840" w:hanging="360"/>
      </w:pPr>
      <w:rPr>
        <w:rFonts w:hint="default" w:ascii="Wingdings" w:hAnsi="Wingdings"/>
      </w:rPr>
    </w:lvl>
  </w:abstractNum>
  <w:abstractNum w:abstractNumId="89" w15:restartNumberingAfterBreak="0">
    <w:nsid w:val="6F9621AF"/>
    <w:multiLevelType w:val="hybridMultilevel"/>
    <w:tmpl w:val="51D829A6"/>
    <w:lvl w:ilvl="0" w:tplc="A434D1D2">
      <w:numFmt w:val="bullet"/>
      <w:lvlText w:val="-"/>
      <w:lvlJc w:val="left"/>
      <w:pPr>
        <w:ind w:left="720" w:hanging="360"/>
      </w:pPr>
      <w:rPr>
        <w:rFonts w:hint="default" w:ascii="Arial" w:hAnsi="Arial"/>
      </w:rPr>
    </w:lvl>
    <w:lvl w:ilvl="1" w:tplc="E962E1AE">
      <w:start w:val="1"/>
      <w:numFmt w:val="bullet"/>
      <w:lvlText w:val="o"/>
      <w:lvlJc w:val="left"/>
      <w:pPr>
        <w:ind w:left="1440" w:hanging="360"/>
      </w:pPr>
      <w:rPr>
        <w:rFonts w:hint="default" w:ascii="Courier New" w:hAnsi="Courier New"/>
      </w:rPr>
    </w:lvl>
    <w:lvl w:ilvl="2" w:tplc="567A03B6" w:tentative="1">
      <w:start w:val="1"/>
      <w:numFmt w:val="bullet"/>
      <w:lvlText w:val=""/>
      <w:lvlJc w:val="left"/>
      <w:pPr>
        <w:ind w:left="2160" w:hanging="360"/>
      </w:pPr>
      <w:rPr>
        <w:rFonts w:hint="default" w:ascii="Wingdings" w:hAnsi="Wingdings"/>
      </w:rPr>
    </w:lvl>
    <w:lvl w:ilvl="3" w:tplc="98B4A37E" w:tentative="1">
      <w:start w:val="1"/>
      <w:numFmt w:val="bullet"/>
      <w:lvlText w:val=""/>
      <w:lvlJc w:val="left"/>
      <w:pPr>
        <w:ind w:left="2880" w:hanging="360"/>
      </w:pPr>
      <w:rPr>
        <w:rFonts w:hint="default" w:ascii="Symbol" w:hAnsi="Symbol"/>
      </w:rPr>
    </w:lvl>
    <w:lvl w:ilvl="4" w:tplc="ADF2D320" w:tentative="1">
      <w:start w:val="1"/>
      <w:numFmt w:val="bullet"/>
      <w:lvlText w:val="o"/>
      <w:lvlJc w:val="left"/>
      <w:pPr>
        <w:ind w:left="3600" w:hanging="360"/>
      </w:pPr>
      <w:rPr>
        <w:rFonts w:hint="default" w:ascii="Courier New" w:hAnsi="Courier New"/>
      </w:rPr>
    </w:lvl>
    <w:lvl w:ilvl="5" w:tplc="FCA4C722" w:tentative="1">
      <w:start w:val="1"/>
      <w:numFmt w:val="bullet"/>
      <w:lvlText w:val=""/>
      <w:lvlJc w:val="left"/>
      <w:pPr>
        <w:ind w:left="4320" w:hanging="360"/>
      </w:pPr>
      <w:rPr>
        <w:rFonts w:hint="default" w:ascii="Wingdings" w:hAnsi="Wingdings"/>
      </w:rPr>
    </w:lvl>
    <w:lvl w:ilvl="6" w:tplc="DE1A37A6" w:tentative="1">
      <w:start w:val="1"/>
      <w:numFmt w:val="bullet"/>
      <w:lvlText w:val=""/>
      <w:lvlJc w:val="left"/>
      <w:pPr>
        <w:ind w:left="5040" w:hanging="360"/>
      </w:pPr>
      <w:rPr>
        <w:rFonts w:hint="default" w:ascii="Symbol" w:hAnsi="Symbol"/>
      </w:rPr>
    </w:lvl>
    <w:lvl w:ilvl="7" w:tplc="687E258C" w:tentative="1">
      <w:start w:val="1"/>
      <w:numFmt w:val="bullet"/>
      <w:lvlText w:val="o"/>
      <w:lvlJc w:val="left"/>
      <w:pPr>
        <w:ind w:left="5760" w:hanging="360"/>
      </w:pPr>
      <w:rPr>
        <w:rFonts w:hint="default" w:ascii="Courier New" w:hAnsi="Courier New"/>
      </w:rPr>
    </w:lvl>
    <w:lvl w:ilvl="8" w:tplc="BEC88DFE" w:tentative="1">
      <w:start w:val="1"/>
      <w:numFmt w:val="bullet"/>
      <w:lvlText w:val=""/>
      <w:lvlJc w:val="left"/>
      <w:pPr>
        <w:ind w:left="6480" w:hanging="360"/>
      </w:pPr>
      <w:rPr>
        <w:rFonts w:hint="default" w:ascii="Wingdings" w:hAnsi="Wingdings"/>
      </w:rPr>
    </w:lvl>
  </w:abstractNum>
  <w:abstractNum w:abstractNumId="90" w15:restartNumberingAfterBreak="0">
    <w:nsid w:val="70930055"/>
    <w:multiLevelType w:val="hybridMultilevel"/>
    <w:tmpl w:val="B4105C3E"/>
    <w:lvl w:ilvl="0" w:tplc="D17C31FE">
      <w:start w:val="1"/>
      <w:numFmt w:val="bullet"/>
      <w:lvlText w:val=""/>
      <w:lvlJc w:val="left"/>
      <w:pPr>
        <w:ind w:left="720" w:hanging="360"/>
      </w:pPr>
      <w:rPr>
        <w:rFonts w:hint="default" w:ascii="Symbol" w:hAnsi="Symbol"/>
      </w:rPr>
    </w:lvl>
    <w:lvl w:ilvl="1" w:tplc="43C2C7F6" w:tentative="1">
      <w:start w:val="1"/>
      <w:numFmt w:val="bullet"/>
      <w:lvlText w:val="o"/>
      <w:lvlJc w:val="left"/>
      <w:pPr>
        <w:ind w:left="1440" w:hanging="360"/>
      </w:pPr>
      <w:rPr>
        <w:rFonts w:hint="default" w:ascii="Courier New" w:hAnsi="Courier New"/>
      </w:rPr>
    </w:lvl>
    <w:lvl w:ilvl="2" w:tplc="C736E280" w:tentative="1">
      <w:start w:val="1"/>
      <w:numFmt w:val="bullet"/>
      <w:lvlText w:val=""/>
      <w:lvlJc w:val="left"/>
      <w:pPr>
        <w:ind w:left="2160" w:hanging="360"/>
      </w:pPr>
      <w:rPr>
        <w:rFonts w:hint="default" w:ascii="Wingdings" w:hAnsi="Wingdings"/>
      </w:rPr>
    </w:lvl>
    <w:lvl w:ilvl="3" w:tplc="CDE8F244" w:tentative="1">
      <w:start w:val="1"/>
      <w:numFmt w:val="bullet"/>
      <w:lvlText w:val=""/>
      <w:lvlJc w:val="left"/>
      <w:pPr>
        <w:ind w:left="2880" w:hanging="360"/>
      </w:pPr>
      <w:rPr>
        <w:rFonts w:hint="default" w:ascii="Symbol" w:hAnsi="Symbol"/>
      </w:rPr>
    </w:lvl>
    <w:lvl w:ilvl="4" w:tplc="BE88EA90" w:tentative="1">
      <w:start w:val="1"/>
      <w:numFmt w:val="bullet"/>
      <w:lvlText w:val="o"/>
      <w:lvlJc w:val="left"/>
      <w:pPr>
        <w:ind w:left="3600" w:hanging="360"/>
      </w:pPr>
      <w:rPr>
        <w:rFonts w:hint="default" w:ascii="Courier New" w:hAnsi="Courier New"/>
      </w:rPr>
    </w:lvl>
    <w:lvl w:ilvl="5" w:tplc="4B02FD24" w:tentative="1">
      <w:start w:val="1"/>
      <w:numFmt w:val="bullet"/>
      <w:lvlText w:val=""/>
      <w:lvlJc w:val="left"/>
      <w:pPr>
        <w:ind w:left="4320" w:hanging="360"/>
      </w:pPr>
      <w:rPr>
        <w:rFonts w:hint="default" w:ascii="Wingdings" w:hAnsi="Wingdings"/>
      </w:rPr>
    </w:lvl>
    <w:lvl w:ilvl="6" w:tplc="EDBCED12" w:tentative="1">
      <w:start w:val="1"/>
      <w:numFmt w:val="bullet"/>
      <w:lvlText w:val=""/>
      <w:lvlJc w:val="left"/>
      <w:pPr>
        <w:ind w:left="5040" w:hanging="360"/>
      </w:pPr>
      <w:rPr>
        <w:rFonts w:hint="default" w:ascii="Symbol" w:hAnsi="Symbol"/>
      </w:rPr>
    </w:lvl>
    <w:lvl w:ilvl="7" w:tplc="888CD9E4" w:tentative="1">
      <w:start w:val="1"/>
      <w:numFmt w:val="bullet"/>
      <w:lvlText w:val="o"/>
      <w:lvlJc w:val="left"/>
      <w:pPr>
        <w:ind w:left="5760" w:hanging="360"/>
      </w:pPr>
      <w:rPr>
        <w:rFonts w:hint="default" w:ascii="Courier New" w:hAnsi="Courier New"/>
      </w:rPr>
    </w:lvl>
    <w:lvl w:ilvl="8" w:tplc="B5AE7CC4" w:tentative="1">
      <w:start w:val="1"/>
      <w:numFmt w:val="bullet"/>
      <w:lvlText w:val=""/>
      <w:lvlJc w:val="left"/>
      <w:pPr>
        <w:ind w:left="6480" w:hanging="360"/>
      </w:pPr>
      <w:rPr>
        <w:rFonts w:hint="default" w:ascii="Wingdings" w:hAnsi="Wingdings"/>
      </w:rPr>
    </w:lvl>
  </w:abstractNum>
  <w:abstractNum w:abstractNumId="91" w15:restartNumberingAfterBreak="0">
    <w:nsid w:val="70DE500C"/>
    <w:multiLevelType w:val="hybridMultilevel"/>
    <w:tmpl w:val="69E02F78"/>
    <w:styleLink w:val="EstiloEsquemanumeradoWingdingssmboloIzquierda063cmS4"/>
    <w:lvl w:ilvl="0" w:tplc="98DA733A">
      <w:start w:val="1"/>
      <w:numFmt w:val="bullet"/>
      <w:lvlText w:val=""/>
      <w:lvlJc w:val="left"/>
      <w:pPr>
        <w:ind w:left="720" w:hanging="360"/>
      </w:pPr>
      <w:rPr>
        <w:rFonts w:hint="default" w:ascii="Wingdings" w:hAnsi="Wingdings"/>
        <w:color w:val="009797"/>
        <w:sz w:val="16"/>
      </w:rPr>
    </w:lvl>
    <w:lvl w:ilvl="1" w:tplc="DA78DB4E">
      <w:start w:val="1"/>
      <w:numFmt w:val="bullet"/>
      <w:lvlText w:val="-"/>
      <w:lvlJc w:val="left"/>
      <w:pPr>
        <w:ind w:left="1440" w:hanging="360"/>
      </w:pPr>
      <w:rPr>
        <w:rFonts w:hint="default" w:ascii="Courier New" w:hAnsi="Courier New"/>
      </w:rPr>
    </w:lvl>
    <w:lvl w:ilvl="2" w:tplc="EAB4AD2A">
      <w:start w:val="1"/>
      <w:numFmt w:val="bullet"/>
      <w:lvlText w:val=""/>
      <w:lvlJc w:val="left"/>
      <w:pPr>
        <w:ind w:left="2160" w:hanging="360"/>
      </w:pPr>
      <w:rPr>
        <w:rFonts w:hint="default" w:ascii="Symbol" w:hAnsi="Symbol"/>
      </w:rPr>
    </w:lvl>
    <w:lvl w:ilvl="3" w:tplc="B1EAEB62">
      <w:start w:val="1"/>
      <w:numFmt w:val="bullet"/>
      <w:lvlText w:val=""/>
      <w:lvlJc w:val="left"/>
      <w:pPr>
        <w:ind w:left="2880" w:hanging="360"/>
      </w:pPr>
      <w:rPr>
        <w:rFonts w:hint="default" w:ascii="Symbol" w:hAnsi="Symbol"/>
      </w:rPr>
    </w:lvl>
    <w:lvl w:ilvl="4" w:tplc="8B48D04C">
      <w:start w:val="1"/>
      <w:numFmt w:val="bullet"/>
      <w:lvlText w:val="o"/>
      <w:lvlJc w:val="left"/>
      <w:pPr>
        <w:ind w:left="3600" w:hanging="360"/>
      </w:pPr>
      <w:rPr>
        <w:rFonts w:hint="default" w:ascii="Courier New" w:hAnsi="Courier New"/>
      </w:rPr>
    </w:lvl>
    <w:lvl w:ilvl="5" w:tplc="94FC19BA">
      <w:start w:val="1"/>
      <w:numFmt w:val="bullet"/>
      <w:lvlText w:val=""/>
      <w:lvlJc w:val="left"/>
      <w:pPr>
        <w:ind w:left="4320" w:hanging="360"/>
      </w:pPr>
      <w:rPr>
        <w:rFonts w:hint="default" w:ascii="Wingdings" w:hAnsi="Wingdings"/>
      </w:rPr>
    </w:lvl>
    <w:lvl w:ilvl="6" w:tplc="3FC03000">
      <w:start w:val="1"/>
      <w:numFmt w:val="bullet"/>
      <w:lvlText w:val=""/>
      <w:lvlJc w:val="left"/>
      <w:pPr>
        <w:ind w:left="5040" w:hanging="360"/>
      </w:pPr>
      <w:rPr>
        <w:rFonts w:hint="default" w:ascii="Symbol" w:hAnsi="Symbol"/>
      </w:rPr>
    </w:lvl>
    <w:lvl w:ilvl="7" w:tplc="006478E2">
      <w:start w:val="1"/>
      <w:numFmt w:val="bullet"/>
      <w:lvlText w:val="o"/>
      <w:lvlJc w:val="left"/>
      <w:pPr>
        <w:ind w:left="5760" w:hanging="360"/>
      </w:pPr>
      <w:rPr>
        <w:rFonts w:hint="default" w:ascii="Courier New" w:hAnsi="Courier New"/>
      </w:rPr>
    </w:lvl>
    <w:lvl w:ilvl="8" w:tplc="D8502582">
      <w:start w:val="1"/>
      <w:numFmt w:val="bullet"/>
      <w:lvlText w:val=""/>
      <w:lvlJc w:val="left"/>
      <w:pPr>
        <w:ind w:left="6480" w:hanging="360"/>
      </w:pPr>
      <w:rPr>
        <w:rFonts w:hint="default" w:ascii="Wingdings" w:hAnsi="Wingdings"/>
      </w:rPr>
    </w:lvl>
  </w:abstractNum>
  <w:abstractNum w:abstractNumId="92" w15:restartNumberingAfterBreak="0">
    <w:nsid w:val="70E71341"/>
    <w:multiLevelType w:val="multilevel"/>
    <w:tmpl w:val="D0583A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3" w15:restartNumberingAfterBreak="0">
    <w:nsid w:val="719D5436"/>
    <w:multiLevelType w:val="hybridMultilevel"/>
    <w:tmpl w:val="2536CEF6"/>
    <w:lvl w:ilvl="0" w:tplc="FBA22064">
      <w:start w:val="1"/>
      <w:numFmt w:val="bullet"/>
      <w:lvlText w:val=""/>
      <w:lvlJc w:val="left"/>
      <w:pPr>
        <w:ind w:left="1068" w:hanging="360"/>
      </w:pPr>
      <w:rPr>
        <w:rFonts w:hint="default" w:ascii="Symbol" w:hAnsi="Symbol"/>
      </w:rPr>
    </w:lvl>
    <w:lvl w:ilvl="1" w:tplc="0C0201FE">
      <w:start w:val="1"/>
      <w:numFmt w:val="bullet"/>
      <w:lvlText w:val="o"/>
      <w:lvlJc w:val="left"/>
      <w:pPr>
        <w:ind w:left="1788" w:hanging="360"/>
      </w:pPr>
      <w:rPr>
        <w:rFonts w:hint="default" w:ascii="Courier New" w:hAnsi="Courier New"/>
      </w:rPr>
    </w:lvl>
    <w:lvl w:ilvl="2" w:tplc="DBDAF77E">
      <w:start w:val="1"/>
      <w:numFmt w:val="bullet"/>
      <w:lvlText w:val=""/>
      <w:lvlJc w:val="left"/>
      <w:pPr>
        <w:ind w:left="2508" w:hanging="360"/>
      </w:pPr>
      <w:rPr>
        <w:rFonts w:hint="default" w:ascii="Wingdings" w:hAnsi="Wingdings"/>
      </w:rPr>
    </w:lvl>
    <w:lvl w:ilvl="3" w:tplc="4DBA2EEC">
      <w:start w:val="1"/>
      <w:numFmt w:val="bullet"/>
      <w:lvlText w:val=""/>
      <w:lvlJc w:val="left"/>
      <w:pPr>
        <w:ind w:left="3228" w:hanging="360"/>
      </w:pPr>
      <w:rPr>
        <w:rFonts w:hint="default" w:ascii="Symbol" w:hAnsi="Symbol"/>
      </w:rPr>
    </w:lvl>
    <w:lvl w:ilvl="4" w:tplc="658C480C">
      <w:start w:val="1"/>
      <w:numFmt w:val="bullet"/>
      <w:lvlText w:val="o"/>
      <w:lvlJc w:val="left"/>
      <w:pPr>
        <w:ind w:left="3948" w:hanging="360"/>
      </w:pPr>
      <w:rPr>
        <w:rFonts w:hint="default" w:ascii="Courier New" w:hAnsi="Courier New"/>
      </w:rPr>
    </w:lvl>
    <w:lvl w:ilvl="5" w:tplc="7DC45724">
      <w:start w:val="1"/>
      <w:numFmt w:val="bullet"/>
      <w:lvlText w:val=""/>
      <w:lvlJc w:val="left"/>
      <w:pPr>
        <w:ind w:left="4668" w:hanging="360"/>
      </w:pPr>
      <w:rPr>
        <w:rFonts w:hint="default" w:ascii="Wingdings" w:hAnsi="Wingdings"/>
      </w:rPr>
    </w:lvl>
    <w:lvl w:ilvl="6" w:tplc="7F28C536">
      <w:start w:val="1"/>
      <w:numFmt w:val="bullet"/>
      <w:lvlText w:val=""/>
      <w:lvlJc w:val="left"/>
      <w:pPr>
        <w:ind w:left="5388" w:hanging="360"/>
      </w:pPr>
      <w:rPr>
        <w:rFonts w:hint="default" w:ascii="Symbol" w:hAnsi="Symbol"/>
      </w:rPr>
    </w:lvl>
    <w:lvl w:ilvl="7" w:tplc="2B7A4998">
      <w:start w:val="1"/>
      <w:numFmt w:val="bullet"/>
      <w:lvlText w:val="o"/>
      <w:lvlJc w:val="left"/>
      <w:pPr>
        <w:ind w:left="6108" w:hanging="360"/>
      </w:pPr>
      <w:rPr>
        <w:rFonts w:hint="default" w:ascii="Courier New" w:hAnsi="Courier New"/>
      </w:rPr>
    </w:lvl>
    <w:lvl w:ilvl="8" w:tplc="C2C48CC6">
      <w:start w:val="1"/>
      <w:numFmt w:val="bullet"/>
      <w:lvlText w:val=""/>
      <w:lvlJc w:val="left"/>
      <w:pPr>
        <w:ind w:left="6828" w:hanging="360"/>
      </w:pPr>
      <w:rPr>
        <w:rFonts w:hint="default" w:ascii="Wingdings" w:hAnsi="Wingdings"/>
      </w:rPr>
    </w:lvl>
  </w:abstractNum>
  <w:abstractNum w:abstractNumId="94" w15:restartNumberingAfterBreak="0">
    <w:nsid w:val="72481367"/>
    <w:multiLevelType w:val="multilevel"/>
    <w:tmpl w:val="1EEE19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5" w15:restartNumberingAfterBreak="0">
    <w:nsid w:val="72A60C0E"/>
    <w:multiLevelType w:val="multilevel"/>
    <w:tmpl w:val="69E02F78"/>
    <w:styleLink w:val="EstiloEsquemanumeradoWingdingssmboloIzquierda063cmS"/>
    <w:lvl w:ilvl="0">
      <w:start w:val="1"/>
      <w:numFmt w:val="bullet"/>
      <w:lvlText w:val=""/>
      <w:lvlJc w:val="left"/>
      <w:pPr>
        <w:ind w:left="720" w:hanging="360"/>
      </w:pPr>
      <w:rPr>
        <w:rFonts w:hint="default" w:ascii="Wingdings" w:hAnsi="Wingdings"/>
        <w:sz w:val="16"/>
      </w:rPr>
    </w:lvl>
    <w:lvl w:ilvl="1">
      <w:start w:val="1"/>
      <w:numFmt w:val="bullet"/>
      <w:lvlText w:val="-"/>
      <w:lvlJc w:val="left"/>
      <w:pPr>
        <w:ind w:left="1440" w:hanging="360"/>
      </w:pPr>
      <w:rPr>
        <w:rFonts w:hint="default" w:ascii="Courier New" w:hAnsi="Courier New"/>
        <w:sz w:val="16"/>
      </w:rPr>
    </w:lvl>
    <w:lvl w:ilvl="2">
      <w:start w:val="1"/>
      <w:numFmt w:val="bullet"/>
      <w:lvlText w:val=""/>
      <w:lvlJc w:val="left"/>
      <w:pPr>
        <w:ind w:left="2160" w:hanging="360"/>
      </w:pPr>
      <w:rPr>
        <w:rFonts w:hint="default" w:ascii="Symbol" w:hAnsi="Symbol"/>
        <w:sz w:val="16"/>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96" w15:restartNumberingAfterBreak="0">
    <w:nsid w:val="74041D19"/>
    <w:multiLevelType w:val="hybridMultilevel"/>
    <w:tmpl w:val="1A5A5DDC"/>
    <w:lvl w:ilvl="0" w:tplc="50A2B3BA">
      <w:start w:val="1"/>
      <w:numFmt w:val="bullet"/>
      <w:lvlText w:val="-"/>
      <w:lvlJc w:val="left"/>
      <w:pPr>
        <w:ind w:left="720" w:hanging="360"/>
      </w:pPr>
      <w:rPr>
        <w:rFonts w:hint="default" w:ascii="Arial" w:hAnsi="Arial"/>
      </w:rPr>
    </w:lvl>
    <w:lvl w:ilvl="1" w:tplc="97F4094A">
      <w:start w:val="1"/>
      <w:numFmt w:val="bullet"/>
      <w:lvlText w:val="o"/>
      <w:lvlJc w:val="left"/>
      <w:pPr>
        <w:ind w:left="1440" w:hanging="360"/>
      </w:pPr>
      <w:rPr>
        <w:rFonts w:hint="default" w:ascii="Courier New" w:hAnsi="Courier New"/>
      </w:rPr>
    </w:lvl>
    <w:lvl w:ilvl="2" w:tplc="D174E2B0" w:tentative="1">
      <w:start w:val="1"/>
      <w:numFmt w:val="bullet"/>
      <w:lvlText w:val=""/>
      <w:lvlJc w:val="left"/>
      <w:pPr>
        <w:ind w:left="2160" w:hanging="360"/>
      </w:pPr>
      <w:rPr>
        <w:rFonts w:hint="default" w:ascii="Wingdings" w:hAnsi="Wingdings"/>
      </w:rPr>
    </w:lvl>
    <w:lvl w:ilvl="3" w:tplc="FEA6C328" w:tentative="1">
      <w:start w:val="1"/>
      <w:numFmt w:val="bullet"/>
      <w:lvlText w:val=""/>
      <w:lvlJc w:val="left"/>
      <w:pPr>
        <w:ind w:left="2880" w:hanging="360"/>
      </w:pPr>
      <w:rPr>
        <w:rFonts w:hint="default" w:ascii="Symbol" w:hAnsi="Symbol"/>
      </w:rPr>
    </w:lvl>
    <w:lvl w:ilvl="4" w:tplc="855CB6E4" w:tentative="1">
      <w:start w:val="1"/>
      <w:numFmt w:val="bullet"/>
      <w:lvlText w:val="o"/>
      <w:lvlJc w:val="left"/>
      <w:pPr>
        <w:ind w:left="3600" w:hanging="360"/>
      </w:pPr>
      <w:rPr>
        <w:rFonts w:hint="default" w:ascii="Courier New" w:hAnsi="Courier New"/>
      </w:rPr>
    </w:lvl>
    <w:lvl w:ilvl="5" w:tplc="BE5EB95C" w:tentative="1">
      <w:start w:val="1"/>
      <w:numFmt w:val="bullet"/>
      <w:lvlText w:val=""/>
      <w:lvlJc w:val="left"/>
      <w:pPr>
        <w:ind w:left="4320" w:hanging="360"/>
      </w:pPr>
      <w:rPr>
        <w:rFonts w:hint="default" w:ascii="Wingdings" w:hAnsi="Wingdings"/>
      </w:rPr>
    </w:lvl>
    <w:lvl w:ilvl="6" w:tplc="9172689E" w:tentative="1">
      <w:start w:val="1"/>
      <w:numFmt w:val="bullet"/>
      <w:lvlText w:val=""/>
      <w:lvlJc w:val="left"/>
      <w:pPr>
        <w:ind w:left="5040" w:hanging="360"/>
      </w:pPr>
      <w:rPr>
        <w:rFonts w:hint="default" w:ascii="Symbol" w:hAnsi="Symbol"/>
      </w:rPr>
    </w:lvl>
    <w:lvl w:ilvl="7" w:tplc="ECEA5FE4" w:tentative="1">
      <w:start w:val="1"/>
      <w:numFmt w:val="bullet"/>
      <w:lvlText w:val="o"/>
      <w:lvlJc w:val="left"/>
      <w:pPr>
        <w:ind w:left="5760" w:hanging="360"/>
      </w:pPr>
      <w:rPr>
        <w:rFonts w:hint="default" w:ascii="Courier New" w:hAnsi="Courier New"/>
      </w:rPr>
    </w:lvl>
    <w:lvl w:ilvl="8" w:tplc="451EF676" w:tentative="1">
      <w:start w:val="1"/>
      <w:numFmt w:val="bullet"/>
      <w:lvlText w:val=""/>
      <w:lvlJc w:val="left"/>
      <w:pPr>
        <w:ind w:left="6480" w:hanging="360"/>
      </w:pPr>
      <w:rPr>
        <w:rFonts w:hint="default" w:ascii="Wingdings" w:hAnsi="Wingdings"/>
      </w:rPr>
    </w:lvl>
  </w:abstractNum>
  <w:abstractNum w:abstractNumId="97" w15:restartNumberingAfterBreak="0">
    <w:nsid w:val="740E069A"/>
    <w:multiLevelType w:val="hybridMultilevel"/>
    <w:tmpl w:val="BEE4C02C"/>
    <w:lvl w:ilvl="0" w:tplc="0C0A0003">
      <w:start w:val="1"/>
      <w:numFmt w:val="bullet"/>
      <w:lvlText w:val="o"/>
      <w:lvlJc w:val="left"/>
      <w:pPr>
        <w:ind w:left="1440" w:hanging="360"/>
      </w:pPr>
      <w:rPr>
        <w:rFonts w:hint="default" w:ascii="Courier New" w:hAnsi="Courier New" w:cs="Courier New"/>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abstractNum w:abstractNumId="98" w15:restartNumberingAfterBreak="0">
    <w:nsid w:val="753B2E93"/>
    <w:multiLevelType w:val="hybridMultilevel"/>
    <w:tmpl w:val="5B928330"/>
    <w:lvl w:ilvl="0" w:tplc="CAC0CCB0">
      <w:numFmt w:val="bullet"/>
      <w:lvlText w:val="-"/>
      <w:lvlJc w:val="left"/>
      <w:pPr>
        <w:ind w:left="720" w:hanging="360"/>
      </w:pPr>
      <w:rPr>
        <w:rFonts w:hint="default" w:ascii="Aptos" w:hAnsi="Aptos"/>
      </w:rPr>
    </w:lvl>
    <w:lvl w:ilvl="1" w:tplc="13B69A74">
      <w:start w:val="1"/>
      <w:numFmt w:val="bullet"/>
      <w:lvlText w:val="o"/>
      <w:lvlJc w:val="left"/>
      <w:pPr>
        <w:ind w:left="1440" w:hanging="360"/>
      </w:pPr>
      <w:rPr>
        <w:rFonts w:hint="default" w:ascii="Courier New" w:hAnsi="Courier New"/>
      </w:rPr>
    </w:lvl>
    <w:lvl w:ilvl="2" w:tplc="052010FE">
      <w:start w:val="1"/>
      <w:numFmt w:val="bullet"/>
      <w:lvlText w:val=""/>
      <w:lvlJc w:val="left"/>
      <w:pPr>
        <w:ind w:left="2160" w:hanging="360"/>
      </w:pPr>
      <w:rPr>
        <w:rFonts w:hint="default" w:ascii="Wingdings" w:hAnsi="Wingdings"/>
      </w:rPr>
    </w:lvl>
    <w:lvl w:ilvl="3" w:tplc="35960318">
      <w:start w:val="1"/>
      <w:numFmt w:val="bullet"/>
      <w:lvlText w:val=""/>
      <w:lvlJc w:val="left"/>
      <w:pPr>
        <w:ind w:left="2880" w:hanging="360"/>
      </w:pPr>
      <w:rPr>
        <w:rFonts w:hint="default" w:ascii="Symbol" w:hAnsi="Symbol"/>
      </w:rPr>
    </w:lvl>
    <w:lvl w:ilvl="4" w:tplc="EC287760">
      <w:start w:val="1"/>
      <w:numFmt w:val="bullet"/>
      <w:lvlText w:val="o"/>
      <w:lvlJc w:val="left"/>
      <w:pPr>
        <w:ind w:left="3600" w:hanging="360"/>
      </w:pPr>
      <w:rPr>
        <w:rFonts w:hint="default" w:ascii="Courier New" w:hAnsi="Courier New"/>
      </w:rPr>
    </w:lvl>
    <w:lvl w:ilvl="5" w:tplc="0C84A37A">
      <w:start w:val="1"/>
      <w:numFmt w:val="bullet"/>
      <w:lvlText w:val=""/>
      <w:lvlJc w:val="left"/>
      <w:pPr>
        <w:ind w:left="4320" w:hanging="360"/>
      </w:pPr>
      <w:rPr>
        <w:rFonts w:hint="default" w:ascii="Wingdings" w:hAnsi="Wingdings"/>
      </w:rPr>
    </w:lvl>
    <w:lvl w:ilvl="6" w:tplc="235CD232">
      <w:start w:val="1"/>
      <w:numFmt w:val="bullet"/>
      <w:lvlText w:val=""/>
      <w:lvlJc w:val="left"/>
      <w:pPr>
        <w:ind w:left="5040" w:hanging="360"/>
      </w:pPr>
      <w:rPr>
        <w:rFonts w:hint="default" w:ascii="Symbol" w:hAnsi="Symbol"/>
      </w:rPr>
    </w:lvl>
    <w:lvl w:ilvl="7" w:tplc="4D9AA13A">
      <w:start w:val="1"/>
      <w:numFmt w:val="bullet"/>
      <w:lvlText w:val="o"/>
      <w:lvlJc w:val="left"/>
      <w:pPr>
        <w:ind w:left="5760" w:hanging="360"/>
      </w:pPr>
      <w:rPr>
        <w:rFonts w:hint="default" w:ascii="Courier New" w:hAnsi="Courier New"/>
      </w:rPr>
    </w:lvl>
    <w:lvl w:ilvl="8" w:tplc="B1C8F7E8">
      <w:start w:val="1"/>
      <w:numFmt w:val="bullet"/>
      <w:lvlText w:val=""/>
      <w:lvlJc w:val="left"/>
      <w:pPr>
        <w:ind w:left="6480" w:hanging="360"/>
      </w:pPr>
      <w:rPr>
        <w:rFonts w:hint="default" w:ascii="Wingdings" w:hAnsi="Wingdings"/>
      </w:rPr>
    </w:lvl>
  </w:abstractNum>
  <w:abstractNum w:abstractNumId="99" w15:restartNumberingAfterBreak="0">
    <w:nsid w:val="7581337C"/>
    <w:multiLevelType w:val="hybridMultilevel"/>
    <w:tmpl w:val="69E02F78"/>
    <w:styleLink w:val="EstiloEsquemanumeradoWingdingssmboloIzquierda063cmS2"/>
    <w:lvl w:ilvl="0" w:tplc="BBEE2C9C">
      <w:start w:val="1"/>
      <w:numFmt w:val="bullet"/>
      <w:lvlText w:val=""/>
      <w:lvlJc w:val="left"/>
      <w:pPr>
        <w:ind w:left="720" w:hanging="360"/>
      </w:pPr>
      <w:rPr>
        <w:rFonts w:hint="default" w:ascii="Wingdings" w:hAnsi="Wingdings"/>
        <w:color w:val="009797"/>
        <w:sz w:val="16"/>
      </w:rPr>
    </w:lvl>
    <w:lvl w:ilvl="1" w:tplc="A342BB8A">
      <w:start w:val="1"/>
      <w:numFmt w:val="bullet"/>
      <w:lvlText w:val="-"/>
      <w:lvlJc w:val="left"/>
      <w:pPr>
        <w:ind w:left="1440" w:hanging="360"/>
      </w:pPr>
      <w:rPr>
        <w:rFonts w:hint="default" w:ascii="Courier New" w:hAnsi="Courier New"/>
      </w:rPr>
    </w:lvl>
    <w:lvl w:ilvl="2" w:tplc="0C382B96">
      <w:start w:val="1"/>
      <w:numFmt w:val="bullet"/>
      <w:lvlText w:val=""/>
      <w:lvlJc w:val="left"/>
      <w:pPr>
        <w:ind w:left="2160" w:hanging="360"/>
      </w:pPr>
      <w:rPr>
        <w:rFonts w:hint="default" w:ascii="Symbol" w:hAnsi="Symbol"/>
      </w:rPr>
    </w:lvl>
    <w:lvl w:ilvl="3" w:tplc="A67A0138">
      <w:start w:val="1"/>
      <w:numFmt w:val="bullet"/>
      <w:lvlText w:val=""/>
      <w:lvlJc w:val="left"/>
      <w:pPr>
        <w:ind w:left="2880" w:hanging="360"/>
      </w:pPr>
      <w:rPr>
        <w:rFonts w:hint="default" w:ascii="Symbol" w:hAnsi="Symbol"/>
      </w:rPr>
    </w:lvl>
    <w:lvl w:ilvl="4" w:tplc="1E4809C4">
      <w:start w:val="1"/>
      <w:numFmt w:val="bullet"/>
      <w:lvlText w:val="o"/>
      <w:lvlJc w:val="left"/>
      <w:pPr>
        <w:ind w:left="3600" w:hanging="360"/>
      </w:pPr>
      <w:rPr>
        <w:rFonts w:hint="default" w:ascii="Courier New" w:hAnsi="Courier New"/>
      </w:rPr>
    </w:lvl>
    <w:lvl w:ilvl="5" w:tplc="01EAE6B2">
      <w:start w:val="1"/>
      <w:numFmt w:val="bullet"/>
      <w:lvlText w:val=""/>
      <w:lvlJc w:val="left"/>
      <w:pPr>
        <w:ind w:left="4320" w:hanging="360"/>
      </w:pPr>
      <w:rPr>
        <w:rFonts w:hint="default" w:ascii="Wingdings" w:hAnsi="Wingdings"/>
      </w:rPr>
    </w:lvl>
    <w:lvl w:ilvl="6" w:tplc="BDF4ABA4">
      <w:start w:val="1"/>
      <w:numFmt w:val="bullet"/>
      <w:lvlText w:val=""/>
      <w:lvlJc w:val="left"/>
      <w:pPr>
        <w:ind w:left="5040" w:hanging="360"/>
      </w:pPr>
      <w:rPr>
        <w:rFonts w:hint="default" w:ascii="Symbol" w:hAnsi="Symbol"/>
      </w:rPr>
    </w:lvl>
    <w:lvl w:ilvl="7" w:tplc="552E45EA">
      <w:start w:val="1"/>
      <w:numFmt w:val="bullet"/>
      <w:lvlText w:val="o"/>
      <w:lvlJc w:val="left"/>
      <w:pPr>
        <w:ind w:left="5760" w:hanging="360"/>
      </w:pPr>
      <w:rPr>
        <w:rFonts w:hint="default" w:ascii="Courier New" w:hAnsi="Courier New"/>
      </w:rPr>
    </w:lvl>
    <w:lvl w:ilvl="8" w:tplc="A0D44DDA">
      <w:start w:val="1"/>
      <w:numFmt w:val="bullet"/>
      <w:lvlText w:val=""/>
      <w:lvlJc w:val="left"/>
      <w:pPr>
        <w:ind w:left="6480" w:hanging="360"/>
      </w:pPr>
      <w:rPr>
        <w:rFonts w:hint="default" w:ascii="Wingdings" w:hAnsi="Wingdings"/>
      </w:rPr>
    </w:lvl>
  </w:abstractNum>
  <w:abstractNum w:abstractNumId="100" w15:restartNumberingAfterBreak="0">
    <w:nsid w:val="766020B4"/>
    <w:multiLevelType w:val="hybridMultilevel"/>
    <w:tmpl w:val="B68473A6"/>
    <w:name w:val="WW8Num1622322"/>
    <w:lvl w:ilvl="0" w:tplc="77BE49A0">
      <w:start w:val="1"/>
      <w:numFmt w:val="decimal"/>
      <w:lvlText w:val="%1."/>
      <w:lvlJc w:val="left"/>
      <w:pPr>
        <w:tabs>
          <w:tab w:val="num" w:pos="720"/>
        </w:tabs>
        <w:ind w:left="720" w:hanging="360"/>
      </w:pPr>
      <w:rPr>
        <w:rFonts w:hint="default"/>
        <w:b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1" w15:restartNumberingAfterBreak="0">
    <w:nsid w:val="77A9566D"/>
    <w:multiLevelType w:val="multilevel"/>
    <w:tmpl w:val="32763AAE"/>
    <w:lvl w:ilvl="0">
      <w:start w:val="1"/>
      <w:numFmt w:val="decimal"/>
      <w:pStyle w:val="Ttulo1"/>
      <w:lvlText w:val="%1"/>
      <w:lvlJc w:val="left"/>
      <w:pPr>
        <w:ind w:left="432" w:hanging="432"/>
      </w:pPr>
    </w:lvl>
    <w:lvl w:ilvl="1">
      <w:start w:val="1"/>
      <w:numFmt w:val="decimal"/>
      <w:pStyle w:val="Ttulo2"/>
      <w:lvlText w:val="%1.%2"/>
      <w:lvlJc w:val="left"/>
      <w:pPr>
        <w:ind w:left="576" w:hanging="576"/>
      </w:pPr>
      <w:rPr>
        <w:lang w:val="es-ES_tradnl"/>
      </w:rPr>
    </w:lvl>
    <w:lvl w:ilvl="2">
      <w:start w:val="1"/>
      <w:numFmt w:val="decimal"/>
      <w:pStyle w:val="Ttulo3"/>
      <w:lvlText w:val="%1.%2.%3"/>
      <w:lvlJc w:val="left"/>
      <w:pPr>
        <w:ind w:left="2138"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2" w15:restartNumberingAfterBreak="0">
    <w:nsid w:val="78220239"/>
    <w:multiLevelType w:val="multilevel"/>
    <w:tmpl w:val="C4B4BA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3" w15:restartNumberingAfterBreak="0">
    <w:nsid w:val="7A4F7F73"/>
    <w:multiLevelType w:val="multilevel"/>
    <w:tmpl w:val="5D1423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7BE37A13"/>
    <w:multiLevelType w:val="multilevel"/>
    <w:tmpl w:val="F51603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5" w15:restartNumberingAfterBreak="0">
    <w:nsid w:val="7C5A6B83"/>
    <w:multiLevelType w:val="hybridMultilevel"/>
    <w:tmpl w:val="32507734"/>
    <w:lvl w:ilvl="0" w:tplc="92681DD4">
      <w:start w:val="1"/>
      <w:numFmt w:val="bullet"/>
      <w:lvlText w:val=""/>
      <w:lvlJc w:val="left"/>
      <w:pPr>
        <w:ind w:left="720" w:hanging="360"/>
      </w:pPr>
      <w:rPr>
        <w:rFonts w:hint="default" w:ascii="Symbol" w:hAnsi="Symbol"/>
      </w:rPr>
    </w:lvl>
    <w:lvl w:ilvl="1" w:tplc="C8B2CE36" w:tentative="1">
      <w:start w:val="1"/>
      <w:numFmt w:val="bullet"/>
      <w:lvlText w:val="o"/>
      <w:lvlJc w:val="left"/>
      <w:pPr>
        <w:ind w:left="1440" w:hanging="360"/>
      </w:pPr>
      <w:rPr>
        <w:rFonts w:hint="default" w:ascii="Courier New" w:hAnsi="Courier New"/>
      </w:rPr>
    </w:lvl>
    <w:lvl w:ilvl="2" w:tplc="91B41F52" w:tentative="1">
      <w:start w:val="1"/>
      <w:numFmt w:val="bullet"/>
      <w:lvlText w:val=""/>
      <w:lvlJc w:val="left"/>
      <w:pPr>
        <w:ind w:left="2160" w:hanging="360"/>
      </w:pPr>
      <w:rPr>
        <w:rFonts w:hint="default" w:ascii="Wingdings" w:hAnsi="Wingdings"/>
      </w:rPr>
    </w:lvl>
    <w:lvl w:ilvl="3" w:tplc="E34A47F0" w:tentative="1">
      <w:start w:val="1"/>
      <w:numFmt w:val="bullet"/>
      <w:lvlText w:val=""/>
      <w:lvlJc w:val="left"/>
      <w:pPr>
        <w:ind w:left="2880" w:hanging="360"/>
      </w:pPr>
      <w:rPr>
        <w:rFonts w:hint="default" w:ascii="Symbol" w:hAnsi="Symbol"/>
      </w:rPr>
    </w:lvl>
    <w:lvl w:ilvl="4" w:tplc="23C8FE98" w:tentative="1">
      <w:start w:val="1"/>
      <w:numFmt w:val="bullet"/>
      <w:lvlText w:val="o"/>
      <w:lvlJc w:val="left"/>
      <w:pPr>
        <w:ind w:left="3600" w:hanging="360"/>
      </w:pPr>
      <w:rPr>
        <w:rFonts w:hint="default" w:ascii="Courier New" w:hAnsi="Courier New"/>
      </w:rPr>
    </w:lvl>
    <w:lvl w:ilvl="5" w:tplc="C4D25FDC" w:tentative="1">
      <w:start w:val="1"/>
      <w:numFmt w:val="bullet"/>
      <w:lvlText w:val=""/>
      <w:lvlJc w:val="left"/>
      <w:pPr>
        <w:ind w:left="4320" w:hanging="360"/>
      </w:pPr>
      <w:rPr>
        <w:rFonts w:hint="default" w:ascii="Wingdings" w:hAnsi="Wingdings"/>
      </w:rPr>
    </w:lvl>
    <w:lvl w:ilvl="6" w:tplc="E620FDB0" w:tentative="1">
      <w:start w:val="1"/>
      <w:numFmt w:val="bullet"/>
      <w:lvlText w:val=""/>
      <w:lvlJc w:val="left"/>
      <w:pPr>
        <w:ind w:left="5040" w:hanging="360"/>
      </w:pPr>
      <w:rPr>
        <w:rFonts w:hint="default" w:ascii="Symbol" w:hAnsi="Symbol"/>
      </w:rPr>
    </w:lvl>
    <w:lvl w:ilvl="7" w:tplc="FF74B53C" w:tentative="1">
      <w:start w:val="1"/>
      <w:numFmt w:val="bullet"/>
      <w:lvlText w:val="o"/>
      <w:lvlJc w:val="left"/>
      <w:pPr>
        <w:ind w:left="5760" w:hanging="360"/>
      </w:pPr>
      <w:rPr>
        <w:rFonts w:hint="default" w:ascii="Courier New" w:hAnsi="Courier New"/>
      </w:rPr>
    </w:lvl>
    <w:lvl w:ilvl="8" w:tplc="62E4457E" w:tentative="1">
      <w:start w:val="1"/>
      <w:numFmt w:val="bullet"/>
      <w:lvlText w:val=""/>
      <w:lvlJc w:val="left"/>
      <w:pPr>
        <w:ind w:left="6480" w:hanging="360"/>
      </w:pPr>
      <w:rPr>
        <w:rFonts w:hint="default" w:ascii="Wingdings" w:hAnsi="Wingdings"/>
      </w:rPr>
    </w:lvl>
  </w:abstractNum>
  <w:abstractNum w:abstractNumId="106" w15:restartNumberingAfterBreak="0">
    <w:nsid w:val="7D1A3144"/>
    <w:multiLevelType w:val="hybridMultilevel"/>
    <w:tmpl w:val="6A1AF414"/>
    <w:lvl w:ilvl="0" w:tplc="2E4EBAE4">
      <w:start w:val="1"/>
      <w:numFmt w:val="bullet"/>
      <w:lvlText w:val=""/>
      <w:lvlJc w:val="left"/>
      <w:pPr>
        <w:ind w:left="720" w:hanging="360"/>
      </w:pPr>
      <w:rPr>
        <w:rFonts w:hint="default" w:ascii="Symbol" w:hAnsi="Symbol"/>
      </w:rPr>
    </w:lvl>
    <w:lvl w:ilvl="1" w:tplc="2D7C36A0" w:tentative="1">
      <w:start w:val="1"/>
      <w:numFmt w:val="bullet"/>
      <w:lvlText w:val="o"/>
      <w:lvlJc w:val="left"/>
      <w:pPr>
        <w:ind w:left="1440" w:hanging="360"/>
      </w:pPr>
      <w:rPr>
        <w:rFonts w:hint="default" w:ascii="Courier New" w:hAnsi="Courier New"/>
      </w:rPr>
    </w:lvl>
    <w:lvl w:ilvl="2" w:tplc="1060A41C" w:tentative="1">
      <w:start w:val="1"/>
      <w:numFmt w:val="bullet"/>
      <w:lvlText w:val=""/>
      <w:lvlJc w:val="left"/>
      <w:pPr>
        <w:ind w:left="2160" w:hanging="360"/>
      </w:pPr>
      <w:rPr>
        <w:rFonts w:hint="default" w:ascii="Wingdings" w:hAnsi="Wingdings"/>
      </w:rPr>
    </w:lvl>
    <w:lvl w:ilvl="3" w:tplc="4B4E7DC4" w:tentative="1">
      <w:start w:val="1"/>
      <w:numFmt w:val="bullet"/>
      <w:lvlText w:val=""/>
      <w:lvlJc w:val="left"/>
      <w:pPr>
        <w:ind w:left="2880" w:hanging="360"/>
      </w:pPr>
      <w:rPr>
        <w:rFonts w:hint="default" w:ascii="Symbol" w:hAnsi="Symbol"/>
      </w:rPr>
    </w:lvl>
    <w:lvl w:ilvl="4" w:tplc="47BC78CE" w:tentative="1">
      <w:start w:val="1"/>
      <w:numFmt w:val="bullet"/>
      <w:lvlText w:val="o"/>
      <w:lvlJc w:val="left"/>
      <w:pPr>
        <w:ind w:left="3600" w:hanging="360"/>
      </w:pPr>
      <w:rPr>
        <w:rFonts w:hint="default" w:ascii="Courier New" w:hAnsi="Courier New"/>
      </w:rPr>
    </w:lvl>
    <w:lvl w:ilvl="5" w:tplc="D618ED1A" w:tentative="1">
      <w:start w:val="1"/>
      <w:numFmt w:val="bullet"/>
      <w:lvlText w:val=""/>
      <w:lvlJc w:val="left"/>
      <w:pPr>
        <w:ind w:left="4320" w:hanging="360"/>
      </w:pPr>
      <w:rPr>
        <w:rFonts w:hint="default" w:ascii="Wingdings" w:hAnsi="Wingdings"/>
      </w:rPr>
    </w:lvl>
    <w:lvl w:ilvl="6" w:tplc="C6948E3E" w:tentative="1">
      <w:start w:val="1"/>
      <w:numFmt w:val="bullet"/>
      <w:lvlText w:val=""/>
      <w:lvlJc w:val="left"/>
      <w:pPr>
        <w:ind w:left="5040" w:hanging="360"/>
      </w:pPr>
      <w:rPr>
        <w:rFonts w:hint="default" w:ascii="Symbol" w:hAnsi="Symbol"/>
      </w:rPr>
    </w:lvl>
    <w:lvl w:ilvl="7" w:tplc="85E62E0E" w:tentative="1">
      <w:start w:val="1"/>
      <w:numFmt w:val="bullet"/>
      <w:lvlText w:val="o"/>
      <w:lvlJc w:val="left"/>
      <w:pPr>
        <w:ind w:left="5760" w:hanging="360"/>
      </w:pPr>
      <w:rPr>
        <w:rFonts w:hint="default" w:ascii="Courier New" w:hAnsi="Courier New"/>
      </w:rPr>
    </w:lvl>
    <w:lvl w:ilvl="8" w:tplc="441E8298" w:tentative="1">
      <w:start w:val="1"/>
      <w:numFmt w:val="bullet"/>
      <w:lvlText w:val=""/>
      <w:lvlJc w:val="left"/>
      <w:pPr>
        <w:ind w:left="6480" w:hanging="360"/>
      </w:pPr>
      <w:rPr>
        <w:rFonts w:hint="default" w:ascii="Wingdings" w:hAnsi="Wingdings"/>
      </w:rPr>
    </w:lvl>
  </w:abstractNum>
  <w:abstractNum w:abstractNumId="107" w15:restartNumberingAfterBreak="0">
    <w:nsid w:val="7D212F59"/>
    <w:multiLevelType w:val="hybridMultilevel"/>
    <w:tmpl w:val="292861DA"/>
    <w:lvl w:ilvl="0" w:tplc="4EBE1E7C">
      <w:start w:val="1"/>
      <w:numFmt w:val="bullet"/>
      <w:lvlText w:val=""/>
      <w:lvlJc w:val="left"/>
      <w:pPr>
        <w:ind w:left="360" w:hanging="360"/>
      </w:pPr>
      <w:rPr>
        <w:rFonts w:hint="default" w:ascii="Symbol" w:hAnsi="Symbol"/>
      </w:rPr>
    </w:lvl>
    <w:lvl w:ilvl="1" w:tplc="FDCE6240" w:tentative="1">
      <w:start w:val="1"/>
      <w:numFmt w:val="bullet"/>
      <w:lvlText w:val="o"/>
      <w:lvlJc w:val="left"/>
      <w:pPr>
        <w:ind w:left="1080" w:hanging="360"/>
      </w:pPr>
      <w:rPr>
        <w:rFonts w:hint="default" w:ascii="Courier New" w:hAnsi="Courier New"/>
      </w:rPr>
    </w:lvl>
    <w:lvl w:ilvl="2" w:tplc="8EE092BA" w:tentative="1">
      <w:start w:val="1"/>
      <w:numFmt w:val="bullet"/>
      <w:lvlText w:val=""/>
      <w:lvlJc w:val="left"/>
      <w:pPr>
        <w:ind w:left="1800" w:hanging="360"/>
      </w:pPr>
      <w:rPr>
        <w:rFonts w:hint="default" w:ascii="Wingdings" w:hAnsi="Wingdings"/>
      </w:rPr>
    </w:lvl>
    <w:lvl w:ilvl="3" w:tplc="613CA124" w:tentative="1">
      <w:start w:val="1"/>
      <w:numFmt w:val="bullet"/>
      <w:lvlText w:val=""/>
      <w:lvlJc w:val="left"/>
      <w:pPr>
        <w:ind w:left="2520" w:hanging="360"/>
      </w:pPr>
      <w:rPr>
        <w:rFonts w:hint="default" w:ascii="Symbol" w:hAnsi="Symbol"/>
      </w:rPr>
    </w:lvl>
    <w:lvl w:ilvl="4" w:tplc="62F82330" w:tentative="1">
      <w:start w:val="1"/>
      <w:numFmt w:val="bullet"/>
      <w:lvlText w:val="o"/>
      <w:lvlJc w:val="left"/>
      <w:pPr>
        <w:ind w:left="3240" w:hanging="360"/>
      </w:pPr>
      <w:rPr>
        <w:rFonts w:hint="default" w:ascii="Courier New" w:hAnsi="Courier New"/>
      </w:rPr>
    </w:lvl>
    <w:lvl w:ilvl="5" w:tplc="43F0C56C" w:tentative="1">
      <w:start w:val="1"/>
      <w:numFmt w:val="bullet"/>
      <w:lvlText w:val=""/>
      <w:lvlJc w:val="left"/>
      <w:pPr>
        <w:ind w:left="3960" w:hanging="360"/>
      </w:pPr>
      <w:rPr>
        <w:rFonts w:hint="default" w:ascii="Wingdings" w:hAnsi="Wingdings"/>
      </w:rPr>
    </w:lvl>
    <w:lvl w:ilvl="6" w:tplc="5AAE3D1A" w:tentative="1">
      <w:start w:val="1"/>
      <w:numFmt w:val="bullet"/>
      <w:lvlText w:val=""/>
      <w:lvlJc w:val="left"/>
      <w:pPr>
        <w:ind w:left="4680" w:hanging="360"/>
      </w:pPr>
      <w:rPr>
        <w:rFonts w:hint="default" w:ascii="Symbol" w:hAnsi="Symbol"/>
      </w:rPr>
    </w:lvl>
    <w:lvl w:ilvl="7" w:tplc="7A2C53DC" w:tentative="1">
      <w:start w:val="1"/>
      <w:numFmt w:val="bullet"/>
      <w:lvlText w:val="o"/>
      <w:lvlJc w:val="left"/>
      <w:pPr>
        <w:ind w:left="5400" w:hanging="360"/>
      </w:pPr>
      <w:rPr>
        <w:rFonts w:hint="default" w:ascii="Courier New" w:hAnsi="Courier New"/>
      </w:rPr>
    </w:lvl>
    <w:lvl w:ilvl="8" w:tplc="B254C0DE" w:tentative="1">
      <w:start w:val="1"/>
      <w:numFmt w:val="bullet"/>
      <w:lvlText w:val=""/>
      <w:lvlJc w:val="left"/>
      <w:pPr>
        <w:ind w:left="6120" w:hanging="360"/>
      </w:pPr>
      <w:rPr>
        <w:rFonts w:hint="default" w:ascii="Wingdings" w:hAnsi="Wingdings"/>
      </w:rPr>
    </w:lvl>
  </w:abstractNum>
  <w:abstractNum w:abstractNumId="108" w15:restartNumberingAfterBreak="0">
    <w:nsid w:val="7D601EF3"/>
    <w:multiLevelType w:val="multilevel"/>
    <w:tmpl w:val="25660C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9" w15:restartNumberingAfterBreak="0">
    <w:nsid w:val="7E5B390C"/>
    <w:multiLevelType w:val="hybridMultilevel"/>
    <w:tmpl w:val="6E58B01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0" w15:restartNumberingAfterBreak="0">
    <w:nsid w:val="7EDF1001"/>
    <w:multiLevelType w:val="multilevel"/>
    <w:tmpl w:val="3E6622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1" w15:restartNumberingAfterBreak="0">
    <w:nsid w:val="7F60478F"/>
    <w:multiLevelType w:val="hybridMultilevel"/>
    <w:tmpl w:val="0B3C8274"/>
    <w:lvl w:ilvl="0" w:tplc="6D6E808E">
      <w:start w:val="1"/>
      <w:numFmt w:val="bullet"/>
      <w:lvlText w:val=""/>
      <w:lvlJc w:val="left"/>
      <w:pPr>
        <w:ind w:left="360" w:hanging="360"/>
      </w:pPr>
      <w:rPr>
        <w:rFonts w:hint="default" w:ascii="Wingdings" w:hAnsi="Wingdings"/>
      </w:rPr>
    </w:lvl>
    <w:lvl w:ilvl="1" w:tplc="54BAD458" w:tentative="1">
      <w:start w:val="1"/>
      <w:numFmt w:val="bullet"/>
      <w:lvlText w:val="o"/>
      <w:lvlJc w:val="left"/>
      <w:pPr>
        <w:ind w:left="1080" w:hanging="360"/>
      </w:pPr>
      <w:rPr>
        <w:rFonts w:hint="default" w:ascii="Courier New" w:hAnsi="Courier New"/>
      </w:rPr>
    </w:lvl>
    <w:lvl w:ilvl="2" w:tplc="E5209BCE" w:tentative="1">
      <w:start w:val="1"/>
      <w:numFmt w:val="bullet"/>
      <w:lvlText w:val=""/>
      <w:lvlJc w:val="left"/>
      <w:pPr>
        <w:ind w:left="1800" w:hanging="360"/>
      </w:pPr>
      <w:rPr>
        <w:rFonts w:hint="default" w:ascii="Wingdings" w:hAnsi="Wingdings"/>
      </w:rPr>
    </w:lvl>
    <w:lvl w:ilvl="3" w:tplc="D4D8E064" w:tentative="1">
      <w:start w:val="1"/>
      <w:numFmt w:val="bullet"/>
      <w:lvlText w:val=""/>
      <w:lvlJc w:val="left"/>
      <w:pPr>
        <w:ind w:left="2520" w:hanging="360"/>
      </w:pPr>
      <w:rPr>
        <w:rFonts w:hint="default" w:ascii="Symbol" w:hAnsi="Symbol"/>
      </w:rPr>
    </w:lvl>
    <w:lvl w:ilvl="4" w:tplc="D8748A08" w:tentative="1">
      <w:start w:val="1"/>
      <w:numFmt w:val="bullet"/>
      <w:lvlText w:val="o"/>
      <w:lvlJc w:val="left"/>
      <w:pPr>
        <w:ind w:left="3240" w:hanging="360"/>
      </w:pPr>
      <w:rPr>
        <w:rFonts w:hint="default" w:ascii="Courier New" w:hAnsi="Courier New"/>
      </w:rPr>
    </w:lvl>
    <w:lvl w:ilvl="5" w:tplc="002E4F76" w:tentative="1">
      <w:start w:val="1"/>
      <w:numFmt w:val="bullet"/>
      <w:lvlText w:val=""/>
      <w:lvlJc w:val="left"/>
      <w:pPr>
        <w:ind w:left="3960" w:hanging="360"/>
      </w:pPr>
      <w:rPr>
        <w:rFonts w:hint="default" w:ascii="Wingdings" w:hAnsi="Wingdings"/>
      </w:rPr>
    </w:lvl>
    <w:lvl w:ilvl="6" w:tplc="CDB8A562" w:tentative="1">
      <w:start w:val="1"/>
      <w:numFmt w:val="bullet"/>
      <w:lvlText w:val=""/>
      <w:lvlJc w:val="left"/>
      <w:pPr>
        <w:ind w:left="4680" w:hanging="360"/>
      </w:pPr>
      <w:rPr>
        <w:rFonts w:hint="default" w:ascii="Symbol" w:hAnsi="Symbol"/>
      </w:rPr>
    </w:lvl>
    <w:lvl w:ilvl="7" w:tplc="29AAC6F6" w:tentative="1">
      <w:start w:val="1"/>
      <w:numFmt w:val="bullet"/>
      <w:lvlText w:val="o"/>
      <w:lvlJc w:val="left"/>
      <w:pPr>
        <w:ind w:left="5400" w:hanging="360"/>
      </w:pPr>
      <w:rPr>
        <w:rFonts w:hint="default" w:ascii="Courier New" w:hAnsi="Courier New"/>
      </w:rPr>
    </w:lvl>
    <w:lvl w:ilvl="8" w:tplc="7F64A998" w:tentative="1">
      <w:start w:val="1"/>
      <w:numFmt w:val="bullet"/>
      <w:lvlText w:val=""/>
      <w:lvlJc w:val="left"/>
      <w:pPr>
        <w:ind w:left="6120" w:hanging="360"/>
      </w:pPr>
      <w:rPr>
        <w:rFonts w:hint="default" w:ascii="Wingdings" w:hAnsi="Wingdings"/>
      </w:rPr>
    </w:lvl>
  </w:abstractNum>
  <w:num w:numId="114">
    <w:abstractNumId w:val="112"/>
  </w:num>
  <w:num w:numId="1" w16cid:durableId="276722320">
    <w:abstractNumId w:val="23"/>
  </w:num>
  <w:num w:numId="2" w16cid:durableId="140004091">
    <w:abstractNumId w:val="3"/>
  </w:num>
  <w:num w:numId="3" w16cid:durableId="154614534">
    <w:abstractNumId w:val="0"/>
  </w:num>
  <w:num w:numId="4" w16cid:durableId="1931768330">
    <w:abstractNumId w:val="95"/>
  </w:num>
  <w:num w:numId="5" w16cid:durableId="176965145">
    <w:abstractNumId w:val="16"/>
  </w:num>
  <w:num w:numId="6" w16cid:durableId="1401177255">
    <w:abstractNumId w:val="99"/>
  </w:num>
  <w:num w:numId="7" w16cid:durableId="257834759">
    <w:abstractNumId w:val="13"/>
  </w:num>
  <w:num w:numId="8" w16cid:durableId="990446765">
    <w:abstractNumId w:val="91"/>
  </w:num>
  <w:num w:numId="9" w16cid:durableId="1655794944">
    <w:abstractNumId w:val="84"/>
  </w:num>
  <w:num w:numId="10" w16cid:durableId="1888250552">
    <w:abstractNumId w:val="33"/>
  </w:num>
  <w:num w:numId="11" w16cid:durableId="1038237320">
    <w:abstractNumId w:val="15"/>
  </w:num>
  <w:num w:numId="12" w16cid:durableId="2033721659">
    <w:abstractNumId w:val="101"/>
  </w:num>
  <w:num w:numId="13" w16cid:durableId="263192942">
    <w:abstractNumId w:val="56"/>
  </w:num>
  <w:num w:numId="14" w16cid:durableId="1549301668">
    <w:abstractNumId w:val="47"/>
  </w:num>
  <w:num w:numId="15" w16cid:durableId="1710493983">
    <w:abstractNumId w:val="75"/>
  </w:num>
  <w:num w:numId="16" w16cid:durableId="1928809131">
    <w:abstractNumId w:val="70"/>
  </w:num>
  <w:num w:numId="17" w16cid:durableId="2017538824">
    <w:abstractNumId w:val="81"/>
  </w:num>
  <w:num w:numId="18" w16cid:durableId="976911721">
    <w:abstractNumId w:val="1"/>
  </w:num>
  <w:num w:numId="19" w16cid:durableId="1952278860">
    <w:abstractNumId w:val="27"/>
  </w:num>
  <w:num w:numId="20" w16cid:durableId="1235240221">
    <w:abstractNumId w:val="32"/>
  </w:num>
  <w:num w:numId="21" w16cid:durableId="442849933">
    <w:abstractNumId w:val="12"/>
  </w:num>
  <w:num w:numId="22" w16cid:durableId="1928876747">
    <w:abstractNumId w:val="109"/>
  </w:num>
  <w:num w:numId="23" w16cid:durableId="1751612393">
    <w:abstractNumId w:val="71"/>
  </w:num>
  <w:num w:numId="24" w16cid:durableId="2084181731">
    <w:abstractNumId w:val="42"/>
  </w:num>
  <w:num w:numId="25" w16cid:durableId="130756373">
    <w:abstractNumId w:val="105"/>
  </w:num>
  <w:num w:numId="26" w16cid:durableId="35787031">
    <w:abstractNumId w:val="76"/>
  </w:num>
  <w:num w:numId="27" w16cid:durableId="859011679">
    <w:abstractNumId w:val="90"/>
  </w:num>
  <w:num w:numId="28" w16cid:durableId="615605067">
    <w:abstractNumId w:val="106"/>
  </w:num>
  <w:num w:numId="29" w16cid:durableId="1725640507">
    <w:abstractNumId w:val="63"/>
  </w:num>
  <w:num w:numId="30" w16cid:durableId="440146315">
    <w:abstractNumId w:val="28"/>
  </w:num>
  <w:num w:numId="31" w16cid:durableId="1335380679">
    <w:abstractNumId w:val="107"/>
  </w:num>
  <w:num w:numId="32" w16cid:durableId="1334533632">
    <w:abstractNumId w:val="87"/>
  </w:num>
  <w:num w:numId="33" w16cid:durableId="1793555321">
    <w:abstractNumId w:val="40"/>
  </w:num>
  <w:num w:numId="34" w16cid:durableId="2098821680">
    <w:abstractNumId w:val="82"/>
  </w:num>
  <w:num w:numId="35" w16cid:durableId="1077939691">
    <w:abstractNumId w:val="51"/>
  </w:num>
  <w:num w:numId="36" w16cid:durableId="913591477">
    <w:abstractNumId w:val="46"/>
  </w:num>
  <w:num w:numId="37" w16cid:durableId="533931423">
    <w:abstractNumId w:val="8"/>
  </w:num>
  <w:num w:numId="38" w16cid:durableId="929890994">
    <w:abstractNumId w:val="31"/>
  </w:num>
  <w:num w:numId="39" w16cid:durableId="864907632">
    <w:abstractNumId w:val="20"/>
  </w:num>
  <w:num w:numId="40" w16cid:durableId="1001464733">
    <w:abstractNumId w:val="111"/>
  </w:num>
  <w:num w:numId="41" w16cid:durableId="624653280">
    <w:abstractNumId w:val="41"/>
  </w:num>
  <w:num w:numId="42" w16cid:durableId="1150439396">
    <w:abstractNumId w:val="30"/>
  </w:num>
  <w:num w:numId="43" w16cid:durableId="1693795935">
    <w:abstractNumId w:val="86"/>
  </w:num>
  <w:num w:numId="44" w16cid:durableId="1075205908">
    <w:abstractNumId w:val="11"/>
  </w:num>
  <w:num w:numId="45" w16cid:durableId="1942487882">
    <w:abstractNumId w:val="37"/>
  </w:num>
  <w:num w:numId="46" w16cid:durableId="63068323">
    <w:abstractNumId w:val="104"/>
  </w:num>
  <w:num w:numId="47" w16cid:durableId="1734890929">
    <w:abstractNumId w:val="69"/>
  </w:num>
  <w:num w:numId="48" w16cid:durableId="869605206">
    <w:abstractNumId w:val="48"/>
  </w:num>
  <w:num w:numId="49" w16cid:durableId="496189738">
    <w:abstractNumId w:val="34"/>
  </w:num>
  <w:num w:numId="50" w16cid:durableId="33897040">
    <w:abstractNumId w:val="61"/>
  </w:num>
  <w:num w:numId="51" w16cid:durableId="1992443693">
    <w:abstractNumId w:val="94"/>
  </w:num>
  <w:num w:numId="52" w16cid:durableId="1430080059">
    <w:abstractNumId w:val="92"/>
  </w:num>
  <w:num w:numId="53" w16cid:durableId="1547138614">
    <w:abstractNumId w:val="55"/>
  </w:num>
  <w:num w:numId="54" w16cid:durableId="407189272">
    <w:abstractNumId w:val="17"/>
  </w:num>
  <w:num w:numId="55" w16cid:durableId="1150634282">
    <w:abstractNumId w:val="21"/>
  </w:num>
  <w:num w:numId="56" w16cid:durableId="1214198732">
    <w:abstractNumId w:val="5"/>
  </w:num>
  <w:num w:numId="57" w16cid:durableId="1012953046">
    <w:abstractNumId w:val="110"/>
  </w:num>
  <w:num w:numId="58" w16cid:durableId="489757589">
    <w:abstractNumId w:val="45"/>
  </w:num>
  <w:num w:numId="59" w16cid:durableId="405498701">
    <w:abstractNumId w:val="35"/>
  </w:num>
  <w:num w:numId="60" w16cid:durableId="534267480">
    <w:abstractNumId w:val="24"/>
  </w:num>
  <w:num w:numId="61" w16cid:durableId="830218034">
    <w:abstractNumId w:val="102"/>
  </w:num>
  <w:num w:numId="62" w16cid:durableId="1894733577">
    <w:abstractNumId w:val="83"/>
  </w:num>
  <w:num w:numId="63" w16cid:durableId="86780666">
    <w:abstractNumId w:val="78"/>
  </w:num>
  <w:num w:numId="64" w16cid:durableId="1694264826">
    <w:abstractNumId w:val="73"/>
  </w:num>
  <w:num w:numId="65" w16cid:durableId="763111811">
    <w:abstractNumId w:val="50"/>
  </w:num>
  <w:num w:numId="66" w16cid:durableId="1511749377">
    <w:abstractNumId w:val="44"/>
  </w:num>
  <w:num w:numId="67" w16cid:durableId="1590964417">
    <w:abstractNumId w:val="74"/>
  </w:num>
  <w:num w:numId="68" w16cid:durableId="542595850">
    <w:abstractNumId w:val="68"/>
  </w:num>
  <w:num w:numId="69" w16cid:durableId="1371683792">
    <w:abstractNumId w:val="85"/>
  </w:num>
  <w:num w:numId="70" w16cid:durableId="885606464">
    <w:abstractNumId w:val="60"/>
  </w:num>
  <w:num w:numId="71" w16cid:durableId="1596860812">
    <w:abstractNumId w:val="9"/>
  </w:num>
  <w:num w:numId="72" w16cid:durableId="1779327586">
    <w:abstractNumId w:val="103"/>
  </w:num>
  <w:num w:numId="73" w16cid:durableId="652293859">
    <w:abstractNumId w:val="6"/>
  </w:num>
  <w:num w:numId="74" w16cid:durableId="1123185029">
    <w:abstractNumId w:val="79"/>
  </w:num>
  <w:num w:numId="75" w16cid:durableId="1079332208">
    <w:abstractNumId w:val="62"/>
  </w:num>
  <w:num w:numId="76" w16cid:durableId="1151140248">
    <w:abstractNumId w:val="108"/>
  </w:num>
  <w:num w:numId="77" w16cid:durableId="1148746503">
    <w:abstractNumId w:val="64"/>
  </w:num>
  <w:num w:numId="78" w16cid:durableId="1218594175">
    <w:abstractNumId w:val="67"/>
  </w:num>
  <w:num w:numId="79" w16cid:durableId="1281037784">
    <w:abstractNumId w:val="36"/>
  </w:num>
  <w:num w:numId="80" w16cid:durableId="1573081495">
    <w:abstractNumId w:val="101"/>
  </w:num>
  <w:num w:numId="81" w16cid:durableId="1396659702">
    <w:abstractNumId w:val="101"/>
  </w:num>
  <w:num w:numId="82" w16cid:durableId="422341217">
    <w:abstractNumId w:val="39"/>
  </w:num>
  <w:num w:numId="83" w16cid:durableId="1374503277">
    <w:abstractNumId w:val="89"/>
  </w:num>
  <w:num w:numId="84" w16cid:durableId="2066173242">
    <w:abstractNumId w:val="65"/>
  </w:num>
  <w:num w:numId="85" w16cid:durableId="1470786196">
    <w:abstractNumId w:val="49"/>
  </w:num>
  <w:num w:numId="86" w16cid:durableId="463159490">
    <w:abstractNumId w:val="2"/>
  </w:num>
  <w:num w:numId="87" w16cid:durableId="1677267919">
    <w:abstractNumId w:val="26"/>
  </w:num>
  <w:num w:numId="88" w16cid:durableId="701519406">
    <w:abstractNumId w:val="93"/>
  </w:num>
  <w:num w:numId="89" w16cid:durableId="732388725">
    <w:abstractNumId w:val="38"/>
  </w:num>
  <w:num w:numId="90" w16cid:durableId="886063280">
    <w:abstractNumId w:val="10"/>
  </w:num>
  <w:num w:numId="91" w16cid:durableId="1763063997">
    <w:abstractNumId w:val="77"/>
  </w:num>
  <w:num w:numId="92" w16cid:durableId="169223952">
    <w:abstractNumId w:val="52"/>
  </w:num>
  <w:num w:numId="93" w16cid:durableId="643237268">
    <w:abstractNumId w:val="22"/>
  </w:num>
  <w:num w:numId="94" w16cid:durableId="1464544155">
    <w:abstractNumId w:val="19"/>
  </w:num>
  <w:num w:numId="95" w16cid:durableId="109787393">
    <w:abstractNumId w:val="29"/>
  </w:num>
  <w:num w:numId="96" w16cid:durableId="2128347671">
    <w:abstractNumId w:val="98"/>
  </w:num>
  <w:num w:numId="97" w16cid:durableId="381058366">
    <w:abstractNumId w:val="7"/>
  </w:num>
  <w:num w:numId="98" w16cid:durableId="1052312819">
    <w:abstractNumId w:val="57"/>
  </w:num>
  <w:num w:numId="99" w16cid:durableId="906036071">
    <w:abstractNumId w:val="25"/>
  </w:num>
  <w:num w:numId="100" w16cid:durableId="698163385">
    <w:abstractNumId w:val="43"/>
  </w:num>
  <w:num w:numId="101" w16cid:durableId="1194656993">
    <w:abstractNumId w:val="66"/>
  </w:num>
  <w:num w:numId="102" w16cid:durableId="2060938096">
    <w:abstractNumId w:val="96"/>
  </w:num>
  <w:num w:numId="103" w16cid:durableId="401099602">
    <w:abstractNumId w:val="53"/>
  </w:num>
  <w:num w:numId="104" w16cid:durableId="1975912268">
    <w:abstractNumId w:val="88"/>
  </w:num>
  <w:num w:numId="105" w16cid:durableId="486436353">
    <w:abstractNumId w:val="80"/>
  </w:num>
  <w:num w:numId="106" w16cid:durableId="1903709496">
    <w:abstractNumId w:val="14"/>
  </w:num>
  <w:num w:numId="107" w16cid:durableId="1494103943">
    <w:abstractNumId w:val="18"/>
  </w:num>
  <w:num w:numId="108" w16cid:durableId="948045449">
    <w:abstractNumId w:val="4"/>
  </w:num>
  <w:num w:numId="109" w16cid:durableId="145054552">
    <w:abstractNumId w:val="101"/>
  </w:num>
  <w:num w:numId="110" w16cid:durableId="769550913">
    <w:abstractNumId w:val="101"/>
  </w:num>
  <w:num w:numId="111" w16cid:durableId="1154571220">
    <w:abstractNumId w:val="58"/>
  </w:num>
  <w:num w:numId="112" w16cid:durableId="2096314557">
    <w:abstractNumId w:val="97"/>
  </w:num>
  <w:num w:numId="113" w16cid:durableId="398747338">
    <w:abstractNumId w:val="54"/>
  </w:num>
  <w:numIdMacAtCleanup w:val="104"/>
</w:numbering>
</file>

<file path=word/people.xml><?xml version="1.0" encoding="utf-8"?>
<w15:people xmlns:mc="http://schemas.openxmlformats.org/markup-compatibility/2006" xmlns:w15="http://schemas.microsoft.com/office/word/2012/wordml" mc:Ignorable="w15">
  <w15:person w15:author="Moreno Ariza, Nerea">
    <w15:presenceInfo w15:providerId="AD" w15:userId="S::n-moreno@ejie.eus::1a543e39-8ade-4620-8dd5-b697316ae8c8"/>
  </w15:person>
  <w15:person w15:author="Claudia Alvarez Diaz">
    <w15:presenceInfo w15:providerId="AD" w15:userId="S::calvarez@hiberus.com::9ad40251-f506-4ddb-866a-1df7860d14cc"/>
  </w15:person>
  <w15:person w15:author="Antonio Gallego Tejado">
    <w15:presenceInfo w15:providerId="AD" w15:userId="S::agallego@hiberus.com::99feb569-0e25-46ae-af97-1d8ba7577252"/>
  </w15:person>
  <w15:person w15:author="Teletramitación - Alvarez Díaz, Claudia - HIBERUS IKT S.L.U.">
    <w15:presenceInfo w15:providerId="AD" w15:userId="S::calvardi.co@ejie.eus::1669ba23-ea63-45a9-9569-8ce56ed168ad"/>
  </w15:person>
  <w15:person w15:author="Teletramitación - Gallego Tejado, Antonio - HIBERUS IKT S.L.U.">
    <w15:presenceInfo w15:providerId="AD" w15:userId="S::agallego.co@ejie.eus::03e272c6-9511-4908-9ac1-9f6b0d6a4448"/>
  </w15:person>
  <w15:person w15:author="AdminDigital-Tramita - Gallego, Antonio - HIBERUS IKT S.L.U.">
    <w15:presenceInfo w15:providerId="AD" w15:userId="S::agallego.co@ejie.eus::03e272c6-9511-4908-9ac1-9f6b0d6a444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tru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4F5"/>
    <w:rsid w:val="0000020C"/>
    <w:rsid w:val="0000052F"/>
    <w:rsid w:val="00000604"/>
    <w:rsid w:val="000015C3"/>
    <w:rsid w:val="000017F3"/>
    <w:rsid w:val="0000297E"/>
    <w:rsid w:val="00002A64"/>
    <w:rsid w:val="00002C2E"/>
    <w:rsid w:val="00002E8A"/>
    <w:rsid w:val="000033D9"/>
    <w:rsid w:val="00003427"/>
    <w:rsid w:val="00003C7B"/>
    <w:rsid w:val="00003D1D"/>
    <w:rsid w:val="000041AA"/>
    <w:rsid w:val="000049BB"/>
    <w:rsid w:val="00004ECE"/>
    <w:rsid w:val="00004FA4"/>
    <w:rsid w:val="00004FB1"/>
    <w:rsid w:val="00005120"/>
    <w:rsid w:val="00005164"/>
    <w:rsid w:val="0000568D"/>
    <w:rsid w:val="00005A2D"/>
    <w:rsid w:val="00006C6C"/>
    <w:rsid w:val="0000754A"/>
    <w:rsid w:val="00007A72"/>
    <w:rsid w:val="00010693"/>
    <w:rsid w:val="00010771"/>
    <w:rsid w:val="00010951"/>
    <w:rsid w:val="00010967"/>
    <w:rsid w:val="00010EA4"/>
    <w:rsid w:val="000113CD"/>
    <w:rsid w:val="0001189B"/>
    <w:rsid w:val="0001189C"/>
    <w:rsid w:val="00011AC1"/>
    <w:rsid w:val="00012C58"/>
    <w:rsid w:val="00013116"/>
    <w:rsid w:val="0001361D"/>
    <w:rsid w:val="00013652"/>
    <w:rsid w:val="00013668"/>
    <w:rsid w:val="00013944"/>
    <w:rsid w:val="000139D9"/>
    <w:rsid w:val="000141D5"/>
    <w:rsid w:val="00014ECD"/>
    <w:rsid w:val="00015A78"/>
    <w:rsid w:val="00017A0B"/>
    <w:rsid w:val="00017B37"/>
    <w:rsid w:val="00017E05"/>
    <w:rsid w:val="000203A7"/>
    <w:rsid w:val="00020A86"/>
    <w:rsid w:val="000217ED"/>
    <w:rsid w:val="00021816"/>
    <w:rsid w:val="0002300D"/>
    <w:rsid w:val="00023448"/>
    <w:rsid w:val="00023CC7"/>
    <w:rsid w:val="00023CE1"/>
    <w:rsid w:val="000244FB"/>
    <w:rsid w:val="00024B50"/>
    <w:rsid w:val="000253C7"/>
    <w:rsid w:val="00025847"/>
    <w:rsid w:val="00026052"/>
    <w:rsid w:val="000308CA"/>
    <w:rsid w:val="00030B61"/>
    <w:rsid w:val="00031055"/>
    <w:rsid w:val="000317F4"/>
    <w:rsid w:val="00031A3C"/>
    <w:rsid w:val="00031A55"/>
    <w:rsid w:val="000326EA"/>
    <w:rsid w:val="00032C01"/>
    <w:rsid w:val="00032D0A"/>
    <w:rsid w:val="00032DA8"/>
    <w:rsid w:val="000331AF"/>
    <w:rsid w:val="000334B0"/>
    <w:rsid w:val="00033547"/>
    <w:rsid w:val="0003355E"/>
    <w:rsid w:val="00033744"/>
    <w:rsid w:val="000337C7"/>
    <w:rsid w:val="00033B7B"/>
    <w:rsid w:val="00033BC6"/>
    <w:rsid w:val="0003443E"/>
    <w:rsid w:val="00034448"/>
    <w:rsid w:val="0003457A"/>
    <w:rsid w:val="00034D72"/>
    <w:rsid w:val="00034F75"/>
    <w:rsid w:val="00034F8D"/>
    <w:rsid w:val="00035058"/>
    <w:rsid w:val="00035163"/>
    <w:rsid w:val="0003520F"/>
    <w:rsid w:val="000353D3"/>
    <w:rsid w:val="00035896"/>
    <w:rsid w:val="00035FE5"/>
    <w:rsid w:val="000361A6"/>
    <w:rsid w:val="0003625D"/>
    <w:rsid w:val="00036613"/>
    <w:rsid w:val="000368F2"/>
    <w:rsid w:val="00036C71"/>
    <w:rsid w:val="00036E10"/>
    <w:rsid w:val="00040254"/>
    <w:rsid w:val="000407A6"/>
    <w:rsid w:val="00040896"/>
    <w:rsid w:val="000408A7"/>
    <w:rsid w:val="00040942"/>
    <w:rsid w:val="00040CB4"/>
    <w:rsid w:val="00040D17"/>
    <w:rsid w:val="00041996"/>
    <w:rsid w:val="000426CD"/>
    <w:rsid w:val="00042DE6"/>
    <w:rsid w:val="0004386B"/>
    <w:rsid w:val="00043F6C"/>
    <w:rsid w:val="00044290"/>
    <w:rsid w:val="000442BC"/>
    <w:rsid w:val="00044D8A"/>
    <w:rsid w:val="00044E17"/>
    <w:rsid w:val="00044EA5"/>
    <w:rsid w:val="00045242"/>
    <w:rsid w:val="00045354"/>
    <w:rsid w:val="00045FE4"/>
    <w:rsid w:val="000461FD"/>
    <w:rsid w:val="0004682F"/>
    <w:rsid w:val="000472E5"/>
    <w:rsid w:val="0004774A"/>
    <w:rsid w:val="000478D9"/>
    <w:rsid w:val="00047C2D"/>
    <w:rsid w:val="00047D0D"/>
    <w:rsid w:val="00047FE4"/>
    <w:rsid w:val="000501CC"/>
    <w:rsid w:val="000508E9"/>
    <w:rsid w:val="000509AE"/>
    <w:rsid w:val="00050B4A"/>
    <w:rsid w:val="00050EA2"/>
    <w:rsid w:val="00051F12"/>
    <w:rsid w:val="000525A3"/>
    <w:rsid w:val="00052B05"/>
    <w:rsid w:val="00052FA6"/>
    <w:rsid w:val="00053896"/>
    <w:rsid w:val="00053948"/>
    <w:rsid w:val="000542B3"/>
    <w:rsid w:val="000542C8"/>
    <w:rsid w:val="000544B7"/>
    <w:rsid w:val="00054C8A"/>
    <w:rsid w:val="00054D8B"/>
    <w:rsid w:val="00054FFD"/>
    <w:rsid w:val="000553BD"/>
    <w:rsid w:val="00055C82"/>
    <w:rsid w:val="00056583"/>
    <w:rsid w:val="0005667F"/>
    <w:rsid w:val="000569FD"/>
    <w:rsid w:val="00056F14"/>
    <w:rsid w:val="00056F17"/>
    <w:rsid w:val="0005732F"/>
    <w:rsid w:val="000577BB"/>
    <w:rsid w:val="00057F06"/>
    <w:rsid w:val="000602B9"/>
    <w:rsid w:val="00060479"/>
    <w:rsid w:val="00060577"/>
    <w:rsid w:val="00060DD9"/>
    <w:rsid w:val="00061356"/>
    <w:rsid w:val="00061715"/>
    <w:rsid w:val="00061ADC"/>
    <w:rsid w:val="00061D07"/>
    <w:rsid w:val="00061D4E"/>
    <w:rsid w:val="00061E1D"/>
    <w:rsid w:val="000628B4"/>
    <w:rsid w:val="000628CC"/>
    <w:rsid w:val="00062FC0"/>
    <w:rsid w:val="000637FA"/>
    <w:rsid w:val="00063B06"/>
    <w:rsid w:val="00063C53"/>
    <w:rsid w:val="00064540"/>
    <w:rsid w:val="000647D0"/>
    <w:rsid w:val="00064A59"/>
    <w:rsid w:val="00064A7E"/>
    <w:rsid w:val="00064D37"/>
    <w:rsid w:val="00064E27"/>
    <w:rsid w:val="00064E43"/>
    <w:rsid w:val="00064EC2"/>
    <w:rsid w:val="00064FE9"/>
    <w:rsid w:val="00065606"/>
    <w:rsid w:val="00065821"/>
    <w:rsid w:val="000658FB"/>
    <w:rsid w:val="0006627F"/>
    <w:rsid w:val="00066351"/>
    <w:rsid w:val="00066414"/>
    <w:rsid w:val="00066594"/>
    <w:rsid w:val="00066621"/>
    <w:rsid w:val="00066BED"/>
    <w:rsid w:val="00067DDB"/>
    <w:rsid w:val="00067FF3"/>
    <w:rsid w:val="0007075B"/>
    <w:rsid w:val="00070BBF"/>
    <w:rsid w:val="00070E6A"/>
    <w:rsid w:val="00070F31"/>
    <w:rsid w:val="00072E40"/>
    <w:rsid w:val="000736F9"/>
    <w:rsid w:val="0007391A"/>
    <w:rsid w:val="000740A1"/>
    <w:rsid w:val="0007495E"/>
    <w:rsid w:val="00074C5A"/>
    <w:rsid w:val="00074C8C"/>
    <w:rsid w:val="00075448"/>
    <w:rsid w:val="000754A0"/>
    <w:rsid w:val="0007550E"/>
    <w:rsid w:val="00075860"/>
    <w:rsid w:val="00076030"/>
    <w:rsid w:val="000762B3"/>
    <w:rsid w:val="00076498"/>
    <w:rsid w:val="000764BC"/>
    <w:rsid w:val="0007657E"/>
    <w:rsid w:val="00076A13"/>
    <w:rsid w:val="00076BB2"/>
    <w:rsid w:val="00076CCB"/>
    <w:rsid w:val="00076F72"/>
    <w:rsid w:val="00077030"/>
    <w:rsid w:val="000774E3"/>
    <w:rsid w:val="000778DB"/>
    <w:rsid w:val="00077B1C"/>
    <w:rsid w:val="000800A0"/>
    <w:rsid w:val="00080310"/>
    <w:rsid w:val="0008042B"/>
    <w:rsid w:val="00080472"/>
    <w:rsid w:val="00080D10"/>
    <w:rsid w:val="0008127A"/>
    <w:rsid w:val="00081BDF"/>
    <w:rsid w:val="00082100"/>
    <w:rsid w:val="0008219F"/>
    <w:rsid w:val="00082786"/>
    <w:rsid w:val="00082EC9"/>
    <w:rsid w:val="00083501"/>
    <w:rsid w:val="000837F4"/>
    <w:rsid w:val="0008412D"/>
    <w:rsid w:val="00084544"/>
    <w:rsid w:val="000845F0"/>
    <w:rsid w:val="0008464A"/>
    <w:rsid w:val="000853B4"/>
    <w:rsid w:val="00085834"/>
    <w:rsid w:val="00085A0B"/>
    <w:rsid w:val="00085B33"/>
    <w:rsid w:val="00085B36"/>
    <w:rsid w:val="00085D9E"/>
    <w:rsid w:val="00085E51"/>
    <w:rsid w:val="000862A2"/>
    <w:rsid w:val="000863EE"/>
    <w:rsid w:val="00086E17"/>
    <w:rsid w:val="00087520"/>
    <w:rsid w:val="00087979"/>
    <w:rsid w:val="00090342"/>
    <w:rsid w:val="00090758"/>
    <w:rsid w:val="00091330"/>
    <w:rsid w:val="000913AC"/>
    <w:rsid w:val="00091ABB"/>
    <w:rsid w:val="00091ECC"/>
    <w:rsid w:val="00092705"/>
    <w:rsid w:val="00092E15"/>
    <w:rsid w:val="00093059"/>
    <w:rsid w:val="000933B9"/>
    <w:rsid w:val="00093916"/>
    <w:rsid w:val="00093BFD"/>
    <w:rsid w:val="00093E12"/>
    <w:rsid w:val="00094436"/>
    <w:rsid w:val="00095174"/>
    <w:rsid w:val="0009524D"/>
    <w:rsid w:val="00095899"/>
    <w:rsid w:val="00095E7C"/>
    <w:rsid w:val="00095EE6"/>
    <w:rsid w:val="00096125"/>
    <w:rsid w:val="0009613B"/>
    <w:rsid w:val="00096905"/>
    <w:rsid w:val="0009755B"/>
    <w:rsid w:val="00097659"/>
    <w:rsid w:val="000977FD"/>
    <w:rsid w:val="000A0215"/>
    <w:rsid w:val="000A0234"/>
    <w:rsid w:val="000A092E"/>
    <w:rsid w:val="000A0D70"/>
    <w:rsid w:val="000A1083"/>
    <w:rsid w:val="000A1132"/>
    <w:rsid w:val="000A1451"/>
    <w:rsid w:val="000A15D5"/>
    <w:rsid w:val="000A1660"/>
    <w:rsid w:val="000A1E59"/>
    <w:rsid w:val="000A2231"/>
    <w:rsid w:val="000A2675"/>
    <w:rsid w:val="000A29C0"/>
    <w:rsid w:val="000A2EBD"/>
    <w:rsid w:val="000A360D"/>
    <w:rsid w:val="000A36B0"/>
    <w:rsid w:val="000A3702"/>
    <w:rsid w:val="000A395E"/>
    <w:rsid w:val="000A3F34"/>
    <w:rsid w:val="000A455B"/>
    <w:rsid w:val="000A45AC"/>
    <w:rsid w:val="000A48F6"/>
    <w:rsid w:val="000A4927"/>
    <w:rsid w:val="000A51B7"/>
    <w:rsid w:val="000A5AEE"/>
    <w:rsid w:val="000A5CFA"/>
    <w:rsid w:val="000A6159"/>
    <w:rsid w:val="000A62A3"/>
    <w:rsid w:val="000A666F"/>
    <w:rsid w:val="000A6C6C"/>
    <w:rsid w:val="000A6FAA"/>
    <w:rsid w:val="000A7515"/>
    <w:rsid w:val="000A7F0E"/>
    <w:rsid w:val="000B0528"/>
    <w:rsid w:val="000B05E1"/>
    <w:rsid w:val="000B08C7"/>
    <w:rsid w:val="000B0A4B"/>
    <w:rsid w:val="000B0BF9"/>
    <w:rsid w:val="000B0C04"/>
    <w:rsid w:val="000B0C24"/>
    <w:rsid w:val="000B0FC8"/>
    <w:rsid w:val="000B1486"/>
    <w:rsid w:val="000B2621"/>
    <w:rsid w:val="000B2A63"/>
    <w:rsid w:val="000B2DF1"/>
    <w:rsid w:val="000B363C"/>
    <w:rsid w:val="000B37D1"/>
    <w:rsid w:val="000B37E4"/>
    <w:rsid w:val="000B3921"/>
    <w:rsid w:val="000B3A24"/>
    <w:rsid w:val="000B3BA3"/>
    <w:rsid w:val="000B3FC2"/>
    <w:rsid w:val="000B4986"/>
    <w:rsid w:val="000B4C22"/>
    <w:rsid w:val="000B4F98"/>
    <w:rsid w:val="000B569A"/>
    <w:rsid w:val="000B5D4E"/>
    <w:rsid w:val="000B65BC"/>
    <w:rsid w:val="000B66F3"/>
    <w:rsid w:val="000B76E3"/>
    <w:rsid w:val="000B7985"/>
    <w:rsid w:val="000C0D1E"/>
    <w:rsid w:val="000C12A1"/>
    <w:rsid w:val="000C1498"/>
    <w:rsid w:val="000C17CB"/>
    <w:rsid w:val="000C1866"/>
    <w:rsid w:val="000C1BF5"/>
    <w:rsid w:val="000C275E"/>
    <w:rsid w:val="000C2B3B"/>
    <w:rsid w:val="000C2C85"/>
    <w:rsid w:val="000C30C0"/>
    <w:rsid w:val="000C3C5E"/>
    <w:rsid w:val="000C3D83"/>
    <w:rsid w:val="000C3FA8"/>
    <w:rsid w:val="000C4036"/>
    <w:rsid w:val="000C482A"/>
    <w:rsid w:val="000C4BA1"/>
    <w:rsid w:val="000C53DB"/>
    <w:rsid w:val="000C5401"/>
    <w:rsid w:val="000C5619"/>
    <w:rsid w:val="000C5B8E"/>
    <w:rsid w:val="000C6291"/>
    <w:rsid w:val="000C62D0"/>
    <w:rsid w:val="000C6608"/>
    <w:rsid w:val="000C72C0"/>
    <w:rsid w:val="000C7611"/>
    <w:rsid w:val="000C7682"/>
    <w:rsid w:val="000C7717"/>
    <w:rsid w:val="000C7A4A"/>
    <w:rsid w:val="000C7CD8"/>
    <w:rsid w:val="000C7E2D"/>
    <w:rsid w:val="000D0054"/>
    <w:rsid w:val="000D017C"/>
    <w:rsid w:val="000D02FE"/>
    <w:rsid w:val="000D0646"/>
    <w:rsid w:val="000D0716"/>
    <w:rsid w:val="000D12FA"/>
    <w:rsid w:val="000D17C6"/>
    <w:rsid w:val="000D1C3C"/>
    <w:rsid w:val="000D2184"/>
    <w:rsid w:val="000D2DB8"/>
    <w:rsid w:val="000D2F66"/>
    <w:rsid w:val="000D39C2"/>
    <w:rsid w:val="000D3C0B"/>
    <w:rsid w:val="000D4316"/>
    <w:rsid w:val="000D45D9"/>
    <w:rsid w:val="000D45E8"/>
    <w:rsid w:val="000D47B7"/>
    <w:rsid w:val="000D47E6"/>
    <w:rsid w:val="000D4973"/>
    <w:rsid w:val="000D51C9"/>
    <w:rsid w:val="000D52A6"/>
    <w:rsid w:val="000D5911"/>
    <w:rsid w:val="000D605E"/>
    <w:rsid w:val="000D6EA4"/>
    <w:rsid w:val="000D74B1"/>
    <w:rsid w:val="000E05DE"/>
    <w:rsid w:val="000E0789"/>
    <w:rsid w:val="000E0B06"/>
    <w:rsid w:val="000E1268"/>
    <w:rsid w:val="000E12DF"/>
    <w:rsid w:val="000E132D"/>
    <w:rsid w:val="000E15DB"/>
    <w:rsid w:val="000E1AAB"/>
    <w:rsid w:val="000E1DAA"/>
    <w:rsid w:val="000E1EDE"/>
    <w:rsid w:val="000E276E"/>
    <w:rsid w:val="000E295A"/>
    <w:rsid w:val="000E2E6F"/>
    <w:rsid w:val="000E2ECB"/>
    <w:rsid w:val="000E3607"/>
    <w:rsid w:val="000E39FC"/>
    <w:rsid w:val="000E4009"/>
    <w:rsid w:val="000E41E3"/>
    <w:rsid w:val="000E4433"/>
    <w:rsid w:val="000E44D7"/>
    <w:rsid w:val="000E45D5"/>
    <w:rsid w:val="000E4724"/>
    <w:rsid w:val="000E4B36"/>
    <w:rsid w:val="000E52D0"/>
    <w:rsid w:val="000E5699"/>
    <w:rsid w:val="000E573C"/>
    <w:rsid w:val="000E57CE"/>
    <w:rsid w:val="000E5FE2"/>
    <w:rsid w:val="000E6416"/>
    <w:rsid w:val="000E67EB"/>
    <w:rsid w:val="000E6DB6"/>
    <w:rsid w:val="000E6F81"/>
    <w:rsid w:val="000E731D"/>
    <w:rsid w:val="000E76DB"/>
    <w:rsid w:val="000F030C"/>
    <w:rsid w:val="000F09B3"/>
    <w:rsid w:val="000F0D41"/>
    <w:rsid w:val="000F11DD"/>
    <w:rsid w:val="000F18EB"/>
    <w:rsid w:val="000F20C7"/>
    <w:rsid w:val="000F240D"/>
    <w:rsid w:val="000F259A"/>
    <w:rsid w:val="000F2902"/>
    <w:rsid w:val="000F31A2"/>
    <w:rsid w:val="000F3998"/>
    <w:rsid w:val="000F4812"/>
    <w:rsid w:val="000F550F"/>
    <w:rsid w:val="000F56E6"/>
    <w:rsid w:val="000F58BB"/>
    <w:rsid w:val="000F63BF"/>
    <w:rsid w:val="000F69D7"/>
    <w:rsid w:val="000F6B48"/>
    <w:rsid w:val="000F73DB"/>
    <w:rsid w:val="000F75BA"/>
    <w:rsid w:val="001006D7"/>
    <w:rsid w:val="00101FBA"/>
    <w:rsid w:val="0010205F"/>
    <w:rsid w:val="00102C1D"/>
    <w:rsid w:val="00103702"/>
    <w:rsid w:val="0010370F"/>
    <w:rsid w:val="0010372E"/>
    <w:rsid w:val="001041B9"/>
    <w:rsid w:val="00104378"/>
    <w:rsid w:val="00104E3F"/>
    <w:rsid w:val="001053F0"/>
    <w:rsid w:val="001056ED"/>
    <w:rsid w:val="00105C68"/>
    <w:rsid w:val="00106333"/>
    <w:rsid w:val="001063E7"/>
    <w:rsid w:val="00106674"/>
    <w:rsid w:val="00106A84"/>
    <w:rsid w:val="00106BE8"/>
    <w:rsid w:val="001073A1"/>
    <w:rsid w:val="001079AD"/>
    <w:rsid w:val="00110093"/>
    <w:rsid w:val="001100B2"/>
    <w:rsid w:val="0011096A"/>
    <w:rsid w:val="00111A68"/>
    <w:rsid w:val="00112004"/>
    <w:rsid w:val="00112085"/>
    <w:rsid w:val="00112095"/>
    <w:rsid w:val="001124D6"/>
    <w:rsid w:val="001125FA"/>
    <w:rsid w:val="0011263E"/>
    <w:rsid w:val="00112784"/>
    <w:rsid w:val="00112AB1"/>
    <w:rsid w:val="00112C11"/>
    <w:rsid w:val="0011317A"/>
    <w:rsid w:val="001134F1"/>
    <w:rsid w:val="0011373E"/>
    <w:rsid w:val="0011375F"/>
    <w:rsid w:val="001139B1"/>
    <w:rsid w:val="00113F40"/>
    <w:rsid w:val="00114227"/>
    <w:rsid w:val="00114285"/>
    <w:rsid w:val="00114971"/>
    <w:rsid w:val="00114B3E"/>
    <w:rsid w:val="00114C2C"/>
    <w:rsid w:val="00114FA0"/>
    <w:rsid w:val="00115489"/>
    <w:rsid w:val="00115A9B"/>
    <w:rsid w:val="00115E3C"/>
    <w:rsid w:val="0011672D"/>
    <w:rsid w:val="00116937"/>
    <w:rsid w:val="0011729E"/>
    <w:rsid w:val="00117F5A"/>
    <w:rsid w:val="00120045"/>
    <w:rsid w:val="0012009A"/>
    <w:rsid w:val="00120165"/>
    <w:rsid w:val="00120341"/>
    <w:rsid w:val="00120B76"/>
    <w:rsid w:val="001213AA"/>
    <w:rsid w:val="00121459"/>
    <w:rsid w:val="00121571"/>
    <w:rsid w:val="00121885"/>
    <w:rsid w:val="00121B33"/>
    <w:rsid w:val="001221D7"/>
    <w:rsid w:val="0012286C"/>
    <w:rsid w:val="0012308B"/>
    <w:rsid w:val="0012344D"/>
    <w:rsid w:val="00123475"/>
    <w:rsid w:val="00123836"/>
    <w:rsid w:val="0012386D"/>
    <w:rsid w:val="00123BA3"/>
    <w:rsid w:val="00124784"/>
    <w:rsid w:val="00124B34"/>
    <w:rsid w:val="00125CFB"/>
    <w:rsid w:val="00126168"/>
    <w:rsid w:val="0012682F"/>
    <w:rsid w:val="001269C2"/>
    <w:rsid w:val="00126BF3"/>
    <w:rsid w:val="00127213"/>
    <w:rsid w:val="001277C1"/>
    <w:rsid w:val="001277F1"/>
    <w:rsid w:val="00127896"/>
    <w:rsid w:val="00127BA2"/>
    <w:rsid w:val="001307A5"/>
    <w:rsid w:val="00130836"/>
    <w:rsid w:val="001308D9"/>
    <w:rsid w:val="00130BFB"/>
    <w:rsid w:val="00132436"/>
    <w:rsid w:val="0013278B"/>
    <w:rsid w:val="00132AF0"/>
    <w:rsid w:val="0013369C"/>
    <w:rsid w:val="00133978"/>
    <w:rsid w:val="00133D8C"/>
    <w:rsid w:val="0013421C"/>
    <w:rsid w:val="00134387"/>
    <w:rsid w:val="00134553"/>
    <w:rsid w:val="0013459D"/>
    <w:rsid w:val="0013494F"/>
    <w:rsid w:val="00134C83"/>
    <w:rsid w:val="001354F0"/>
    <w:rsid w:val="00135BDC"/>
    <w:rsid w:val="00135CD9"/>
    <w:rsid w:val="00135E4E"/>
    <w:rsid w:val="0013613F"/>
    <w:rsid w:val="00136E7B"/>
    <w:rsid w:val="001370E2"/>
    <w:rsid w:val="0014004B"/>
    <w:rsid w:val="00140108"/>
    <w:rsid w:val="00140470"/>
    <w:rsid w:val="00140901"/>
    <w:rsid w:val="00141515"/>
    <w:rsid w:val="00141DA0"/>
    <w:rsid w:val="00142316"/>
    <w:rsid w:val="00143709"/>
    <w:rsid w:val="00144AC1"/>
    <w:rsid w:val="00144BC9"/>
    <w:rsid w:val="00144F67"/>
    <w:rsid w:val="00145CE4"/>
    <w:rsid w:val="0014627E"/>
    <w:rsid w:val="00146D89"/>
    <w:rsid w:val="00147141"/>
    <w:rsid w:val="00147D0F"/>
    <w:rsid w:val="001502D0"/>
    <w:rsid w:val="001502E3"/>
    <w:rsid w:val="0015035C"/>
    <w:rsid w:val="0015043C"/>
    <w:rsid w:val="00150808"/>
    <w:rsid w:val="00151443"/>
    <w:rsid w:val="00151517"/>
    <w:rsid w:val="001522D4"/>
    <w:rsid w:val="0015238E"/>
    <w:rsid w:val="00152692"/>
    <w:rsid w:val="00152CA4"/>
    <w:rsid w:val="00153204"/>
    <w:rsid w:val="00154ADD"/>
    <w:rsid w:val="00154C25"/>
    <w:rsid w:val="00154C90"/>
    <w:rsid w:val="00155273"/>
    <w:rsid w:val="0015535F"/>
    <w:rsid w:val="001555BA"/>
    <w:rsid w:val="00155914"/>
    <w:rsid w:val="00155F72"/>
    <w:rsid w:val="0015637E"/>
    <w:rsid w:val="00156530"/>
    <w:rsid w:val="00156708"/>
    <w:rsid w:val="00156723"/>
    <w:rsid w:val="00156831"/>
    <w:rsid w:val="00156F0A"/>
    <w:rsid w:val="00157117"/>
    <w:rsid w:val="001572AE"/>
    <w:rsid w:val="001618DE"/>
    <w:rsid w:val="0016197D"/>
    <w:rsid w:val="00161BF7"/>
    <w:rsid w:val="00161DE1"/>
    <w:rsid w:val="00162125"/>
    <w:rsid w:val="0016263E"/>
    <w:rsid w:val="00162D1A"/>
    <w:rsid w:val="00162F47"/>
    <w:rsid w:val="00163126"/>
    <w:rsid w:val="001631D6"/>
    <w:rsid w:val="00163E88"/>
    <w:rsid w:val="001642A9"/>
    <w:rsid w:val="00164A30"/>
    <w:rsid w:val="00165943"/>
    <w:rsid w:val="0016597D"/>
    <w:rsid w:val="0016679E"/>
    <w:rsid w:val="00166EA3"/>
    <w:rsid w:val="001670A5"/>
    <w:rsid w:val="001673E1"/>
    <w:rsid w:val="00167C8B"/>
    <w:rsid w:val="001701C7"/>
    <w:rsid w:val="001702B0"/>
    <w:rsid w:val="001703AA"/>
    <w:rsid w:val="0017084B"/>
    <w:rsid w:val="00170D7E"/>
    <w:rsid w:val="00170EF7"/>
    <w:rsid w:val="0017160A"/>
    <w:rsid w:val="00171AED"/>
    <w:rsid w:val="0017207D"/>
    <w:rsid w:val="001725B7"/>
    <w:rsid w:val="001727FC"/>
    <w:rsid w:val="00172CC5"/>
    <w:rsid w:val="001735DC"/>
    <w:rsid w:val="001738DC"/>
    <w:rsid w:val="00173BF2"/>
    <w:rsid w:val="00174253"/>
    <w:rsid w:val="001743C7"/>
    <w:rsid w:val="00174642"/>
    <w:rsid w:val="00174C5D"/>
    <w:rsid w:val="001755E4"/>
    <w:rsid w:val="0017592D"/>
    <w:rsid w:val="00175C2B"/>
    <w:rsid w:val="00176165"/>
    <w:rsid w:val="0017682D"/>
    <w:rsid w:val="001774D4"/>
    <w:rsid w:val="00177652"/>
    <w:rsid w:val="001800C4"/>
    <w:rsid w:val="0018056C"/>
    <w:rsid w:val="00180EC7"/>
    <w:rsid w:val="00181A57"/>
    <w:rsid w:val="00181C45"/>
    <w:rsid w:val="00182184"/>
    <w:rsid w:val="001823C8"/>
    <w:rsid w:val="00182489"/>
    <w:rsid w:val="001824A1"/>
    <w:rsid w:val="00182799"/>
    <w:rsid w:val="001827B1"/>
    <w:rsid w:val="00182811"/>
    <w:rsid w:val="00182AFD"/>
    <w:rsid w:val="00182C88"/>
    <w:rsid w:val="00182D8F"/>
    <w:rsid w:val="00182F3B"/>
    <w:rsid w:val="001837E2"/>
    <w:rsid w:val="00183F3C"/>
    <w:rsid w:val="00183FD8"/>
    <w:rsid w:val="00184247"/>
    <w:rsid w:val="00184492"/>
    <w:rsid w:val="00184C8D"/>
    <w:rsid w:val="00184EB7"/>
    <w:rsid w:val="00185094"/>
    <w:rsid w:val="00185294"/>
    <w:rsid w:val="0018551D"/>
    <w:rsid w:val="0018567C"/>
    <w:rsid w:val="00185AD1"/>
    <w:rsid w:val="00186A5B"/>
    <w:rsid w:val="00186DF1"/>
    <w:rsid w:val="00187230"/>
    <w:rsid w:val="001872DD"/>
    <w:rsid w:val="00187659"/>
    <w:rsid w:val="00187D9D"/>
    <w:rsid w:val="0018E05F"/>
    <w:rsid w:val="001901DF"/>
    <w:rsid w:val="001912ED"/>
    <w:rsid w:val="0019197F"/>
    <w:rsid w:val="00191D56"/>
    <w:rsid w:val="00192AD8"/>
    <w:rsid w:val="0019317A"/>
    <w:rsid w:val="0019355C"/>
    <w:rsid w:val="0019367C"/>
    <w:rsid w:val="00193ED2"/>
    <w:rsid w:val="00194329"/>
    <w:rsid w:val="00194718"/>
    <w:rsid w:val="00194A16"/>
    <w:rsid w:val="00195435"/>
    <w:rsid w:val="00195606"/>
    <w:rsid w:val="001965BE"/>
    <w:rsid w:val="00196770"/>
    <w:rsid w:val="00196A39"/>
    <w:rsid w:val="00196D53"/>
    <w:rsid w:val="001974E6"/>
    <w:rsid w:val="001975EC"/>
    <w:rsid w:val="001976B3"/>
    <w:rsid w:val="001A0105"/>
    <w:rsid w:val="001A0C0D"/>
    <w:rsid w:val="001A149F"/>
    <w:rsid w:val="001A1584"/>
    <w:rsid w:val="001A178E"/>
    <w:rsid w:val="001A1845"/>
    <w:rsid w:val="001A2265"/>
    <w:rsid w:val="001A2F61"/>
    <w:rsid w:val="001A2F9C"/>
    <w:rsid w:val="001A3265"/>
    <w:rsid w:val="001A38CC"/>
    <w:rsid w:val="001A42F0"/>
    <w:rsid w:val="001A453B"/>
    <w:rsid w:val="001A4682"/>
    <w:rsid w:val="001A4C08"/>
    <w:rsid w:val="001A5582"/>
    <w:rsid w:val="001A5EDE"/>
    <w:rsid w:val="001A630C"/>
    <w:rsid w:val="001A631B"/>
    <w:rsid w:val="001A63A9"/>
    <w:rsid w:val="001A70B1"/>
    <w:rsid w:val="001A72CB"/>
    <w:rsid w:val="001A7F0E"/>
    <w:rsid w:val="001B013D"/>
    <w:rsid w:val="001B04C9"/>
    <w:rsid w:val="001B08EA"/>
    <w:rsid w:val="001B08F1"/>
    <w:rsid w:val="001B0A96"/>
    <w:rsid w:val="001B0DD5"/>
    <w:rsid w:val="001B1289"/>
    <w:rsid w:val="001B12CB"/>
    <w:rsid w:val="001B14DE"/>
    <w:rsid w:val="001B1CC6"/>
    <w:rsid w:val="001B1FC9"/>
    <w:rsid w:val="001B2074"/>
    <w:rsid w:val="001B2AB4"/>
    <w:rsid w:val="001B2E6F"/>
    <w:rsid w:val="001B32EA"/>
    <w:rsid w:val="001B330F"/>
    <w:rsid w:val="001B3405"/>
    <w:rsid w:val="001B3847"/>
    <w:rsid w:val="001B3894"/>
    <w:rsid w:val="001B3AC7"/>
    <w:rsid w:val="001B3D78"/>
    <w:rsid w:val="001B3D9B"/>
    <w:rsid w:val="001B437A"/>
    <w:rsid w:val="001B4860"/>
    <w:rsid w:val="001B4EAA"/>
    <w:rsid w:val="001B5FAC"/>
    <w:rsid w:val="001B6121"/>
    <w:rsid w:val="001B78C2"/>
    <w:rsid w:val="001B79CB"/>
    <w:rsid w:val="001B7C52"/>
    <w:rsid w:val="001B7C97"/>
    <w:rsid w:val="001B7D5C"/>
    <w:rsid w:val="001C090F"/>
    <w:rsid w:val="001C0A0B"/>
    <w:rsid w:val="001C1295"/>
    <w:rsid w:val="001C12D5"/>
    <w:rsid w:val="001C19C0"/>
    <w:rsid w:val="001C1C77"/>
    <w:rsid w:val="001C20ED"/>
    <w:rsid w:val="001C25DB"/>
    <w:rsid w:val="001C3834"/>
    <w:rsid w:val="001C44F5"/>
    <w:rsid w:val="001C461A"/>
    <w:rsid w:val="001C46F8"/>
    <w:rsid w:val="001C4907"/>
    <w:rsid w:val="001C4A70"/>
    <w:rsid w:val="001C4C10"/>
    <w:rsid w:val="001C514A"/>
    <w:rsid w:val="001C56FD"/>
    <w:rsid w:val="001C5863"/>
    <w:rsid w:val="001C599F"/>
    <w:rsid w:val="001C5BEE"/>
    <w:rsid w:val="001C5E76"/>
    <w:rsid w:val="001C76D3"/>
    <w:rsid w:val="001C7AA9"/>
    <w:rsid w:val="001C7BB4"/>
    <w:rsid w:val="001D01BB"/>
    <w:rsid w:val="001D09E4"/>
    <w:rsid w:val="001D0C03"/>
    <w:rsid w:val="001D119A"/>
    <w:rsid w:val="001D194E"/>
    <w:rsid w:val="001D19D2"/>
    <w:rsid w:val="001D221B"/>
    <w:rsid w:val="001D2335"/>
    <w:rsid w:val="001D2CB9"/>
    <w:rsid w:val="001D31B4"/>
    <w:rsid w:val="001D3669"/>
    <w:rsid w:val="001D39FF"/>
    <w:rsid w:val="001D3B61"/>
    <w:rsid w:val="001D3BA4"/>
    <w:rsid w:val="001D3C2A"/>
    <w:rsid w:val="001D4173"/>
    <w:rsid w:val="001D444A"/>
    <w:rsid w:val="001D4503"/>
    <w:rsid w:val="001D52F2"/>
    <w:rsid w:val="001D5741"/>
    <w:rsid w:val="001D693B"/>
    <w:rsid w:val="001D6F15"/>
    <w:rsid w:val="001D79C0"/>
    <w:rsid w:val="001D7A34"/>
    <w:rsid w:val="001D7D09"/>
    <w:rsid w:val="001E1338"/>
    <w:rsid w:val="001E1496"/>
    <w:rsid w:val="001E24C6"/>
    <w:rsid w:val="001E25B4"/>
    <w:rsid w:val="001E2607"/>
    <w:rsid w:val="001E27A2"/>
    <w:rsid w:val="001E2DE2"/>
    <w:rsid w:val="001E2E21"/>
    <w:rsid w:val="001E4A8C"/>
    <w:rsid w:val="001E4BE0"/>
    <w:rsid w:val="001E4E84"/>
    <w:rsid w:val="001E529E"/>
    <w:rsid w:val="001E5702"/>
    <w:rsid w:val="001E57C3"/>
    <w:rsid w:val="001E6491"/>
    <w:rsid w:val="001E66F9"/>
    <w:rsid w:val="001E7C11"/>
    <w:rsid w:val="001E7C20"/>
    <w:rsid w:val="001E7F4C"/>
    <w:rsid w:val="001F0B7F"/>
    <w:rsid w:val="001F21DA"/>
    <w:rsid w:val="001F247B"/>
    <w:rsid w:val="001F2B31"/>
    <w:rsid w:val="001F31C8"/>
    <w:rsid w:val="001F3623"/>
    <w:rsid w:val="001F3FBF"/>
    <w:rsid w:val="001F4015"/>
    <w:rsid w:val="001F4249"/>
    <w:rsid w:val="001F45D5"/>
    <w:rsid w:val="001F48F1"/>
    <w:rsid w:val="001F49AA"/>
    <w:rsid w:val="001F4B19"/>
    <w:rsid w:val="001F4C39"/>
    <w:rsid w:val="001F4FFB"/>
    <w:rsid w:val="001F56F4"/>
    <w:rsid w:val="001F5E11"/>
    <w:rsid w:val="001F5F07"/>
    <w:rsid w:val="001F6512"/>
    <w:rsid w:val="001F6970"/>
    <w:rsid w:val="001F6D86"/>
    <w:rsid w:val="001F74D0"/>
    <w:rsid w:val="001F7626"/>
    <w:rsid w:val="001F7D3B"/>
    <w:rsid w:val="0020057E"/>
    <w:rsid w:val="00200A47"/>
    <w:rsid w:val="00200DD1"/>
    <w:rsid w:val="00200F2E"/>
    <w:rsid w:val="0020149E"/>
    <w:rsid w:val="00201516"/>
    <w:rsid w:val="002016A2"/>
    <w:rsid w:val="00201738"/>
    <w:rsid w:val="00201AE2"/>
    <w:rsid w:val="00201B2A"/>
    <w:rsid w:val="00202475"/>
    <w:rsid w:val="00202769"/>
    <w:rsid w:val="00202E2E"/>
    <w:rsid w:val="00203366"/>
    <w:rsid w:val="00203585"/>
    <w:rsid w:val="002048F7"/>
    <w:rsid w:val="00204C39"/>
    <w:rsid w:val="00204CC5"/>
    <w:rsid w:val="00204DF6"/>
    <w:rsid w:val="0020572B"/>
    <w:rsid w:val="00205B63"/>
    <w:rsid w:val="00205F97"/>
    <w:rsid w:val="00206B35"/>
    <w:rsid w:val="00206C49"/>
    <w:rsid w:val="00207670"/>
    <w:rsid w:val="00207757"/>
    <w:rsid w:val="00207B37"/>
    <w:rsid w:val="002103E2"/>
    <w:rsid w:val="002107CD"/>
    <w:rsid w:val="0021088B"/>
    <w:rsid w:val="002108FD"/>
    <w:rsid w:val="00210B0D"/>
    <w:rsid w:val="00211666"/>
    <w:rsid w:val="002117A1"/>
    <w:rsid w:val="00212079"/>
    <w:rsid w:val="0021219E"/>
    <w:rsid w:val="002122C7"/>
    <w:rsid w:val="00212331"/>
    <w:rsid w:val="00212C02"/>
    <w:rsid w:val="00212C6F"/>
    <w:rsid w:val="002131DC"/>
    <w:rsid w:val="002132C7"/>
    <w:rsid w:val="002132FE"/>
    <w:rsid w:val="00213426"/>
    <w:rsid w:val="00213D8B"/>
    <w:rsid w:val="00213EC1"/>
    <w:rsid w:val="00213FC0"/>
    <w:rsid w:val="002140DB"/>
    <w:rsid w:val="00214599"/>
    <w:rsid w:val="002146DC"/>
    <w:rsid w:val="00214820"/>
    <w:rsid w:val="00214CCE"/>
    <w:rsid w:val="00214FAE"/>
    <w:rsid w:val="00215294"/>
    <w:rsid w:val="00215774"/>
    <w:rsid w:val="00215B68"/>
    <w:rsid w:val="00216143"/>
    <w:rsid w:val="002163F9"/>
    <w:rsid w:val="0021641F"/>
    <w:rsid w:val="002168BF"/>
    <w:rsid w:val="00216985"/>
    <w:rsid w:val="00216BD3"/>
    <w:rsid w:val="00216FB8"/>
    <w:rsid w:val="00217105"/>
    <w:rsid w:val="00217D7D"/>
    <w:rsid w:val="00220283"/>
    <w:rsid w:val="00220566"/>
    <w:rsid w:val="00221DD2"/>
    <w:rsid w:val="0022231F"/>
    <w:rsid w:val="002223DB"/>
    <w:rsid w:val="00222D8F"/>
    <w:rsid w:val="00222EFB"/>
    <w:rsid w:val="00223BFB"/>
    <w:rsid w:val="00223C1B"/>
    <w:rsid w:val="00224000"/>
    <w:rsid w:val="002240EC"/>
    <w:rsid w:val="00224887"/>
    <w:rsid w:val="00224DCE"/>
    <w:rsid w:val="00225000"/>
    <w:rsid w:val="00225603"/>
    <w:rsid w:val="002259A4"/>
    <w:rsid w:val="00225AA5"/>
    <w:rsid w:val="00225E06"/>
    <w:rsid w:val="00225E88"/>
    <w:rsid w:val="00226322"/>
    <w:rsid w:val="00226633"/>
    <w:rsid w:val="00226815"/>
    <w:rsid w:val="00226FA4"/>
    <w:rsid w:val="00227169"/>
    <w:rsid w:val="00227993"/>
    <w:rsid w:val="00227C0D"/>
    <w:rsid w:val="00227F2B"/>
    <w:rsid w:val="002315AB"/>
    <w:rsid w:val="002316BD"/>
    <w:rsid w:val="00231D27"/>
    <w:rsid w:val="00232458"/>
    <w:rsid w:val="002326CB"/>
    <w:rsid w:val="002328D1"/>
    <w:rsid w:val="00232C2A"/>
    <w:rsid w:val="00232E4F"/>
    <w:rsid w:val="00233217"/>
    <w:rsid w:val="00233670"/>
    <w:rsid w:val="00233BD9"/>
    <w:rsid w:val="00234134"/>
    <w:rsid w:val="00234518"/>
    <w:rsid w:val="00234695"/>
    <w:rsid w:val="00234DA6"/>
    <w:rsid w:val="00235607"/>
    <w:rsid w:val="00235969"/>
    <w:rsid w:val="002361CC"/>
    <w:rsid w:val="00236265"/>
    <w:rsid w:val="002369F4"/>
    <w:rsid w:val="002371DB"/>
    <w:rsid w:val="0023785D"/>
    <w:rsid w:val="002378C5"/>
    <w:rsid w:val="0024029B"/>
    <w:rsid w:val="00240AE0"/>
    <w:rsid w:val="00241B1B"/>
    <w:rsid w:val="0024258E"/>
    <w:rsid w:val="00243194"/>
    <w:rsid w:val="002436D8"/>
    <w:rsid w:val="00244296"/>
    <w:rsid w:val="00244498"/>
    <w:rsid w:val="00244894"/>
    <w:rsid w:val="002452A2"/>
    <w:rsid w:val="002459DB"/>
    <w:rsid w:val="002465CE"/>
    <w:rsid w:val="0024679A"/>
    <w:rsid w:val="0024700B"/>
    <w:rsid w:val="0024735A"/>
    <w:rsid w:val="00247514"/>
    <w:rsid w:val="002476DB"/>
    <w:rsid w:val="00247723"/>
    <w:rsid w:val="00247B83"/>
    <w:rsid w:val="0025044A"/>
    <w:rsid w:val="00250783"/>
    <w:rsid w:val="00250945"/>
    <w:rsid w:val="00250A03"/>
    <w:rsid w:val="00250BFD"/>
    <w:rsid w:val="00250ECF"/>
    <w:rsid w:val="00250EF8"/>
    <w:rsid w:val="00250FF1"/>
    <w:rsid w:val="00251013"/>
    <w:rsid w:val="002511A8"/>
    <w:rsid w:val="00251316"/>
    <w:rsid w:val="00251F47"/>
    <w:rsid w:val="00252163"/>
    <w:rsid w:val="00252E9F"/>
    <w:rsid w:val="00252EFB"/>
    <w:rsid w:val="002536D0"/>
    <w:rsid w:val="00253785"/>
    <w:rsid w:val="00253865"/>
    <w:rsid w:val="00253B66"/>
    <w:rsid w:val="00254993"/>
    <w:rsid w:val="002554A5"/>
    <w:rsid w:val="002556D6"/>
    <w:rsid w:val="002563F5"/>
    <w:rsid w:val="00256F56"/>
    <w:rsid w:val="00257035"/>
    <w:rsid w:val="002570F1"/>
    <w:rsid w:val="00257284"/>
    <w:rsid w:val="002600C2"/>
    <w:rsid w:val="00260182"/>
    <w:rsid w:val="00260389"/>
    <w:rsid w:val="002611BD"/>
    <w:rsid w:val="0026169D"/>
    <w:rsid w:val="002617BC"/>
    <w:rsid w:val="002619C0"/>
    <w:rsid w:val="00261D77"/>
    <w:rsid w:val="00261F13"/>
    <w:rsid w:val="002624D4"/>
    <w:rsid w:val="0026263B"/>
    <w:rsid w:val="00262738"/>
    <w:rsid w:val="00262B80"/>
    <w:rsid w:val="00262D61"/>
    <w:rsid w:val="00262FDB"/>
    <w:rsid w:val="002634C1"/>
    <w:rsid w:val="00263651"/>
    <w:rsid w:val="002636F1"/>
    <w:rsid w:val="00263AF3"/>
    <w:rsid w:val="00263D88"/>
    <w:rsid w:val="00263FF8"/>
    <w:rsid w:val="0026450B"/>
    <w:rsid w:val="00264C03"/>
    <w:rsid w:val="00265395"/>
    <w:rsid w:val="00265B82"/>
    <w:rsid w:val="00265D3B"/>
    <w:rsid w:val="002663EF"/>
    <w:rsid w:val="00266492"/>
    <w:rsid w:val="00266589"/>
    <w:rsid w:val="002665AA"/>
    <w:rsid w:val="00267842"/>
    <w:rsid w:val="00267AE2"/>
    <w:rsid w:val="00270078"/>
    <w:rsid w:val="00270853"/>
    <w:rsid w:val="00270B9D"/>
    <w:rsid w:val="00270E10"/>
    <w:rsid w:val="00271109"/>
    <w:rsid w:val="00271183"/>
    <w:rsid w:val="0027174A"/>
    <w:rsid w:val="00271B81"/>
    <w:rsid w:val="00272E86"/>
    <w:rsid w:val="002737C6"/>
    <w:rsid w:val="002738F4"/>
    <w:rsid w:val="00273B98"/>
    <w:rsid w:val="00273CD7"/>
    <w:rsid w:val="002740F0"/>
    <w:rsid w:val="00274431"/>
    <w:rsid w:val="002745C8"/>
    <w:rsid w:val="00274A55"/>
    <w:rsid w:val="00274ED9"/>
    <w:rsid w:val="002750CC"/>
    <w:rsid w:val="002754DC"/>
    <w:rsid w:val="00275976"/>
    <w:rsid w:val="00275B0D"/>
    <w:rsid w:val="00275F91"/>
    <w:rsid w:val="002767E8"/>
    <w:rsid w:val="00276ACE"/>
    <w:rsid w:val="00276B02"/>
    <w:rsid w:val="00276F48"/>
    <w:rsid w:val="002770D7"/>
    <w:rsid w:val="00277225"/>
    <w:rsid w:val="002777A8"/>
    <w:rsid w:val="002779EB"/>
    <w:rsid w:val="00277B41"/>
    <w:rsid w:val="00277D2A"/>
    <w:rsid w:val="002808C3"/>
    <w:rsid w:val="00280D65"/>
    <w:rsid w:val="00280F2D"/>
    <w:rsid w:val="0028139A"/>
    <w:rsid w:val="00281790"/>
    <w:rsid w:val="002821F5"/>
    <w:rsid w:val="00282601"/>
    <w:rsid w:val="002829C9"/>
    <w:rsid w:val="00282D9C"/>
    <w:rsid w:val="00283582"/>
    <w:rsid w:val="00283F02"/>
    <w:rsid w:val="002840A1"/>
    <w:rsid w:val="00284D20"/>
    <w:rsid w:val="00285466"/>
    <w:rsid w:val="00285573"/>
    <w:rsid w:val="00285648"/>
    <w:rsid w:val="002858A4"/>
    <w:rsid w:val="00285B2C"/>
    <w:rsid w:val="00286D9B"/>
    <w:rsid w:val="00286F5D"/>
    <w:rsid w:val="00286F6C"/>
    <w:rsid w:val="00287DD8"/>
    <w:rsid w:val="00290861"/>
    <w:rsid w:val="00290B29"/>
    <w:rsid w:val="00291017"/>
    <w:rsid w:val="0029117A"/>
    <w:rsid w:val="002911D4"/>
    <w:rsid w:val="00291823"/>
    <w:rsid w:val="00291C07"/>
    <w:rsid w:val="002922A0"/>
    <w:rsid w:val="00293291"/>
    <w:rsid w:val="0029377D"/>
    <w:rsid w:val="002940D4"/>
    <w:rsid w:val="002940DE"/>
    <w:rsid w:val="00294A73"/>
    <w:rsid w:val="00294D2D"/>
    <w:rsid w:val="00295300"/>
    <w:rsid w:val="00295383"/>
    <w:rsid w:val="002953CF"/>
    <w:rsid w:val="002955B9"/>
    <w:rsid w:val="00295BDE"/>
    <w:rsid w:val="00295EAF"/>
    <w:rsid w:val="0029697E"/>
    <w:rsid w:val="00296A7E"/>
    <w:rsid w:val="00296A8E"/>
    <w:rsid w:val="00296E82"/>
    <w:rsid w:val="00296F07"/>
    <w:rsid w:val="0029715A"/>
    <w:rsid w:val="00297325"/>
    <w:rsid w:val="00297AB0"/>
    <w:rsid w:val="00297BA7"/>
    <w:rsid w:val="002A0605"/>
    <w:rsid w:val="002A0789"/>
    <w:rsid w:val="002A0A86"/>
    <w:rsid w:val="002A106E"/>
    <w:rsid w:val="002A18BF"/>
    <w:rsid w:val="002A1A3F"/>
    <w:rsid w:val="002A1BA4"/>
    <w:rsid w:val="002A1CA0"/>
    <w:rsid w:val="002A2342"/>
    <w:rsid w:val="002A2882"/>
    <w:rsid w:val="002A35D0"/>
    <w:rsid w:val="002A3848"/>
    <w:rsid w:val="002A38F8"/>
    <w:rsid w:val="002A39D6"/>
    <w:rsid w:val="002A4028"/>
    <w:rsid w:val="002A49DB"/>
    <w:rsid w:val="002A4CA3"/>
    <w:rsid w:val="002A5348"/>
    <w:rsid w:val="002A56F2"/>
    <w:rsid w:val="002A594A"/>
    <w:rsid w:val="002A5B09"/>
    <w:rsid w:val="002A5C2F"/>
    <w:rsid w:val="002A60A1"/>
    <w:rsid w:val="002A64E9"/>
    <w:rsid w:val="002A66FF"/>
    <w:rsid w:val="002A6A29"/>
    <w:rsid w:val="002A6A91"/>
    <w:rsid w:val="002A71E0"/>
    <w:rsid w:val="002A7F5A"/>
    <w:rsid w:val="002A7FF7"/>
    <w:rsid w:val="002B0162"/>
    <w:rsid w:val="002B04D0"/>
    <w:rsid w:val="002B07AB"/>
    <w:rsid w:val="002B08E9"/>
    <w:rsid w:val="002B0A4A"/>
    <w:rsid w:val="002B105A"/>
    <w:rsid w:val="002B11ED"/>
    <w:rsid w:val="002B1311"/>
    <w:rsid w:val="002B15DB"/>
    <w:rsid w:val="002B171D"/>
    <w:rsid w:val="002B19A5"/>
    <w:rsid w:val="002B1D2C"/>
    <w:rsid w:val="002B2741"/>
    <w:rsid w:val="002B27F6"/>
    <w:rsid w:val="002B2E6F"/>
    <w:rsid w:val="002B3011"/>
    <w:rsid w:val="002B3965"/>
    <w:rsid w:val="002B39AE"/>
    <w:rsid w:val="002B3DE6"/>
    <w:rsid w:val="002B3ED9"/>
    <w:rsid w:val="002B4400"/>
    <w:rsid w:val="002B4977"/>
    <w:rsid w:val="002B4BBD"/>
    <w:rsid w:val="002B545F"/>
    <w:rsid w:val="002B566F"/>
    <w:rsid w:val="002B5A69"/>
    <w:rsid w:val="002B6056"/>
    <w:rsid w:val="002B617D"/>
    <w:rsid w:val="002B6CF7"/>
    <w:rsid w:val="002B7346"/>
    <w:rsid w:val="002B74D3"/>
    <w:rsid w:val="002B7793"/>
    <w:rsid w:val="002B7E81"/>
    <w:rsid w:val="002C0C08"/>
    <w:rsid w:val="002C1B6E"/>
    <w:rsid w:val="002C2834"/>
    <w:rsid w:val="002C2EC2"/>
    <w:rsid w:val="002C335D"/>
    <w:rsid w:val="002C3552"/>
    <w:rsid w:val="002C48B5"/>
    <w:rsid w:val="002C4A48"/>
    <w:rsid w:val="002C4B96"/>
    <w:rsid w:val="002C4BAC"/>
    <w:rsid w:val="002C4F07"/>
    <w:rsid w:val="002C5BCA"/>
    <w:rsid w:val="002C6166"/>
    <w:rsid w:val="002C68D2"/>
    <w:rsid w:val="002CEE2F"/>
    <w:rsid w:val="002D042D"/>
    <w:rsid w:val="002D0A6C"/>
    <w:rsid w:val="002D13CE"/>
    <w:rsid w:val="002D13D8"/>
    <w:rsid w:val="002D17CD"/>
    <w:rsid w:val="002D1BA3"/>
    <w:rsid w:val="002D21CD"/>
    <w:rsid w:val="002D252B"/>
    <w:rsid w:val="002D2DC1"/>
    <w:rsid w:val="002D37AA"/>
    <w:rsid w:val="002D40F0"/>
    <w:rsid w:val="002D47DE"/>
    <w:rsid w:val="002D5E7D"/>
    <w:rsid w:val="002D5FB4"/>
    <w:rsid w:val="002D6367"/>
    <w:rsid w:val="002D6417"/>
    <w:rsid w:val="002D6616"/>
    <w:rsid w:val="002D703D"/>
    <w:rsid w:val="002D744E"/>
    <w:rsid w:val="002D79F5"/>
    <w:rsid w:val="002E01C5"/>
    <w:rsid w:val="002E0282"/>
    <w:rsid w:val="002E05EB"/>
    <w:rsid w:val="002E093B"/>
    <w:rsid w:val="002E0B5F"/>
    <w:rsid w:val="002E0E5E"/>
    <w:rsid w:val="002E109C"/>
    <w:rsid w:val="002E16DF"/>
    <w:rsid w:val="002E1F4A"/>
    <w:rsid w:val="002E22F6"/>
    <w:rsid w:val="002E254A"/>
    <w:rsid w:val="002E2874"/>
    <w:rsid w:val="002E2A64"/>
    <w:rsid w:val="002E31E3"/>
    <w:rsid w:val="002E32F2"/>
    <w:rsid w:val="002E3355"/>
    <w:rsid w:val="002E35FE"/>
    <w:rsid w:val="002E367E"/>
    <w:rsid w:val="002E3D13"/>
    <w:rsid w:val="002E3D35"/>
    <w:rsid w:val="002E4B1A"/>
    <w:rsid w:val="002E62EA"/>
    <w:rsid w:val="002E6380"/>
    <w:rsid w:val="002E645C"/>
    <w:rsid w:val="002E6547"/>
    <w:rsid w:val="002E6A26"/>
    <w:rsid w:val="002E6D2C"/>
    <w:rsid w:val="002E6F1D"/>
    <w:rsid w:val="002E6FD0"/>
    <w:rsid w:val="002E758E"/>
    <w:rsid w:val="002E7729"/>
    <w:rsid w:val="002E7DD6"/>
    <w:rsid w:val="002E7FBB"/>
    <w:rsid w:val="002F092C"/>
    <w:rsid w:val="002F0A75"/>
    <w:rsid w:val="002F0C02"/>
    <w:rsid w:val="002F0CC7"/>
    <w:rsid w:val="002F1A55"/>
    <w:rsid w:val="002F1B61"/>
    <w:rsid w:val="002F2607"/>
    <w:rsid w:val="002F2CF3"/>
    <w:rsid w:val="002F33CA"/>
    <w:rsid w:val="002F34BE"/>
    <w:rsid w:val="002F3524"/>
    <w:rsid w:val="002F3884"/>
    <w:rsid w:val="002F39F5"/>
    <w:rsid w:val="002F3F50"/>
    <w:rsid w:val="002F48EE"/>
    <w:rsid w:val="002F4967"/>
    <w:rsid w:val="002F55A5"/>
    <w:rsid w:val="002F5C61"/>
    <w:rsid w:val="002F602E"/>
    <w:rsid w:val="002F6075"/>
    <w:rsid w:val="002F674F"/>
    <w:rsid w:val="002F724F"/>
    <w:rsid w:val="002F73A8"/>
    <w:rsid w:val="002F7633"/>
    <w:rsid w:val="002F7979"/>
    <w:rsid w:val="002F7D3F"/>
    <w:rsid w:val="003003EC"/>
    <w:rsid w:val="00300C46"/>
    <w:rsid w:val="00300E76"/>
    <w:rsid w:val="00301868"/>
    <w:rsid w:val="003022D2"/>
    <w:rsid w:val="00302341"/>
    <w:rsid w:val="0030263D"/>
    <w:rsid w:val="0030287D"/>
    <w:rsid w:val="0030380D"/>
    <w:rsid w:val="00303D2A"/>
    <w:rsid w:val="00303EC4"/>
    <w:rsid w:val="003041A2"/>
    <w:rsid w:val="00304471"/>
    <w:rsid w:val="003045C1"/>
    <w:rsid w:val="00304E27"/>
    <w:rsid w:val="003053C4"/>
    <w:rsid w:val="00305FF8"/>
    <w:rsid w:val="00306B28"/>
    <w:rsid w:val="00306B91"/>
    <w:rsid w:val="00306DE7"/>
    <w:rsid w:val="00306E44"/>
    <w:rsid w:val="003073AC"/>
    <w:rsid w:val="00307B74"/>
    <w:rsid w:val="00310B4B"/>
    <w:rsid w:val="00310D7B"/>
    <w:rsid w:val="00311057"/>
    <w:rsid w:val="003115B0"/>
    <w:rsid w:val="00311ABC"/>
    <w:rsid w:val="00311F63"/>
    <w:rsid w:val="00312288"/>
    <w:rsid w:val="003129BA"/>
    <w:rsid w:val="00312A9B"/>
    <w:rsid w:val="00312EB0"/>
    <w:rsid w:val="00312FF0"/>
    <w:rsid w:val="00313C56"/>
    <w:rsid w:val="0031414C"/>
    <w:rsid w:val="003141F1"/>
    <w:rsid w:val="00314837"/>
    <w:rsid w:val="0031483F"/>
    <w:rsid w:val="00314DC5"/>
    <w:rsid w:val="00315747"/>
    <w:rsid w:val="003158B4"/>
    <w:rsid w:val="0031597F"/>
    <w:rsid w:val="00315BD5"/>
    <w:rsid w:val="00315D0B"/>
    <w:rsid w:val="00315F02"/>
    <w:rsid w:val="0031627D"/>
    <w:rsid w:val="003163E1"/>
    <w:rsid w:val="00316585"/>
    <w:rsid w:val="00316875"/>
    <w:rsid w:val="00316A4C"/>
    <w:rsid w:val="00316C81"/>
    <w:rsid w:val="00316CFF"/>
    <w:rsid w:val="00316D15"/>
    <w:rsid w:val="00316E45"/>
    <w:rsid w:val="00316FEF"/>
    <w:rsid w:val="00320283"/>
    <w:rsid w:val="00320516"/>
    <w:rsid w:val="00320732"/>
    <w:rsid w:val="00320E76"/>
    <w:rsid w:val="00321E9C"/>
    <w:rsid w:val="00322221"/>
    <w:rsid w:val="00322876"/>
    <w:rsid w:val="003228C9"/>
    <w:rsid w:val="00322E8F"/>
    <w:rsid w:val="003234C5"/>
    <w:rsid w:val="00323AD1"/>
    <w:rsid w:val="00324976"/>
    <w:rsid w:val="00324F8D"/>
    <w:rsid w:val="0032530B"/>
    <w:rsid w:val="00325338"/>
    <w:rsid w:val="0032580C"/>
    <w:rsid w:val="00325850"/>
    <w:rsid w:val="003258FA"/>
    <w:rsid w:val="0032595D"/>
    <w:rsid w:val="00325E36"/>
    <w:rsid w:val="003261DB"/>
    <w:rsid w:val="003263FD"/>
    <w:rsid w:val="00326560"/>
    <w:rsid w:val="003272C8"/>
    <w:rsid w:val="00327706"/>
    <w:rsid w:val="00327DDE"/>
    <w:rsid w:val="00330DFA"/>
    <w:rsid w:val="003312B6"/>
    <w:rsid w:val="003321DB"/>
    <w:rsid w:val="003328B5"/>
    <w:rsid w:val="00332A5E"/>
    <w:rsid w:val="00332A83"/>
    <w:rsid w:val="00332D90"/>
    <w:rsid w:val="00332F0D"/>
    <w:rsid w:val="00332F2D"/>
    <w:rsid w:val="00333382"/>
    <w:rsid w:val="003338BE"/>
    <w:rsid w:val="00333BB7"/>
    <w:rsid w:val="00333D0A"/>
    <w:rsid w:val="00333FF4"/>
    <w:rsid w:val="003348FD"/>
    <w:rsid w:val="00334BA2"/>
    <w:rsid w:val="00334DD8"/>
    <w:rsid w:val="00334F89"/>
    <w:rsid w:val="00335182"/>
    <w:rsid w:val="003352DC"/>
    <w:rsid w:val="00336329"/>
    <w:rsid w:val="00336538"/>
    <w:rsid w:val="00336639"/>
    <w:rsid w:val="00336BBF"/>
    <w:rsid w:val="00337AFB"/>
    <w:rsid w:val="0034087D"/>
    <w:rsid w:val="00340ACF"/>
    <w:rsid w:val="00341FFF"/>
    <w:rsid w:val="00342388"/>
    <w:rsid w:val="00342BD1"/>
    <w:rsid w:val="00342C2A"/>
    <w:rsid w:val="00342EC7"/>
    <w:rsid w:val="00342FA6"/>
    <w:rsid w:val="00343090"/>
    <w:rsid w:val="003456D9"/>
    <w:rsid w:val="00345AE4"/>
    <w:rsid w:val="00345EEA"/>
    <w:rsid w:val="00346047"/>
    <w:rsid w:val="0034606B"/>
    <w:rsid w:val="00346281"/>
    <w:rsid w:val="00346E47"/>
    <w:rsid w:val="003475BE"/>
    <w:rsid w:val="003479B2"/>
    <w:rsid w:val="00347AF7"/>
    <w:rsid w:val="00350428"/>
    <w:rsid w:val="00350DE2"/>
    <w:rsid w:val="00351355"/>
    <w:rsid w:val="003515EC"/>
    <w:rsid w:val="00351624"/>
    <w:rsid w:val="0035206A"/>
    <w:rsid w:val="00352072"/>
    <w:rsid w:val="003525A5"/>
    <w:rsid w:val="00352ABF"/>
    <w:rsid w:val="0035367C"/>
    <w:rsid w:val="00353B56"/>
    <w:rsid w:val="00353F27"/>
    <w:rsid w:val="003541CF"/>
    <w:rsid w:val="0035427A"/>
    <w:rsid w:val="003544A9"/>
    <w:rsid w:val="00354D69"/>
    <w:rsid w:val="00354F16"/>
    <w:rsid w:val="00354FD4"/>
    <w:rsid w:val="0035518B"/>
    <w:rsid w:val="003551AA"/>
    <w:rsid w:val="00355490"/>
    <w:rsid w:val="00355628"/>
    <w:rsid w:val="00355981"/>
    <w:rsid w:val="0035664F"/>
    <w:rsid w:val="00356849"/>
    <w:rsid w:val="0035684F"/>
    <w:rsid w:val="0035692A"/>
    <w:rsid w:val="00356C6D"/>
    <w:rsid w:val="00357017"/>
    <w:rsid w:val="00357164"/>
    <w:rsid w:val="0036073F"/>
    <w:rsid w:val="0036077B"/>
    <w:rsid w:val="00361912"/>
    <w:rsid w:val="00361934"/>
    <w:rsid w:val="00361CAF"/>
    <w:rsid w:val="003623CC"/>
    <w:rsid w:val="00362581"/>
    <w:rsid w:val="003626B2"/>
    <w:rsid w:val="00362CC8"/>
    <w:rsid w:val="003634CC"/>
    <w:rsid w:val="00363BB1"/>
    <w:rsid w:val="00363C07"/>
    <w:rsid w:val="003649B0"/>
    <w:rsid w:val="00364B64"/>
    <w:rsid w:val="003651B3"/>
    <w:rsid w:val="00365258"/>
    <w:rsid w:val="003659B4"/>
    <w:rsid w:val="00365AC2"/>
    <w:rsid w:val="00366883"/>
    <w:rsid w:val="00366AC5"/>
    <w:rsid w:val="00366DF5"/>
    <w:rsid w:val="00367F99"/>
    <w:rsid w:val="003714AE"/>
    <w:rsid w:val="00371610"/>
    <w:rsid w:val="0037163A"/>
    <w:rsid w:val="00372229"/>
    <w:rsid w:val="003722A1"/>
    <w:rsid w:val="003724F7"/>
    <w:rsid w:val="0037258D"/>
    <w:rsid w:val="00372A5D"/>
    <w:rsid w:val="00372C24"/>
    <w:rsid w:val="00372EB3"/>
    <w:rsid w:val="0037366B"/>
    <w:rsid w:val="003736AE"/>
    <w:rsid w:val="00373706"/>
    <w:rsid w:val="00373723"/>
    <w:rsid w:val="00373813"/>
    <w:rsid w:val="00373D9F"/>
    <w:rsid w:val="00374357"/>
    <w:rsid w:val="00374558"/>
    <w:rsid w:val="0037457C"/>
    <w:rsid w:val="00374E3A"/>
    <w:rsid w:val="0037530D"/>
    <w:rsid w:val="00376895"/>
    <w:rsid w:val="00376A92"/>
    <w:rsid w:val="00376ED9"/>
    <w:rsid w:val="003772BB"/>
    <w:rsid w:val="0037763E"/>
    <w:rsid w:val="00377D16"/>
    <w:rsid w:val="00377E4A"/>
    <w:rsid w:val="003802D0"/>
    <w:rsid w:val="003803B0"/>
    <w:rsid w:val="00380B04"/>
    <w:rsid w:val="00380E66"/>
    <w:rsid w:val="0038133D"/>
    <w:rsid w:val="00381497"/>
    <w:rsid w:val="00381873"/>
    <w:rsid w:val="00381B2D"/>
    <w:rsid w:val="00381CCA"/>
    <w:rsid w:val="00381EDB"/>
    <w:rsid w:val="003820A6"/>
    <w:rsid w:val="003821B5"/>
    <w:rsid w:val="003823C3"/>
    <w:rsid w:val="00382402"/>
    <w:rsid w:val="00382426"/>
    <w:rsid w:val="00382D66"/>
    <w:rsid w:val="003833DB"/>
    <w:rsid w:val="00383682"/>
    <w:rsid w:val="00383A3A"/>
    <w:rsid w:val="00383C45"/>
    <w:rsid w:val="00383C8F"/>
    <w:rsid w:val="00384CCC"/>
    <w:rsid w:val="00384DD1"/>
    <w:rsid w:val="00384F82"/>
    <w:rsid w:val="00385682"/>
    <w:rsid w:val="00385E76"/>
    <w:rsid w:val="00386BF4"/>
    <w:rsid w:val="00386BF7"/>
    <w:rsid w:val="00387621"/>
    <w:rsid w:val="00387C19"/>
    <w:rsid w:val="00387C48"/>
    <w:rsid w:val="00387EEE"/>
    <w:rsid w:val="00390238"/>
    <w:rsid w:val="00390493"/>
    <w:rsid w:val="003904ED"/>
    <w:rsid w:val="0039067B"/>
    <w:rsid w:val="003913D3"/>
    <w:rsid w:val="003913E2"/>
    <w:rsid w:val="00391649"/>
    <w:rsid w:val="00391894"/>
    <w:rsid w:val="003918C3"/>
    <w:rsid w:val="003919BF"/>
    <w:rsid w:val="003919DE"/>
    <w:rsid w:val="00392A89"/>
    <w:rsid w:val="00392BA4"/>
    <w:rsid w:val="00392CDA"/>
    <w:rsid w:val="00392E10"/>
    <w:rsid w:val="00392E7F"/>
    <w:rsid w:val="00392ED2"/>
    <w:rsid w:val="003937E8"/>
    <w:rsid w:val="00393903"/>
    <w:rsid w:val="003943A2"/>
    <w:rsid w:val="00394CE0"/>
    <w:rsid w:val="0039510F"/>
    <w:rsid w:val="00395175"/>
    <w:rsid w:val="003961C5"/>
    <w:rsid w:val="003962AA"/>
    <w:rsid w:val="0039656D"/>
    <w:rsid w:val="0039669A"/>
    <w:rsid w:val="00396EBF"/>
    <w:rsid w:val="00396F89"/>
    <w:rsid w:val="003971AF"/>
    <w:rsid w:val="00397549"/>
    <w:rsid w:val="00397A6D"/>
    <w:rsid w:val="00397C2E"/>
    <w:rsid w:val="003A0750"/>
    <w:rsid w:val="003A0926"/>
    <w:rsid w:val="003A0E80"/>
    <w:rsid w:val="003A1214"/>
    <w:rsid w:val="003A1326"/>
    <w:rsid w:val="003A13A1"/>
    <w:rsid w:val="003A1954"/>
    <w:rsid w:val="003A27A7"/>
    <w:rsid w:val="003A2926"/>
    <w:rsid w:val="003A2B22"/>
    <w:rsid w:val="003A2BDE"/>
    <w:rsid w:val="003A3363"/>
    <w:rsid w:val="003A3525"/>
    <w:rsid w:val="003A3712"/>
    <w:rsid w:val="003A4161"/>
    <w:rsid w:val="003A4376"/>
    <w:rsid w:val="003A48CE"/>
    <w:rsid w:val="003A4A6A"/>
    <w:rsid w:val="003A545E"/>
    <w:rsid w:val="003A62A0"/>
    <w:rsid w:val="003A663F"/>
    <w:rsid w:val="003A7580"/>
    <w:rsid w:val="003A7745"/>
    <w:rsid w:val="003A794D"/>
    <w:rsid w:val="003A7BA0"/>
    <w:rsid w:val="003A7E4B"/>
    <w:rsid w:val="003B0AC3"/>
    <w:rsid w:val="003B0F03"/>
    <w:rsid w:val="003B0F21"/>
    <w:rsid w:val="003B1303"/>
    <w:rsid w:val="003B134F"/>
    <w:rsid w:val="003B1431"/>
    <w:rsid w:val="003B18FC"/>
    <w:rsid w:val="003B1C6C"/>
    <w:rsid w:val="003B1EBE"/>
    <w:rsid w:val="003B2B58"/>
    <w:rsid w:val="003B31CF"/>
    <w:rsid w:val="003B3342"/>
    <w:rsid w:val="003B387A"/>
    <w:rsid w:val="003B3DBD"/>
    <w:rsid w:val="003B406F"/>
    <w:rsid w:val="003B43BD"/>
    <w:rsid w:val="003B4A57"/>
    <w:rsid w:val="003B5571"/>
    <w:rsid w:val="003B6A4F"/>
    <w:rsid w:val="003B7724"/>
    <w:rsid w:val="003B7900"/>
    <w:rsid w:val="003B7A4F"/>
    <w:rsid w:val="003C04B4"/>
    <w:rsid w:val="003C0B46"/>
    <w:rsid w:val="003C0FBD"/>
    <w:rsid w:val="003C1173"/>
    <w:rsid w:val="003C19E1"/>
    <w:rsid w:val="003C2E24"/>
    <w:rsid w:val="003C391C"/>
    <w:rsid w:val="003C39D5"/>
    <w:rsid w:val="003C47A0"/>
    <w:rsid w:val="003C5D79"/>
    <w:rsid w:val="003C64A4"/>
    <w:rsid w:val="003C6825"/>
    <w:rsid w:val="003C6A3F"/>
    <w:rsid w:val="003C7864"/>
    <w:rsid w:val="003D05F4"/>
    <w:rsid w:val="003D0FA3"/>
    <w:rsid w:val="003D102D"/>
    <w:rsid w:val="003D105E"/>
    <w:rsid w:val="003D12FD"/>
    <w:rsid w:val="003D1B32"/>
    <w:rsid w:val="003D1CDF"/>
    <w:rsid w:val="003D1F92"/>
    <w:rsid w:val="003D21CB"/>
    <w:rsid w:val="003D2A02"/>
    <w:rsid w:val="003D3B00"/>
    <w:rsid w:val="003D4545"/>
    <w:rsid w:val="003D45E6"/>
    <w:rsid w:val="003D54CC"/>
    <w:rsid w:val="003D5F28"/>
    <w:rsid w:val="003D67A2"/>
    <w:rsid w:val="003D72B6"/>
    <w:rsid w:val="003D75B5"/>
    <w:rsid w:val="003E006E"/>
    <w:rsid w:val="003E01C2"/>
    <w:rsid w:val="003E022B"/>
    <w:rsid w:val="003E0317"/>
    <w:rsid w:val="003E04C4"/>
    <w:rsid w:val="003E04DB"/>
    <w:rsid w:val="003E05CB"/>
    <w:rsid w:val="003E09AC"/>
    <w:rsid w:val="003E10D4"/>
    <w:rsid w:val="003E1BCF"/>
    <w:rsid w:val="003E1C97"/>
    <w:rsid w:val="003E1F43"/>
    <w:rsid w:val="003E277C"/>
    <w:rsid w:val="003E2ACD"/>
    <w:rsid w:val="003E3100"/>
    <w:rsid w:val="003E4629"/>
    <w:rsid w:val="003E4666"/>
    <w:rsid w:val="003E4DC9"/>
    <w:rsid w:val="003E4F1D"/>
    <w:rsid w:val="003E5239"/>
    <w:rsid w:val="003E624D"/>
    <w:rsid w:val="003E6347"/>
    <w:rsid w:val="003E63C4"/>
    <w:rsid w:val="003E64EF"/>
    <w:rsid w:val="003E65B3"/>
    <w:rsid w:val="003E6F19"/>
    <w:rsid w:val="003E7D18"/>
    <w:rsid w:val="003E7EFF"/>
    <w:rsid w:val="003F00B0"/>
    <w:rsid w:val="003F0392"/>
    <w:rsid w:val="003F141A"/>
    <w:rsid w:val="003F1F03"/>
    <w:rsid w:val="003F1F0D"/>
    <w:rsid w:val="003F2091"/>
    <w:rsid w:val="003F282B"/>
    <w:rsid w:val="003F2A3B"/>
    <w:rsid w:val="003F2BAB"/>
    <w:rsid w:val="003F32FA"/>
    <w:rsid w:val="003F35CE"/>
    <w:rsid w:val="003F3DC9"/>
    <w:rsid w:val="003F40E5"/>
    <w:rsid w:val="003F4D0D"/>
    <w:rsid w:val="003F4D79"/>
    <w:rsid w:val="003F5061"/>
    <w:rsid w:val="003F56CB"/>
    <w:rsid w:val="003F5B94"/>
    <w:rsid w:val="003F605D"/>
    <w:rsid w:val="003F70DD"/>
    <w:rsid w:val="0040014A"/>
    <w:rsid w:val="00400635"/>
    <w:rsid w:val="004006E1"/>
    <w:rsid w:val="00401079"/>
    <w:rsid w:val="00401092"/>
    <w:rsid w:val="00401112"/>
    <w:rsid w:val="004014A6"/>
    <w:rsid w:val="00401ACC"/>
    <w:rsid w:val="00402028"/>
    <w:rsid w:val="00402C7F"/>
    <w:rsid w:val="00402D29"/>
    <w:rsid w:val="004033F9"/>
    <w:rsid w:val="00403597"/>
    <w:rsid w:val="0040438A"/>
    <w:rsid w:val="00404ACF"/>
    <w:rsid w:val="00404F85"/>
    <w:rsid w:val="00404FC3"/>
    <w:rsid w:val="00405E99"/>
    <w:rsid w:val="0040624C"/>
    <w:rsid w:val="00406353"/>
    <w:rsid w:val="00406442"/>
    <w:rsid w:val="00406BD6"/>
    <w:rsid w:val="00406CC7"/>
    <w:rsid w:val="00406E50"/>
    <w:rsid w:val="00407182"/>
    <w:rsid w:val="004073F0"/>
    <w:rsid w:val="004074C0"/>
    <w:rsid w:val="00407C07"/>
    <w:rsid w:val="00407FB7"/>
    <w:rsid w:val="00410148"/>
    <w:rsid w:val="004105F2"/>
    <w:rsid w:val="00410716"/>
    <w:rsid w:val="00410ECD"/>
    <w:rsid w:val="00411265"/>
    <w:rsid w:val="0041195B"/>
    <w:rsid w:val="00411A56"/>
    <w:rsid w:val="00411B75"/>
    <w:rsid w:val="00411EEB"/>
    <w:rsid w:val="00412031"/>
    <w:rsid w:val="00412095"/>
    <w:rsid w:val="00412D5B"/>
    <w:rsid w:val="004133A0"/>
    <w:rsid w:val="00413590"/>
    <w:rsid w:val="0041365E"/>
    <w:rsid w:val="004144AB"/>
    <w:rsid w:val="0041544E"/>
    <w:rsid w:val="00416238"/>
    <w:rsid w:val="00417030"/>
    <w:rsid w:val="00417FC7"/>
    <w:rsid w:val="0042030A"/>
    <w:rsid w:val="00421572"/>
    <w:rsid w:val="00421722"/>
    <w:rsid w:val="00421A3B"/>
    <w:rsid w:val="004223F3"/>
    <w:rsid w:val="004228F8"/>
    <w:rsid w:val="004233F6"/>
    <w:rsid w:val="004240C7"/>
    <w:rsid w:val="004243DE"/>
    <w:rsid w:val="00424426"/>
    <w:rsid w:val="004253FF"/>
    <w:rsid w:val="00425954"/>
    <w:rsid w:val="00425A1F"/>
    <w:rsid w:val="00425E27"/>
    <w:rsid w:val="0042653E"/>
    <w:rsid w:val="00426D66"/>
    <w:rsid w:val="00426E8E"/>
    <w:rsid w:val="004274FB"/>
    <w:rsid w:val="00427529"/>
    <w:rsid w:val="00427A6E"/>
    <w:rsid w:val="00427FF5"/>
    <w:rsid w:val="004301AE"/>
    <w:rsid w:val="004302A2"/>
    <w:rsid w:val="00430E51"/>
    <w:rsid w:val="00430E8A"/>
    <w:rsid w:val="00431036"/>
    <w:rsid w:val="004312B9"/>
    <w:rsid w:val="004314FF"/>
    <w:rsid w:val="00431952"/>
    <w:rsid w:val="00431BCC"/>
    <w:rsid w:val="00431C75"/>
    <w:rsid w:val="00431D31"/>
    <w:rsid w:val="00431E60"/>
    <w:rsid w:val="0043205C"/>
    <w:rsid w:val="00432DF7"/>
    <w:rsid w:val="00432EE6"/>
    <w:rsid w:val="00432F3F"/>
    <w:rsid w:val="0043351C"/>
    <w:rsid w:val="004337C1"/>
    <w:rsid w:val="004338D4"/>
    <w:rsid w:val="00433C79"/>
    <w:rsid w:val="00433F91"/>
    <w:rsid w:val="0043419B"/>
    <w:rsid w:val="00434347"/>
    <w:rsid w:val="004344B3"/>
    <w:rsid w:val="00434BD7"/>
    <w:rsid w:val="00434D28"/>
    <w:rsid w:val="00435454"/>
    <w:rsid w:val="00435D3B"/>
    <w:rsid w:val="0043682E"/>
    <w:rsid w:val="00436B38"/>
    <w:rsid w:val="00437DC4"/>
    <w:rsid w:val="0044025A"/>
    <w:rsid w:val="004404A8"/>
    <w:rsid w:val="00440AE2"/>
    <w:rsid w:val="00440B08"/>
    <w:rsid w:val="0044185D"/>
    <w:rsid w:val="00441A67"/>
    <w:rsid w:val="00441D03"/>
    <w:rsid w:val="0044225D"/>
    <w:rsid w:val="00442502"/>
    <w:rsid w:val="00443203"/>
    <w:rsid w:val="004434F8"/>
    <w:rsid w:val="0044353D"/>
    <w:rsid w:val="0044360F"/>
    <w:rsid w:val="0044392B"/>
    <w:rsid w:val="00443FAC"/>
    <w:rsid w:val="004447F2"/>
    <w:rsid w:val="00444AFF"/>
    <w:rsid w:val="00444FDA"/>
    <w:rsid w:val="00445945"/>
    <w:rsid w:val="00445C30"/>
    <w:rsid w:val="0044614B"/>
    <w:rsid w:val="004462B7"/>
    <w:rsid w:val="00446A4B"/>
    <w:rsid w:val="00446DAE"/>
    <w:rsid w:val="00447632"/>
    <w:rsid w:val="00447A67"/>
    <w:rsid w:val="004505ED"/>
    <w:rsid w:val="00450A60"/>
    <w:rsid w:val="00450E80"/>
    <w:rsid w:val="00451749"/>
    <w:rsid w:val="004517AE"/>
    <w:rsid w:val="00451BD1"/>
    <w:rsid w:val="00452495"/>
    <w:rsid w:val="004528CD"/>
    <w:rsid w:val="00452D63"/>
    <w:rsid w:val="00452F12"/>
    <w:rsid w:val="00452F14"/>
    <w:rsid w:val="0045352F"/>
    <w:rsid w:val="0045394A"/>
    <w:rsid w:val="0045404D"/>
    <w:rsid w:val="004555E9"/>
    <w:rsid w:val="004556FF"/>
    <w:rsid w:val="00456123"/>
    <w:rsid w:val="0045640F"/>
    <w:rsid w:val="0045663D"/>
    <w:rsid w:val="00457533"/>
    <w:rsid w:val="004575C6"/>
    <w:rsid w:val="004579E4"/>
    <w:rsid w:val="00457E4E"/>
    <w:rsid w:val="00460689"/>
    <w:rsid w:val="00460A3C"/>
    <w:rsid w:val="00460EAE"/>
    <w:rsid w:val="00460FC2"/>
    <w:rsid w:val="00461076"/>
    <w:rsid w:val="0046137D"/>
    <w:rsid w:val="00461EBB"/>
    <w:rsid w:val="0046205B"/>
    <w:rsid w:val="0046280C"/>
    <w:rsid w:val="00462BA9"/>
    <w:rsid w:val="00463672"/>
    <w:rsid w:val="00463B5A"/>
    <w:rsid w:val="00463FD2"/>
    <w:rsid w:val="00464413"/>
    <w:rsid w:val="00464623"/>
    <w:rsid w:val="00464C38"/>
    <w:rsid w:val="00464D3C"/>
    <w:rsid w:val="00464FE0"/>
    <w:rsid w:val="0046528C"/>
    <w:rsid w:val="004657CD"/>
    <w:rsid w:val="0046633B"/>
    <w:rsid w:val="00466C8D"/>
    <w:rsid w:val="00466DDA"/>
    <w:rsid w:val="00466E64"/>
    <w:rsid w:val="00467BFF"/>
    <w:rsid w:val="00467C87"/>
    <w:rsid w:val="00470118"/>
    <w:rsid w:val="004701C5"/>
    <w:rsid w:val="00470483"/>
    <w:rsid w:val="00471041"/>
    <w:rsid w:val="0047126A"/>
    <w:rsid w:val="00471502"/>
    <w:rsid w:val="00471B6C"/>
    <w:rsid w:val="00471EE1"/>
    <w:rsid w:val="00471FB6"/>
    <w:rsid w:val="00471FD5"/>
    <w:rsid w:val="0047223A"/>
    <w:rsid w:val="00473529"/>
    <w:rsid w:val="00473AE2"/>
    <w:rsid w:val="004744AF"/>
    <w:rsid w:val="0047488E"/>
    <w:rsid w:val="00475296"/>
    <w:rsid w:val="0047539B"/>
    <w:rsid w:val="004758E8"/>
    <w:rsid w:val="00475AFF"/>
    <w:rsid w:val="00475D0D"/>
    <w:rsid w:val="00476676"/>
    <w:rsid w:val="00476AF1"/>
    <w:rsid w:val="00476E04"/>
    <w:rsid w:val="00476FAC"/>
    <w:rsid w:val="00477502"/>
    <w:rsid w:val="00477A84"/>
    <w:rsid w:val="0048053C"/>
    <w:rsid w:val="00480B30"/>
    <w:rsid w:val="00480B3D"/>
    <w:rsid w:val="00480EC2"/>
    <w:rsid w:val="00481B2F"/>
    <w:rsid w:val="004820C9"/>
    <w:rsid w:val="00482916"/>
    <w:rsid w:val="00482C62"/>
    <w:rsid w:val="00484DE9"/>
    <w:rsid w:val="00484F36"/>
    <w:rsid w:val="0048543F"/>
    <w:rsid w:val="00485C2E"/>
    <w:rsid w:val="00485C94"/>
    <w:rsid w:val="00485EA0"/>
    <w:rsid w:val="004867B7"/>
    <w:rsid w:val="00486D0C"/>
    <w:rsid w:val="00486F90"/>
    <w:rsid w:val="004873D5"/>
    <w:rsid w:val="004876D7"/>
    <w:rsid w:val="00490896"/>
    <w:rsid w:val="00490C69"/>
    <w:rsid w:val="00491005"/>
    <w:rsid w:val="004911A0"/>
    <w:rsid w:val="00491370"/>
    <w:rsid w:val="00491693"/>
    <w:rsid w:val="00491773"/>
    <w:rsid w:val="0049225A"/>
    <w:rsid w:val="004932AB"/>
    <w:rsid w:val="004932E0"/>
    <w:rsid w:val="004933A4"/>
    <w:rsid w:val="004934EB"/>
    <w:rsid w:val="004943F7"/>
    <w:rsid w:val="004947E4"/>
    <w:rsid w:val="00494864"/>
    <w:rsid w:val="00494C6B"/>
    <w:rsid w:val="00494FCF"/>
    <w:rsid w:val="004952F2"/>
    <w:rsid w:val="00495C7F"/>
    <w:rsid w:val="00496096"/>
    <w:rsid w:val="0049653A"/>
    <w:rsid w:val="00496A3F"/>
    <w:rsid w:val="00496CA8"/>
    <w:rsid w:val="00496D38"/>
    <w:rsid w:val="004978F2"/>
    <w:rsid w:val="00497943"/>
    <w:rsid w:val="00497A93"/>
    <w:rsid w:val="00497F26"/>
    <w:rsid w:val="004A057C"/>
    <w:rsid w:val="004A091D"/>
    <w:rsid w:val="004A0939"/>
    <w:rsid w:val="004A0A40"/>
    <w:rsid w:val="004A0B12"/>
    <w:rsid w:val="004A0BFF"/>
    <w:rsid w:val="004A210C"/>
    <w:rsid w:val="004A21CF"/>
    <w:rsid w:val="004A21EF"/>
    <w:rsid w:val="004A2A33"/>
    <w:rsid w:val="004A33B4"/>
    <w:rsid w:val="004A36F2"/>
    <w:rsid w:val="004A381C"/>
    <w:rsid w:val="004A3F3A"/>
    <w:rsid w:val="004A41E5"/>
    <w:rsid w:val="004A45A0"/>
    <w:rsid w:val="004A47D1"/>
    <w:rsid w:val="004A4E3B"/>
    <w:rsid w:val="004A4EAC"/>
    <w:rsid w:val="004A5098"/>
    <w:rsid w:val="004A531F"/>
    <w:rsid w:val="004A5627"/>
    <w:rsid w:val="004A5CF6"/>
    <w:rsid w:val="004A60DD"/>
    <w:rsid w:val="004A64BF"/>
    <w:rsid w:val="004A6542"/>
    <w:rsid w:val="004A6C98"/>
    <w:rsid w:val="004A6CF1"/>
    <w:rsid w:val="004B00A8"/>
    <w:rsid w:val="004B02E9"/>
    <w:rsid w:val="004B03B2"/>
    <w:rsid w:val="004B04D3"/>
    <w:rsid w:val="004B069B"/>
    <w:rsid w:val="004B08F2"/>
    <w:rsid w:val="004B092F"/>
    <w:rsid w:val="004B0999"/>
    <w:rsid w:val="004B0C6C"/>
    <w:rsid w:val="004B0D5E"/>
    <w:rsid w:val="004B0E2F"/>
    <w:rsid w:val="004B0EDE"/>
    <w:rsid w:val="004B0FBC"/>
    <w:rsid w:val="004B1096"/>
    <w:rsid w:val="004B139A"/>
    <w:rsid w:val="004B16D6"/>
    <w:rsid w:val="004B1D77"/>
    <w:rsid w:val="004B2912"/>
    <w:rsid w:val="004B2AF9"/>
    <w:rsid w:val="004B322F"/>
    <w:rsid w:val="004B3363"/>
    <w:rsid w:val="004B35B9"/>
    <w:rsid w:val="004B388C"/>
    <w:rsid w:val="004B3EAB"/>
    <w:rsid w:val="004B446E"/>
    <w:rsid w:val="004B4C29"/>
    <w:rsid w:val="004B4F70"/>
    <w:rsid w:val="004B5706"/>
    <w:rsid w:val="004B5B8A"/>
    <w:rsid w:val="004B5B8B"/>
    <w:rsid w:val="004B61F1"/>
    <w:rsid w:val="004B664E"/>
    <w:rsid w:val="004B6898"/>
    <w:rsid w:val="004B6B22"/>
    <w:rsid w:val="004B6F96"/>
    <w:rsid w:val="004B7138"/>
    <w:rsid w:val="004B7257"/>
    <w:rsid w:val="004B77A5"/>
    <w:rsid w:val="004B796B"/>
    <w:rsid w:val="004C0217"/>
    <w:rsid w:val="004C1262"/>
    <w:rsid w:val="004C1EF9"/>
    <w:rsid w:val="004C2016"/>
    <w:rsid w:val="004C2146"/>
    <w:rsid w:val="004C284A"/>
    <w:rsid w:val="004C2DBB"/>
    <w:rsid w:val="004C2ED4"/>
    <w:rsid w:val="004C3484"/>
    <w:rsid w:val="004C36D0"/>
    <w:rsid w:val="004C3A7E"/>
    <w:rsid w:val="004C3D8E"/>
    <w:rsid w:val="004C43D8"/>
    <w:rsid w:val="004C46DC"/>
    <w:rsid w:val="004C4A43"/>
    <w:rsid w:val="004C4FA8"/>
    <w:rsid w:val="004C5982"/>
    <w:rsid w:val="004C5D95"/>
    <w:rsid w:val="004C6229"/>
    <w:rsid w:val="004C64FC"/>
    <w:rsid w:val="004C778D"/>
    <w:rsid w:val="004C793D"/>
    <w:rsid w:val="004D001A"/>
    <w:rsid w:val="004D0486"/>
    <w:rsid w:val="004D16BC"/>
    <w:rsid w:val="004D17B3"/>
    <w:rsid w:val="004D24B0"/>
    <w:rsid w:val="004D27D4"/>
    <w:rsid w:val="004D3151"/>
    <w:rsid w:val="004D4949"/>
    <w:rsid w:val="004D5004"/>
    <w:rsid w:val="004D583B"/>
    <w:rsid w:val="004D5E0C"/>
    <w:rsid w:val="004D63EF"/>
    <w:rsid w:val="004D6A96"/>
    <w:rsid w:val="004D6BBE"/>
    <w:rsid w:val="004D6C56"/>
    <w:rsid w:val="004D724D"/>
    <w:rsid w:val="004D73EF"/>
    <w:rsid w:val="004D74E1"/>
    <w:rsid w:val="004D75DC"/>
    <w:rsid w:val="004D77B8"/>
    <w:rsid w:val="004D7CBA"/>
    <w:rsid w:val="004E011F"/>
    <w:rsid w:val="004E13C4"/>
    <w:rsid w:val="004E1B14"/>
    <w:rsid w:val="004E20C2"/>
    <w:rsid w:val="004E20D2"/>
    <w:rsid w:val="004E2DCA"/>
    <w:rsid w:val="004E3798"/>
    <w:rsid w:val="004E37A2"/>
    <w:rsid w:val="004E3A70"/>
    <w:rsid w:val="004E3D59"/>
    <w:rsid w:val="004E3D98"/>
    <w:rsid w:val="004E3DC7"/>
    <w:rsid w:val="004E43CF"/>
    <w:rsid w:val="004E4693"/>
    <w:rsid w:val="004E4FB1"/>
    <w:rsid w:val="004E4FDE"/>
    <w:rsid w:val="004E55B5"/>
    <w:rsid w:val="004E58D5"/>
    <w:rsid w:val="004E599E"/>
    <w:rsid w:val="004E5F58"/>
    <w:rsid w:val="004E67BF"/>
    <w:rsid w:val="004E6800"/>
    <w:rsid w:val="004E748E"/>
    <w:rsid w:val="004E7747"/>
    <w:rsid w:val="004E7ED8"/>
    <w:rsid w:val="004F0219"/>
    <w:rsid w:val="004F0419"/>
    <w:rsid w:val="004F04EC"/>
    <w:rsid w:val="004F04FC"/>
    <w:rsid w:val="004F05C2"/>
    <w:rsid w:val="004F0616"/>
    <w:rsid w:val="004F0FA7"/>
    <w:rsid w:val="004F1311"/>
    <w:rsid w:val="004F356F"/>
    <w:rsid w:val="004F3D93"/>
    <w:rsid w:val="004F415B"/>
    <w:rsid w:val="004F4445"/>
    <w:rsid w:val="004F4FA5"/>
    <w:rsid w:val="004F5624"/>
    <w:rsid w:val="004F654B"/>
    <w:rsid w:val="004F6E47"/>
    <w:rsid w:val="004F6FA3"/>
    <w:rsid w:val="004FF8D6"/>
    <w:rsid w:val="005000B9"/>
    <w:rsid w:val="00500EBE"/>
    <w:rsid w:val="005015B8"/>
    <w:rsid w:val="00501F58"/>
    <w:rsid w:val="005025C5"/>
    <w:rsid w:val="00502E1C"/>
    <w:rsid w:val="005030B8"/>
    <w:rsid w:val="005033C7"/>
    <w:rsid w:val="00503577"/>
    <w:rsid w:val="00503759"/>
    <w:rsid w:val="00503797"/>
    <w:rsid w:val="005038E8"/>
    <w:rsid w:val="005043C3"/>
    <w:rsid w:val="00504955"/>
    <w:rsid w:val="00504EF7"/>
    <w:rsid w:val="00504FAF"/>
    <w:rsid w:val="005052FE"/>
    <w:rsid w:val="00505752"/>
    <w:rsid w:val="005064F1"/>
    <w:rsid w:val="0050652A"/>
    <w:rsid w:val="005065B3"/>
    <w:rsid w:val="005066E1"/>
    <w:rsid w:val="0050687E"/>
    <w:rsid w:val="005068AD"/>
    <w:rsid w:val="00506B68"/>
    <w:rsid w:val="00506CA6"/>
    <w:rsid w:val="00506CF4"/>
    <w:rsid w:val="00506EDF"/>
    <w:rsid w:val="0050702C"/>
    <w:rsid w:val="005077FD"/>
    <w:rsid w:val="00507E05"/>
    <w:rsid w:val="00510161"/>
    <w:rsid w:val="005109CB"/>
    <w:rsid w:val="00510DC4"/>
    <w:rsid w:val="005114FF"/>
    <w:rsid w:val="005115E4"/>
    <w:rsid w:val="00511808"/>
    <w:rsid w:val="00511D0F"/>
    <w:rsid w:val="00512064"/>
    <w:rsid w:val="00512526"/>
    <w:rsid w:val="0051253F"/>
    <w:rsid w:val="00512B9F"/>
    <w:rsid w:val="00512BFF"/>
    <w:rsid w:val="00512D7F"/>
    <w:rsid w:val="005134B7"/>
    <w:rsid w:val="00513C37"/>
    <w:rsid w:val="00513DD2"/>
    <w:rsid w:val="0051433B"/>
    <w:rsid w:val="00514CF0"/>
    <w:rsid w:val="00515322"/>
    <w:rsid w:val="005156CC"/>
    <w:rsid w:val="00515AE3"/>
    <w:rsid w:val="00516318"/>
    <w:rsid w:val="0051631E"/>
    <w:rsid w:val="00516382"/>
    <w:rsid w:val="00516521"/>
    <w:rsid w:val="00516A13"/>
    <w:rsid w:val="0051760F"/>
    <w:rsid w:val="00517729"/>
    <w:rsid w:val="00517753"/>
    <w:rsid w:val="00517FBA"/>
    <w:rsid w:val="00520021"/>
    <w:rsid w:val="005204B1"/>
    <w:rsid w:val="00520632"/>
    <w:rsid w:val="00520C2F"/>
    <w:rsid w:val="00521095"/>
    <w:rsid w:val="0052143A"/>
    <w:rsid w:val="00521714"/>
    <w:rsid w:val="00521DE3"/>
    <w:rsid w:val="00522001"/>
    <w:rsid w:val="00522D44"/>
    <w:rsid w:val="0052318F"/>
    <w:rsid w:val="00523965"/>
    <w:rsid w:val="00524171"/>
    <w:rsid w:val="005243FC"/>
    <w:rsid w:val="0052451C"/>
    <w:rsid w:val="00524984"/>
    <w:rsid w:val="0052509F"/>
    <w:rsid w:val="00525865"/>
    <w:rsid w:val="00526309"/>
    <w:rsid w:val="005263EB"/>
    <w:rsid w:val="00526430"/>
    <w:rsid w:val="0052678A"/>
    <w:rsid w:val="00527331"/>
    <w:rsid w:val="00527A9E"/>
    <w:rsid w:val="00527C81"/>
    <w:rsid w:val="00527E4B"/>
    <w:rsid w:val="00530A3A"/>
    <w:rsid w:val="00531120"/>
    <w:rsid w:val="00531259"/>
    <w:rsid w:val="0053186A"/>
    <w:rsid w:val="00531A3C"/>
    <w:rsid w:val="00531F43"/>
    <w:rsid w:val="00531F9F"/>
    <w:rsid w:val="005321A0"/>
    <w:rsid w:val="005322D2"/>
    <w:rsid w:val="005323C7"/>
    <w:rsid w:val="005327FD"/>
    <w:rsid w:val="005330A6"/>
    <w:rsid w:val="005337A6"/>
    <w:rsid w:val="00533B82"/>
    <w:rsid w:val="00534808"/>
    <w:rsid w:val="00534AA9"/>
    <w:rsid w:val="00534BC4"/>
    <w:rsid w:val="00534DDC"/>
    <w:rsid w:val="0053500B"/>
    <w:rsid w:val="005357FA"/>
    <w:rsid w:val="0053582F"/>
    <w:rsid w:val="00535B75"/>
    <w:rsid w:val="005361BF"/>
    <w:rsid w:val="00536A99"/>
    <w:rsid w:val="00537696"/>
    <w:rsid w:val="005376FE"/>
    <w:rsid w:val="0053770C"/>
    <w:rsid w:val="00537DED"/>
    <w:rsid w:val="005400F4"/>
    <w:rsid w:val="0054041D"/>
    <w:rsid w:val="005408B1"/>
    <w:rsid w:val="005408D0"/>
    <w:rsid w:val="00540B88"/>
    <w:rsid w:val="005420AF"/>
    <w:rsid w:val="005425EF"/>
    <w:rsid w:val="005426EE"/>
    <w:rsid w:val="00542AA5"/>
    <w:rsid w:val="005431E4"/>
    <w:rsid w:val="00543325"/>
    <w:rsid w:val="00543427"/>
    <w:rsid w:val="0054448B"/>
    <w:rsid w:val="005446F2"/>
    <w:rsid w:val="00544C54"/>
    <w:rsid w:val="0054519A"/>
    <w:rsid w:val="005453A2"/>
    <w:rsid w:val="00545B4D"/>
    <w:rsid w:val="00545C02"/>
    <w:rsid w:val="00545C44"/>
    <w:rsid w:val="005460CB"/>
    <w:rsid w:val="005469BE"/>
    <w:rsid w:val="00546ACC"/>
    <w:rsid w:val="00546E76"/>
    <w:rsid w:val="00547322"/>
    <w:rsid w:val="00547976"/>
    <w:rsid w:val="00550489"/>
    <w:rsid w:val="0055066B"/>
    <w:rsid w:val="00550841"/>
    <w:rsid w:val="005509A6"/>
    <w:rsid w:val="00551373"/>
    <w:rsid w:val="00551466"/>
    <w:rsid w:val="00551695"/>
    <w:rsid w:val="00551E95"/>
    <w:rsid w:val="00551EA0"/>
    <w:rsid w:val="00552691"/>
    <w:rsid w:val="00552850"/>
    <w:rsid w:val="00552A5D"/>
    <w:rsid w:val="005533BA"/>
    <w:rsid w:val="005536C5"/>
    <w:rsid w:val="005539A1"/>
    <w:rsid w:val="005541C1"/>
    <w:rsid w:val="0055482E"/>
    <w:rsid w:val="00555022"/>
    <w:rsid w:val="005555D2"/>
    <w:rsid w:val="0055579B"/>
    <w:rsid w:val="0055579C"/>
    <w:rsid w:val="005559D1"/>
    <w:rsid w:val="00555E98"/>
    <w:rsid w:val="005561CC"/>
    <w:rsid w:val="005563E0"/>
    <w:rsid w:val="005564CA"/>
    <w:rsid w:val="00556D85"/>
    <w:rsid w:val="00556EF2"/>
    <w:rsid w:val="00556F2A"/>
    <w:rsid w:val="00557014"/>
    <w:rsid w:val="00557377"/>
    <w:rsid w:val="005574FE"/>
    <w:rsid w:val="00557B8F"/>
    <w:rsid w:val="00557CC2"/>
    <w:rsid w:val="00557CEB"/>
    <w:rsid w:val="00560103"/>
    <w:rsid w:val="005601AB"/>
    <w:rsid w:val="005609C4"/>
    <w:rsid w:val="00560D15"/>
    <w:rsid w:val="00560F65"/>
    <w:rsid w:val="005617E9"/>
    <w:rsid w:val="00561B92"/>
    <w:rsid w:val="00561CA5"/>
    <w:rsid w:val="00561E48"/>
    <w:rsid w:val="0056215D"/>
    <w:rsid w:val="00562BD5"/>
    <w:rsid w:val="00562C3C"/>
    <w:rsid w:val="00562EEE"/>
    <w:rsid w:val="00562F1D"/>
    <w:rsid w:val="0056324D"/>
    <w:rsid w:val="005633B1"/>
    <w:rsid w:val="0056350E"/>
    <w:rsid w:val="005636F8"/>
    <w:rsid w:val="00563D38"/>
    <w:rsid w:val="00563EAA"/>
    <w:rsid w:val="00563F44"/>
    <w:rsid w:val="00564811"/>
    <w:rsid w:val="005651DC"/>
    <w:rsid w:val="005658CD"/>
    <w:rsid w:val="00565ADA"/>
    <w:rsid w:val="00565AEE"/>
    <w:rsid w:val="00565CCC"/>
    <w:rsid w:val="00565F65"/>
    <w:rsid w:val="00565FEB"/>
    <w:rsid w:val="005667D2"/>
    <w:rsid w:val="005668AD"/>
    <w:rsid w:val="00566E2C"/>
    <w:rsid w:val="00567075"/>
    <w:rsid w:val="00567BA8"/>
    <w:rsid w:val="005708AD"/>
    <w:rsid w:val="00570D7D"/>
    <w:rsid w:val="0057122B"/>
    <w:rsid w:val="00571430"/>
    <w:rsid w:val="005720F4"/>
    <w:rsid w:val="0057372C"/>
    <w:rsid w:val="00573BA3"/>
    <w:rsid w:val="00573EB4"/>
    <w:rsid w:val="005749C9"/>
    <w:rsid w:val="0057542D"/>
    <w:rsid w:val="00575598"/>
    <w:rsid w:val="0057575D"/>
    <w:rsid w:val="00575A65"/>
    <w:rsid w:val="00575B4E"/>
    <w:rsid w:val="00575C75"/>
    <w:rsid w:val="00575ECF"/>
    <w:rsid w:val="0057667C"/>
    <w:rsid w:val="005766A3"/>
    <w:rsid w:val="00576A88"/>
    <w:rsid w:val="00577140"/>
    <w:rsid w:val="005775B5"/>
    <w:rsid w:val="0057768A"/>
    <w:rsid w:val="00577CA7"/>
    <w:rsid w:val="005801C6"/>
    <w:rsid w:val="0058034B"/>
    <w:rsid w:val="00580D9A"/>
    <w:rsid w:val="0058108C"/>
    <w:rsid w:val="00581156"/>
    <w:rsid w:val="00581A05"/>
    <w:rsid w:val="00581C21"/>
    <w:rsid w:val="00581D78"/>
    <w:rsid w:val="00582BD4"/>
    <w:rsid w:val="00582C39"/>
    <w:rsid w:val="00583641"/>
    <w:rsid w:val="005838D7"/>
    <w:rsid w:val="00583B40"/>
    <w:rsid w:val="00584C6C"/>
    <w:rsid w:val="0058521C"/>
    <w:rsid w:val="00585329"/>
    <w:rsid w:val="005857AA"/>
    <w:rsid w:val="00585D48"/>
    <w:rsid w:val="00585F8A"/>
    <w:rsid w:val="0058622B"/>
    <w:rsid w:val="00586C9C"/>
    <w:rsid w:val="00586EFE"/>
    <w:rsid w:val="005870BA"/>
    <w:rsid w:val="00587254"/>
    <w:rsid w:val="0059013F"/>
    <w:rsid w:val="005905E9"/>
    <w:rsid w:val="00591232"/>
    <w:rsid w:val="0059217C"/>
    <w:rsid w:val="00592748"/>
    <w:rsid w:val="00592A81"/>
    <w:rsid w:val="00592BB2"/>
    <w:rsid w:val="00593485"/>
    <w:rsid w:val="0059393C"/>
    <w:rsid w:val="00593A5E"/>
    <w:rsid w:val="00593CDC"/>
    <w:rsid w:val="00593EC7"/>
    <w:rsid w:val="005940BE"/>
    <w:rsid w:val="0059420D"/>
    <w:rsid w:val="00594D8C"/>
    <w:rsid w:val="00594DC5"/>
    <w:rsid w:val="00594F28"/>
    <w:rsid w:val="00594FB3"/>
    <w:rsid w:val="00595244"/>
    <w:rsid w:val="0059541C"/>
    <w:rsid w:val="00595517"/>
    <w:rsid w:val="005957A4"/>
    <w:rsid w:val="005962FA"/>
    <w:rsid w:val="0059662A"/>
    <w:rsid w:val="00596763"/>
    <w:rsid w:val="00597B4F"/>
    <w:rsid w:val="005A03B4"/>
    <w:rsid w:val="005A133C"/>
    <w:rsid w:val="005A1510"/>
    <w:rsid w:val="005A1588"/>
    <w:rsid w:val="005A179F"/>
    <w:rsid w:val="005A271F"/>
    <w:rsid w:val="005A2CB0"/>
    <w:rsid w:val="005A325C"/>
    <w:rsid w:val="005A4A60"/>
    <w:rsid w:val="005A4CE2"/>
    <w:rsid w:val="005A5221"/>
    <w:rsid w:val="005A57A5"/>
    <w:rsid w:val="005A59BB"/>
    <w:rsid w:val="005A5DBA"/>
    <w:rsid w:val="005A65DA"/>
    <w:rsid w:val="005A6608"/>
    <w:rsid w:val="005A7386"/>
    <w:rsid w:val="005A74F6"/>
    <w:rsid w:val="005A75E1"/>
    <w:rsid w:val="005A7BA6"/>
    <w:rsid w:val="005B05F4"/>
    <w:rsid w:val="005B0803"/>
    <w:rsid w:val="005B09B6"/>
    <w:rsid w:val="005B0E94"/>
    <w:rsid w:val="005B10A2"/>
    <w:rsid w:val="005B13E9"/>
    <w:rsid w:val="005B14DB"/>
    <w:rsid w:val="005B1DA2"/>
    <w:rsid w:val="005B1EE0"/>
    <w:rsid w:val="005B2002"/>
    <w:rsid w:val="005B20AC"/>
    <w:rsid w:val="005B21AC"/>
    <w:rsid w:val="005B2262"/>
    <w:rsid w:val="005B2821"/>
    <w:rsid w:val="005B28FA"/>
    <w:rsid w:val="005B3576"/>
    <w:rsid w:val="005B3C73"/>
    <w:rsid w:val="005B3C9D"/>
    <w:rsid w:val="005B3E4F"/>
    <w:rsid w:val="005B41E8"/>
    <w:rsid w:val="005B423D"/>
    <w:rsid w:val="005B4883"/>
    <w:rsid w:val="005B4C83"/>
    <w:rsid w:val="005B5106"/>
    <w:rsid w:val="005B55FE"/>
    <w:rsid w:val="005B57F1"/>
    <w:rsid w:val="005B5E8E"/>
    <w:rsid w:val="005B5EB9"/>
    <w:rsid w:val="005B5F60"/>
    <w:rsid w:val="005B63D8"/>
    <w:rsid w:val="005B6A87"/>
    <w:rsid w:val="005B6B43"/>
    <w:rsid w:val="005B6C4D"/>
    <w:rsid w:val="005B70D3"/>
    <w:rsid w:val="005B7413"/>
    <w:rsid w:val="005B7591"/>
    <w:rsid w:val="005B78A5"/>
    <w:rsid w:val="005B79C9"/>
    <w:rsid w:val="005C0676"/>
    <w:rsid w:val="005C0751"/>
    <w:rsid w:val="005C0BF0"/>
    <w:rsid w:val="005C1163"/>
    <w:rsid w:val="005C1A95"/>
    <w:rsid w:val="005C1B0C"/>
    <w:rsid w:val="005C3262"/>
    <w:rsid w:val="005C3593"/>
    <w:rsid w:val="005C40D0"/>
    <w:rsid w:val="005C46A8"/>
    <w:rsid w:val="005C4A5B"/>
    <w:rsid w:val="005C4B77"/>
    <w:rsid w:val="005C4D14"/>
    <w:rsid w:val="005C5676"/>
    <w:rsid w:val="005C578B"/>
    <w:rsid w:val="005C62E4"/>
    <w:rsid w:val="005C64F6"/>
    <w:rsid w:val="005C686A"/>
    <w:rsid w:val="005C6B43"/>
    <w:rsid w:val="005C74B1"/>
    <w:rsid w:val="005C76C1"/>
    <w:rsid w:val="005C7B34"/>
    <w:rsid w:val="005D007E"/>
    <w:rsid w:val="005D00B8"/>
    <w:rsid w:val="005D0448"/>
    <w:rsid w:val="005D0970"/>
    <w:rsid w:val="005D0CFC"/>
    <w:rsid w:val="005D0D11"/>
    <w:rsid w:val="005D1577"/>
    <w:rsid w:val="005D1841"/>
    <w:rsid w:val="005D184E"/>
    <w:rsid w:val="005D189F"/>
    <w:rsid w:val="005D202D"/>
    <w:rsid w:val="005D2269"/>
    <w:rsid w:val="005D2271"/>
    <w:rsid w:val="005D24C5"/>
    <w:rsid w:val="005D26FC"/>
    <w:rsid w:val="005D340E"/>
    <w:rsid w:val="005D3BC7"/>
    <w:rsid w:val="005D43BB"/>
    <w:rsid w:val="005D4C65"/>
    <w:rsid w:val="005D4D00"/>
    <w:rsid w:val="005D4EC8"/>
    <w:rsid w:val="005D5465"/>
    <w:rsid w:val="005D5A7F"/>
    <w:rsid w:val="005D5A91"/>
    <w:rsid w:val="005D5CC0"/>
    <w:rsid w:val="005D61AB"/>
    <w:rsid w:val="005D61BC"/>
    <w:rsid w:val="005D65BF"/>
    <w:rsid w:val="005D7552"/>
    <w:rsid w:val="005D75FB"/>
    <w:rsid w:val="005D77A0"/>
    <w:rsid w:val="005D78EA"/>
    <w:rsid w:val="005E0200"/>
    <w:rsid w:val="005E03C3"/>
    <w:rsid w:val="005E04B4"/>
    <w:rsid w:val="005E068B"/>
    <w:rsid w:val="005E0810"/>
    <w:rsid w:val="005E0C90"/>
    <w:rsid w:val="005E153A"/>
    <w:rsid w:val="005E1873"/>
    <w:rsid w:val="005E1D69"/>
    <w:rsid w:val="005E1E59"/>
    <w:rsid w:val="005E28A3"/>
    <w:rsid w:val="005E291C"/>
    <w:rsid w:val="005E2923"/>
    <w:rsid w:val="005E2BEC"/>
    <w:rsid w:val="005E2E17"/>
    <w:rsid w:val="005E2FD3"/>
    <w:rsid w:val="005E30CB"/>
    <w:rsid w:val="005E33CE"/>
    <w:rsid w:val="005E3773"/>
    <w:rsid w:val="005E4080"/>
    <w:rsid w:val="005E50C5"/>
    <w:rsid w:val="005E5A0B"/>
    <w:rsid w:val="005E6475"/>
    <w:rsid w:val="005E7548"/>
    <w:rsid w:val="005E78AA"/>
    <w:rsid w:val="005E7BC0"/>
    <w:rsid w:val="005F056B"/>
    <w:rsid w:val="005F08B0"/>
    <w:rsid w:val="005F09D3"/>
    <w:rsid w:val="005F0DBE"/>
    <w:rsid w:val="005F1092"/>
    <w:rsid w:val="005F115B"/>
    <w:rsid w:val="005F1229"/>
    <w:rsid w:val="005F153C"/>
    <w:rsid w:val="005F1BF9"/>
    <w:rsid w:val="005F23CE"/>
    <w:rsid w:val="005F2989"/>
    <w:rsid w:val="005F2CBE"/>
    <w:rsid w:val="005F30BD"/>
    <w:rsid w:val="005F3BBF"/>
    <w:rsid w:val="005F3CA3"/>
    <w:rsid w:val="005F3CEC"/>
    <w:rsid w:val="005F4196"/>
    <w:rsid w:val="005F41A2"/>
    <w:rsid w:val="005F42FB"/>
    <w:rsid w:val="005F49F3"/>
    <w:rsid w:val="005F49FE"/>
    <w:rsid w:val="005F4A0C"/>
    <w:rsid w:val="005F5603"/>
    <w:rsid w:val="005F5BC8"/>
    <w:rsid w:val="005F5E5F"/>
    <w:rsid w:val="005F6075"/>
    <w:rsid w:val="005F7691"/>
    <w:rsid w:val="005F778D"/>
    <w:rsid w:val="005F7C16"/>
    <w:rsid w:val="005F7EE5"/>
    <w:rsid w:val="00600846"/>
    <w:rsid w:val="0060142C"/>
    <w:rsid w:val="00601B9E"/>
    <w:rsid w:val="00601C0C"/>
    <w:rsid w:val="0060226A"/>
    <w:rsid w:val="00602282"/>
    <w:rsid w:val="0060231A"/>
    <w:rsid w:val="00602DE2"/>
    <w:rsid w:val="006030F3"/>
    <w:rsid w:val="00603A16"/>
    <w:rsid w:val="00604234"/>
    <w:rsid w:val="0060427D"/>
    <w:rsid w:val="00604DDC"/>
    <w:rsid w:val="006050A7"/>
    <w:rsid w:val="0060519B"/>
    <w:rsid w:val="0060535B"/>
    <w:rsid w:val="006055BD"/>
    <w:rsid w:val="00605852"/>
    <w:rsid w:val="00605BEB"/>
    <w:rsid w:val="00605D7F"/>
    <w:rsid w:val="00605D93"/>
    <w:rsid w:val="00605F51"/>
    <w:rsid w:val="006063CC"/>
    <w:rsid w:val="006063EF"/>
    <w:rsid w:val="00606408"/>
    <w:rsid w:val="00606607"/>
    <w:rsid w:val="0060720E"/>
    <w:rsid w:val="00607F78"/>
    <w:rsid w:val="0061002E"/>
    <w:rsid w:val="006104E8"/>
    <w:rsid w:val="00610822"/>
    <w:rsid w:val="006113EE"/>
    <w:rsid w:val="006116D9"/>
    <w:rsid w:val="00611B5C"/>
    <w:rsid w:val="00611EA5"/>
    <w:rsid w:val="006120AB"/>
    <w:rsid w:val="006124F4"/>
    <w:rsid w:val="00613232"/>
    <w:rsid w:val="006137B7"/>
    <w:rsid w:val="0061407C"/>
    <w:rsid w:val="0061408D"/>
    <w:rsid w:val="006140AD"/>
    <w:rsid w:val="00614685"/>
    <w:rsid w:val="00614841"/>
    <w:rsid w:val="00614F61"/>
    <w:rsid w:val="00614FA6"/>
    <w:rsid w:val="00615223"/>
    <w:rsid w:val="00615991"/>
    <w:rsid w:val="00615B3C"/>
    <w:rsid w:val="006165FA"/>
    <w:rsid w:val="00616CD7"/>
    <w:rsid w:val="00617145"/>
    <w:rsid w:val="0061B8E6"/>
    <w:rsid w:val="006203BE"/>
    <w:rsid w:val="006206CD"/>
    <w:rsid w:val="006208A4"/>
    <w:rsid w:val="00620C57"/>
    <w:rsid w:val="00620CF9"/>
    <w:rsid w:val="006213CF"/>
    <w:rsid w:val="00621FB1"/>
    <w:rsid w:val="006225A2"/>
    <w:rsid w:val="00622AA2"/>
    <w:rsid w:val="0062359E"/>
    <w:rsid w:val="00623670"/>
    <w:rsid w:val="006239E4"/>
    <w:rsid w:val="00623D07"/>
    <w:rsid w:val="00623E82"/>
    <w:rsid w:val="006240AD"/>
    <w:rsid w:val="006241A2"/>
    <w:rsid w:val="00624427"/>
    <w:rsid w:val="006244D6"/>
    <w:rsid w:val="0062455C"/>
    <w:rsid w:val="0062469B"/>
    <w:rsid w:val="00624A84"/>
    <w:rsid w:val="00624ADA"/>
    <w:rsid w:val="00625240"/>
    <w:rsid w:val="006258B1"/>
    <w:rsid w:val="006258F1"/>
    <w:rsid w:val="00625EB3"/>
    <w:rsid w:val="00626378"/>
    <w:rsid w:val="0062670B"/>
    <w:rsid w:val="00626C74"/>
    <w:rsid w:val="00626D29"/>
    <w:rsid w:val="006271D2"/>
    <w:rsid w:val="00627527"/>
    <w:rsid w:val="006278E2"/>
    <w:rsid w:val="00627A3F"/>
    <w:rsid w:val="00627E93"/>
    <w:rsid w:val="00627E95"/>
    <w:rsid w:val="00627F5A"/>
    <w:rsid w:val="00630206"/>
    <w:rsid w:val="006306EE"/>
    <w:rsid w:val="00630741"/>
    <w:rsid w:val="0063082A"/>
    <w:rsid w:val="00630D27"/>
    <w:rsid w:val="00630D33"/>
    <w:rsid w:val="00630E41"/>
    <w:rsid w:val="00631430"/>
    <w:rsid w:val="00631505"/>
    <w:rsid w:val="00631555"/>
    <w:rsid w:val="006318CB"/>
    <w:rsid w:val="006319AC"/>
    <w:rsid w:val="0063253A"/>
    <w:rsid w:val="006325CA"/>
    <w:rsid w:val="0063361E"/>
    <w:rsid w:val="006336E6"/>
    <w:rsid w:val="00633A96"/>
    <w:rsid w:val="00633D43"/>
    <w:rsid w:val="00634225"/>
    <w:rsid w:val="006344E9"/>
    <w:rsid w:val="006344EE"/>
    <w:rsid w:val="006348EC"/>
    <w:rsid w:val="00634C29"/>
    <w:rsid w:val="00634D0A"/>
    <w:rsid w:val="006359F3"/>
    <w:rsid w:val="00636530"/>
    <w:rsid w:val="00636C41"/>
    <w:rsid w:val="00637987"/>
    <w:rsid w:val="00637BAA"/>
    <w:rsid w:val="00637E89"/>
    <w:rsid w:val="00637EFB"/>
    <w:rsid w:val="00640119"/>
    <w:rsid w:val="0064035C"/>
    <w:rsid w:val="00640C3D"/>
    <w:rsid w:val="00641FF5"/>
    <w:rsid w:val="006427F5"/>
    <w:rsid w:val="00643399"/>
    <w:rsid w:val="0064399E"/>
    <w:rsid w:val="00643AF1"/>
    <w:rsid w:val="00643B00"/>
    <w:rsid w:val="00643BDC"/>
    <w:rsid w:val="00643E06"/>
    <w:rsid w:val="006442BD"/>
    <w:rsid w:val="006442EB"/>
    <w:rsid w:val="00644D59"/>
    <w:rsid w:val="00644FD1"/>
    <w:rsid w:val="00645305"/>
    <w:rsid w:val="00645FA2"/>
    <w:rsid w:val="0064611E"/>
    <w:rsid w:val="00646C39"/>
    <w:rsid w:val="00647B27"/>
    <w:rsid w:val="00650484"/>
    <w:rsid w:val="006506AF"/>
    <w:rsid w:val="0065074E"/>
    <w:rsid w:val="006507EC"/>
    <w:rsid w:val="0065080A"/>
    <w:rsid w:val="0065106F"/>
    <w:rsid w:val="006510FD"/>
    <w:rsid w:val="00651198"/>
    <w:rsid w:val="0065131C"/>
    <w:rsid w:val="00651324"/>
    <w:rsid w:val="006515F8"/>
    <w:rsid w:val="00651F08"/>
    <w:rsid w:val="006524B2"/>
    <w:rsid w:val="006527D4"/>
    <w:rsid w:val="00652E43"/>
    <w:rsid w:val="00652FFC"/>
    <w:rsid w:val="006534E2"/>
    <w:rsid w:val="0065367A"/>
    <w:rsid w:val="006538C8"/>
    <w:rsid w:val="00653AF9"/>
    <w:rsid w:val="00654082"/>
    <w:rsid w:val="006549F4"/>
    <w:rsid w:val="00654BDB"/>
    <w:rsid w:val="006551E1"/>
    <w:rsid w:val="00655FC3"/>
    <w:rsid w:val="00656678"/>
    <w:rsid w:val="006567DA"/>
    <w:rsid w:val="00656E92"/>
    <w:rsid w:val="00657004"/>
    <w:rsid w:val="00657459"/>
    <w:rsid w:val="00657A31"/>
    <w:rsid w:val="00657F81"/>
    <w:rsid w:val="0066012B"/>
    <w:rsid w:val="00660288"/>
    <w:rsid w:val="006616CE"/>
    <w:rsid w:val="00661877"/>
    <w:rsid w:val="00661C11"/>
    <w:rsid w:val="0066268B"/>
    <w:rsid w:val="00662EE4"/>
    <w:rsid w:val="00663642"/>
    <w:rsid w:val="0066377D"/>
    <w:rsid w:val="00663C30"/>
    <w:rsid w:val="00663D1C"/>
    <w:rsid w:val="00664288"/>
    <w:rsid w:val="00664812"/>
    <w:rsid w:val="00664ABB"/>
    <w:rsid w:val="00665021"/>
    <w:rsid w:val="00666161"/>
    <w:rsid w:val="006666D3"/>
    <w:rsid w:val="006667E2"/>
    <w:rsid w:val="0066701A"/>
    <w:rsid w:val="00667713"/>
    <w:rsid w:val="00667920"/>
    <w:rsid w:val="00667C61"/>
    <w:rsid w:val="00667F17"/>
    <w:rsid w:val="00667FE1"/>
    <w:rsid w:val="0067069A"/>
    <w:rsid w:val="00670BDC"/>
    <w:rsid w:val="006710BC"/>
    <w:rsid w:val="006717A0"/>
    <w:rsid w:val="00671904"/>
    <w:rsid w:val="00671C27"/>
    <w:rsid w:val="00671E64"/>
    <w:rsid w:val="0067211C"/>
    <w:rsid w:val="006721C9"/>
    <w:rsid w:val="0067223B"/>
    <w:rsid w:val="0067224B"/>
    <w:rsid w:val="00672943"/>
    <w:rsid w:val="006736FA"/>
    <w:rsid w:val="00673D66"/>
    <w:rsid w:val="00674D83"/>
    <w:rsid w:val="00674E62"/>
    <w:rsid w:val="0067501B"/>
    <w:rsid w:val="006750FE"/>
    <w:rsid w:val="006752FE"/>
    <w:rsid w:val="00675A39"/>
    <w:rsid w:val="00676025"/>
    <w:rsid w:val="00676316"/>
    <w:rsid w:val="006763C3"/>
    <w:rsid w:val="00676512"/>
    <w:rsid w:val="006769A3"/>
    <w:rsid w:val="00676AE1"/>
    <w:rsid w:val="00676B03"/>
    <w:rsid w:val="00676F09"/>
    <w:rsid w:val="006778F4"/>
    <w:rsid w:val="00677B97"/>
    <w:rsid w:val="00680466"/>
    <w:rsid w:val="006805C7"/>
    <w:rsid w:val="00680916"/>
    <w:rsid w:val="006809AC"/>
    <w:rsid w:val="00680C3B"/>
    <w:rsid w:val="00680E5B"/>
    <w:rsid w:val="006811B6"/>
    <w:rsid w:val="006812BF"/>
    <w:rsid w:val="006814C1"/>
    <w:rsid w:val="00681C60"/>
    <w:rsid w:val="00681F67"/>
    <w:rsid w:val="00682554"/>
    <w:rsid w:val="00682CD6"/>
    <w:rsid w:val="00682E80"/>
    <w:rsid w:val="00683634"/>
    <w:rsid w:val="0068387E"/>
    <w:rsid w:val="0068387F"/>
    <w:rsid w:val="00683C22"/>
    <w:rsid w:val="006844BB"/>
    <w:rsid w:val="00684AD5"/>
    <w:rsid w:val="006851CE"/>
    <w:rsid w:val="0068551C"/>
    <w:rsid w:val="00685E2E"/>
    <w:rsid w:val="00685FF9"/>
    <w:rsid w:val="006867B0"/>
    <w:rsid w:val="00687618"/>
    <w:rsid w:val="00687995"/>
    <w:rsid w:val="00687C63"/>
    <w:rsid w:val="00687CE8"/>
    <w:rsid w:val="00687EDB"/>
    <w:rsid w:val="006907E9"/>
    <w:rsid w:val="006909A3"/>
    <w:rsid w:val="00690C24"/>
    <w:rsid w:val="00691213"/>
    <w:rsid w:val="00691D16"/>
    <w:rsid w:val="00691EF2"/>
    <w:rsid w:val="00691FFC"/>
    <w:rsid w:val="00692223"/>
    <w:rsid w:val="00692E68"/>
    <w:rsid w:val="00693005"/>
    <w:rsid w:val="00693314"/>
    <w:rsid w:val="0069347F"/>
    <w:rsid w:val="00693617"/>
    <w:rsid w:val="00693A9C"/>
    <w:rsid w:val="00693E3C"/>
    <w:rsid w:val="00694CB4"/>
    <w:rsid w:val="00694D27"/>
    <w:rsid w:val="006951B4"/>
    <w:rsid w:val="006953B1"/>
    <w:rsid w:val="006954A6"/>
    <w:rsid w:val="00695B57"/>
    <w:rsid w:val="00695BB4"/>
    <w:rsid w:val="00696390"/>
    <w:rsid w:val="006965DE"/>
    <w:rsid w:val="00697355"/>
    <w:rsid w:val="00697C32"/>
    <w:rsid w:val="00697D16"/>
    <w:rsid w:val="006A0D9C"/>
    <w:rsid w:val="006A0F3F"/>
    <w:rsid w:val="006A1EE2"/>
    <w:rsid w:val="006A24B2"/>
    <w:rsid w:val="006A285D"/>
    <w:rsid w:val="006A2AE6"/>
    <w:rsid w:val="006A340C"/>
    <w:rsid w:val="006A3733"/>
    <w:rsid w:val="006A37C0"/>
    <w:rsid w:val="006A37D3"/>
    <w:rsid w:val="006A3897"/>
    <w:rsid w:val="006A3C34"/>
    <w:rsid w:val="006A42D5"/>
    <w:rsid w:val="006A4322"/>
    <w:rsid w:val="006A4DC2"/>
    <w:rsid w:val="006A5014"/>
    <w:rsid w:val="006A630F"/>
    <w:rsid w:val="006A692D"/>
    <w:rsid w:val="006A6F61"/>
    <w:rsid w:val="006A6F90"/>
    <w:rsid w:val="006A7A7D"/>
    <w:rsid w:val="006B01A3"/>
    <w:rsid w:val="006B1232"/>
    <w:rsid w:val="006B1554"/>
    <w:rsid w:val="006B15B2"/>
    <w:rsid w:val="006B193A"/>
    <w:rsid w:val="006B1F89"/>
    <w:rsid w:val="006B25A2"/>
    <w:rsid w:val="006B28F6"/>
    <w:rsid w:val="006B2A07"/>
    <w:rsid w:val="006B2F67"/>
    <w:rsid w:val="006B33B5"/>
    <w:rsid w:val="006B3CF4"/>
    <w:rsid w:val="006B3ECD"/>
    <w:rsid w:val="006B42FD"/>
    <w:rsid w:val="006B4432"/>
    <w:rsid w:val="006B45C2"/>
    <w:rsid w:val="006B4730"/>
    <w:rsid w:val="006B4884"/>
    <w:rsid w:val="006B559E"/>
    <w:rsid w:val="006B568D"/>
    <w:rsid w:val="006B56BC"/>
    <w:rsid w:val="006B58CC"/>
    <w:rsid w:val="006B5F08"/>
    <w:rsid w:val="006B62B3"/>
    <w:rsid w:val="006B62E1"/>
    <w:rsid w:val="006B739B"/>
    <w:rsid w:val="006B7A67"/>
    <w:rsid w:val="006B7B84"/>
    <w:rsid w:val="006B7C14"/>
    <w:rsid w:val="006B7C15"/>
    <w:rsid w:val="006B7CDC"/>
    <w:rsid w:val="006C018B"/>
    <w:rsid w:val="006C01EF"/>
    <w:rsid w:val="006C02B4"/>
    <w:rsid w:val="006C0BB6"/>
    <w:rsid w:val="006C0DED"/>
    <w:rsid w:val="006C0E54"/>
    <w:rsid w:val="006C20FB"/>
    <w:rsid w:val="006C2359"/>
    <w:rsid w:val="006C24FD"/>
    <w:rsid w:val="006C2C73"/>
    <w:rsid w:val="006C3003"/>
    <w:rsid w:val="006C359A"/>
    <w:rsid w:val="006C3E2D"/>
    <w:rsid w:val="006C422C"/>
    <w:rsid w:val="006C427E"/>
    <w:rsid w:val="006C4DF1"/>
    <w:rsid w:val="006C4E8D"/>
    <w:rsid w:val="006C6A72"/>
    <w:rsid w:val="006C74A0"/>
    <w:rsid w:val="006C768E"/>
    <w:rsid w:val="006C76DE"/>
    <w:rsid w:val="006C7DA8"/>
    <w:rsid w:val="006C7F3B"/>
    <w:rsid w:val="006D01D9"/>
    <w:rsid w:val="006D054C"/>
    <w:rsid w:val="006D0855"/>
    <w:rsid w:val="006D0920"/>
    <w:rsid w:val="006D0C8A"/>
    <w:rsid w:val="006D0DE8"/>
    <w:rsid w:val="006D1160"/>
    <w:rsid w:val="006D11B2"/>
    <w:rsid w:val="006D12AA"/>
    <w:rsid w:val="006D1525"/>
    <w:rsid w:val="006D1653"/>
    <w:rsid w:val="006D1878"/>
    <w:rsid w:val="006D22A7"/>
    <w:rsid w:val="006D27A7"/>
    <w:rsid w:val="006D27AA"/>
    <w:rsid w:val="006D3C35"/>
    <w:rsid w:val="006D3D19"/>
    <w:rsid w:val="006D456B"/>
    <w:rsid w:val="006D4BBE"/>
    <w:rsid w:val="006D4C13"/>
    <w:rsid w:val="006D4C63"/>
    <w:rsid w:val="006D54B9"/>
    <w:rsid w:val="006D5539"/>
    <w:rsid w:val="006D5B8B"/>
    <w:rsid w:val="006D606F"/>
    <w:rsid w:val="006D616D"/>
    <w:rsid w:val="006D67B8"/>
    <w:rsid w:val="006D6A6E"/>
    <w:rsid w:val="006D6F5B"/>
    <w:rsid w:val="006D707A"/>
    <w:rsid w:val="006D7D66"/>
    <w:rsid w:val="006E0C2A"/>
    <w:rsid w:val="006E14D0"/>
    <w:rsid w:val="006E1B2A"/>
    <w:rsid w:val="006E1DBD"/>
    <w:rsid w:val="006E2011"/>
    <w:rsid w:val="006E23A9"/>
    <w:rsid w:val="006E23BE"/>
    <w:rsid w:val="006E24D4"/>
    <w:rsid w:val="006E2A87"/>
    <w:rsid w:val="006E2F77"/>
    <w:rsid w:val="006E306B"/>
    <w:rsid w:val="006E3208"/>
    <w:rsid w:val="006E324D"/>
    <w:rsid w:val="006E3440"/>
    <w:rsid w:val="006E3808"/>
    <w:rsid w:val="006E3CC9"/>
    <w:rsid w:val="006E3DF9"/>
    <w:rsid w:val="006E46FF"/>
    <w:rsid w:val="006E49C3"/>
    <w:rsid w:val="006E4AB9"/>
    <w:rsid w:val="006E4B1C"/>
    <w:rsid w:val="006E5043"/>
    <w:rsid w:val="006E5226"/>
    <w:rsid w:val="006E5A66"/>
    <w:rsid w:val="006E63DD"/>
    <w:rsid w:val="006E650E"/>
    <w:rsid w:val="006E6B7F"/>
    <w:rsid w:val="006E6C09"/>
    <w:rsid w:val="006E6CAB"/>
    <w:rsid w:val="006E6D4C"/>
    <w:rsid w:val="006E6EEC"/>
    <w:rsid w:val="006E724D"/>
    <w:rsid w:val="006F0819"/>
    <w:rsid w:val="006F1C57"/>
    <w:rsid w:val="006F1F8D"/>
    <w:rsid w:val="006F215D"/>
    <w:rsid w:val="006F22A0"/>
    <w:rsid w:val="006F22D3"/>
    <w:rsid w:val="006F2499"/>
    <w:rsid w:val="006F267B"/>
    <w:rsid w:val="006F2A68"/>
    <w:rsid w:val="006F2D40"/>
    <w:rsid w:val="006F31F6"/>
    <w:rsid w:val="006F32C7"/>
    <w:rsid w:val="006F35DA"/>
    <w:rsid w:val="006F3820"/>
    <w:rsid w:val="006F420B"/>
    <w:rsid w:val="006F4906"/>
    <w:rsid w:val="006F51F6"/>
    <w:rsid w:val="006F592A"/>
    <w:rsid w:val="006F609E"/>
    <w:rsid w:val="006F6202"/>
    <w:rsid w:val="006F6414"/>
    <w:rsid w:val="006F6B1E"/>
    <w:rsid w:val="006F6DB6"/>
    <w:rsid w:val="0070002E"/>
    <w:rsid w:val="00700241"/>
    <w:rsid w:val="00700475"/>
    <w:rsid w:val="00700726"/>
    <w:rsid w:val="00700F42"/>
    <w:rsid w:val="00701162"/>
    <w:rsid w:val="00701305"/>
    <w:rsid w:val="00701D4D"/>
    <w:rsid w:val="00702208"/>
    <w:rsid w:val="007023C1"/>
    <w:rsid w:val="00702A5F"/>
    <w:rsid w:val="00704564"/>
    <w:rsid w:val="0070480A"/>
    <w:rsid w:val="00704A8F"/>
    <w:rsid w:val="007058AA"/>
    <w:rsid w:val="00705ACD"/>
    <w:rsid w:val="00705CE1"/>
    <w:rsid w:val="00706384"/>
    <w:rsid w:val="00706FB7"/>
    <w:rsid w:val="00707000"/>
    <w:rsid w:val="00707150"/>
    <w:rsid w:val="00707422"/>
    <w:rsid w:val="00710955"/>
    <w:rsid w:val="00710E63"/>
    <w:rsid w:val="00710EEF"/>
    <w:rsid w:val="00712014"/>
    <w:rsid w:val="00712051"/>
    <w:rsid w:val="00712123"/>
    <w:rsid w:val="00712A56"/>
    <w:rsid w:val="007136A9"/>
    <w:rsid w:val="0071380F"/>
    <w:rsid w:val="00713AA3"/>
    <w:rsid w:val="00713EAD"/>
    <w:rsid w:val="007142FE"/>
    <w:rsid w:val="00714BCD"/>
    <w:rsid w:val="007155B5"/>
    <w:rsid w:val="00715CA6"/>
    <w:rsid w:val="00715D29"/>
    <w:rsid w:val="00716370"/>
    <w:rsid w:val="007167C3"/>
    <w:rsid w:val="00716B80"/>
    <w:rsid w:val="00716C12"/>
    <w:rsid w:val="00716CB1"/>
    <w:rsid w:val="00716F1B"/>
    <w:rsid w:val="00716FFC"/>
    <w:rsid w:val="007174A0"/>
    <w:rsid w:val="007175E2"/>
    <w:rsid w:val="00717DC8"/>
    <w:rsid w:val="00720064"/>
    <w:rsid w:val="0072072F"/>
    <w:rsid w:val="00720881"/>
    <w:rsid w:val="00720D40"/>
    <w:rsid w:val="00720EA4"/>
    <w:rsid w:val="0072138C"/>
    <w:rsid w:val="007216E3"/>
    <w:rsid w:val="0072176B"/>
    <w:rsid w:val="00721B59"/>
    <w:rsid w:val="00721DB6"/>
    <w:rsid w:val="0072220A"/>
    <w:rsid w:val="0072233A"/>
    <w:rsid w:val="00722D6D"/>
    <w:rsid w:val="0072384D"/>
    <w:rsid w:val="00723EC4"/>
    <w:rsid w:val="00724790"/>
    <w:rsid w:val="007247F5"/>
    <w:rsid w:val="00725328"/>
    <w:rsid w:val="007253ED"/>
    <w:rsid w:val="00725440"/>
    <w:rsid w:val="007255A3"/>
    <w:rsid w:val="0072610E"/>
    <w:rsid w:val="00726404"/>
    <w:rsid w:val="0072644F"/>
    <w:rsid w:val="007267BF"/>
    <w:rsid w:val="00726CD6"/>
    <w:rsid w:val="00726D81"/>
    <w:rsid w:val="00726F9C"/>
    <w:rsid w:val="007273A9"/>
    <w:rsid w:val="0072751F"/>
    <w:rsid w:val="0072772C"/>
    <w:rsid w:val="007305C6"/>
    <w:rsid w:val="0073076A"/>
    <w:rsid w:val="00730A50"/>
    <w:rsid w:val="0073147F"/>
    <w:rsid w:val="00731483"/>
    <w:rsid w:val="007317B6"/>
    <w:rsid w:val="007320F1"/>
    <w:rsid w:val="00732385"/>
    <w:rsid w:val="0073278C"/>
    <w:rsid w:val="00732A34"/>
    <w:rsid w:val="00732D40"/>
    <w:rsid w:val="00733511"/>
    <w:rsid w:val="007339DC"/>
    <w:rsid w:val="00733AE1"/>
    <w:rsid w:val="00733F70"/>
    <w:rsid w:val="00733FE0"/>
    <w:rsid w:val="00734109"/>
    <w:rsid w:val="00734DFC"/>
    <w:rsid w:val="00735117"/>
    <w:rsid w:val="00736129"/>
    <w:rsid w:val="007363C8"/>
    <w:rsid w:val="007363DA"/>
    <w:rsid w:val="007367C3"/>
    <w:rsid w:val="007368F1"/>
    <w:rsid w:val="007375F4"/>
    <w:rsid w:val="007378DC"/>
    <w:rsid w:val="0073795F"/>
    <w:rsid w:val="00737BB7"/>
    <w:rsid w:val="00740177"/>
    <w:rsid w:val="00740405"/>
    <w:rsid w:val="00740A96"/>
    <w:rsid w:val="00741049"/>
    <w:rsid w:val="00741576"/>
    <w:rsid w:val="0074199A"/>
    <w:rsid w:val="00741DF9"/>
    <w:rsid w:val="007422BA"/>
    <w:rsid w:val="0074258C"/>
    <w:rsid w:val="00742D4E"/>
    <w:rsid w:val="00742E00"/>
    <w:rsid w:val="00743A68"/>
    <w:rsid w:val="00743B9A"/>
    <w:rsid w:val="00743F5E"/>
    <w:rsid w:val="00744001"/>
    <w:rsid w:val="007449A8"/>
    <w:rsid w:val="00744B51"/>
    <w:rsid w:val="007450FE"/>
    <w:rsid w:val="0074527B"/>
    <w:rsid w:val="007458C1"/>
    <w:rsid w:val="007461E2"/>
    <w:rsid w:val="007462DA"/>
    <w:rsid w:val="007468A9"/>
    <w:rsid w:val="00746C79"/>
    <w:rsid w:val="007476E1"/>
    <w:rsid w:val="007504D0"/>
    <w:rsid w:val="0075085C"/>
    <w:rsid w:val="00750FE0"/>
    <w:rsid w:val="0075113E"/>
    <w:rsid w:val="00751204"/>
    <w:rsid w:val="00751453"/>
    <w:rsid w:val="007514A4"/>
    <w:rsid w:val="007517DE"/>
    <w:rsid w:val="0075195C"/>
    <w:rsid w:val="007519C8"/>
    <w:rsid w:val="00751A9E"/>
    <w:rsid w:val="00751CDD"/>
    <w:rsid w:val="007521ED"/>
    <w:rsid w:val="00752307"/>
    <w:rsid w:val="00753CC1"/>
    <w:rsid w:val="007545A8"/>
    <w:rsid w:val="007547BB"/>
    <w:rsid w:val="00754DEB"/>
    <w:rsid w:val="007558A6"/>
    <w:rsid w:val="00755CA6"/>
    <w:rsid w:val="0075662A"/>
    <w:rsid w:val="00756B0C"/>
    <w:rsid w:val="00756BB4"/>
    <w:rsid w:val="00757019"/>
    <w:rsid w:val="00757330"/>
    <w:rsid w:val="00757481"/>
    <w:rsid w:val="00757882"/>
    <w:rsid w:val="00757FC7"/>
    <w:rsid w:val="00760067"/>
    <w:rsid w:val="00760C7D"/>
    <w:rsid w:val="00761732"/>
    <w:rsid w:val="007618F7"/>
    <w:rsid w:val="0076236E"/>
    <w:rsid w:val="00762598"/>
    <w:rsid w:val="00762D1F"/>
    <w:rsid w:val="00762DC3"/>
    <w:rsid w:val="0076313D"/>
    <w:rsid w:val="0076328B"/>
    <w:rsid w:val="00763A1D"/>
    <w:rsid w:val="00763AA2"/>
    <w:rsid w:val="00763B69"/>
    <w:rsid w:val="00763D6D"/>
    <w:rsid w:val="00764198"/>
    <w:rsid w:val="007644A4"/>
    <w:rsid w:val="00764D88"/>
    <w:rsid w:val="0076510C"/>
    <w:rsid w:val="00765C67"/>
    <w:rsid w:val="007668D8"/>
    <w:rsid w:val="00766A23"/>
    <w:rsid w:val="00767240"/>
    <w:rsid w:val="00767524"/>
    <w:rsid w:val="00767848"/>
    <w:rsid w:val="007678DD"/>
    <w:rsid w:val="007678FB"/>
    <w:rsid w:val="00767F8D"/>
    <w:rsid w:val="00770A9F"/>
    <w:rsid w:val="00770D0C"/>
    <w:rsid w:val="007714AC"/>
    <w:rsid w:val="00771ADB"/>
    <w:rsid w:val="00771E57"/>
    <w:rsid w:val="00771E85"/>
    <w:rsid w:val="00772D12"/>
    <w:rsid w:val="00773684"/>
    <w:rsid w:val="0077374C"/>
    <w:rsid w:val="007744BF"/>
    <w:rsid w:val="00774561"/>
    <w:rsid w:val="00774888"/>
    <w:rsid w:val="007749F9"/>
    <w:rsid w:val="00775040"/>
    <w:rsid w:val="0077544A"/>
    <w:rsid w:val="00775680"/>
    <w:rsid w:val="00775730"/>
    <w:rsid w:val="00775919"/>
    <w:rsid w:val="00776072"/>
    <w:rsid w:val="0077669B"/>
    <w:rsid w:val="0077673A"/>
    <w:rsid w:val="0077681A"/>
    <w:rsid w:val="00776AA8"/>
    <w:rsid w:val="007777B0"/>
    <w:rsid w:val="00777E4E"/>
    <w:rsid w:val="00777F92"/>
    <w:rsid w:val="00780246"/>
    <w:rsid w:val="0078064A"/>
    <w:rsid w:val="0078073D"/>
    <w:rsid w:val="007808AB"/>
    <w:rsid w:val="00780A56"/>
    <w:rsid w:val="00780FE5"/>
    <w:rsid w:val="007810F2"/>
    <w:rsid w:val="007814AD"/>
    <w:rsid w:val="007816BE"/>
    <w:rsid w:val="0078175E"/>
    <w:rsid w:val="00781C32"/>
    <w:rsid w:val="007826A7"/>
    <w:rsid w:val="00782A5C"/>
    <w:rsid w:val="00782D3B"/>
    <w:rsid w:val="0078324F"/>
    <w:rsid w:val="00783C1F"/>
    <w:rsid w:val="00783DB6"/>
    <w:rsid w:val="00783E7B"/>
    <w:rsid w:val="00784097"/>
    <w:rsid w:val="0078475F"/>
    <w:rsid w:val="007847D1"/>
    <w:rsid w:val="007853CA"/>
    <w:rsid w:val="007858FF"/>
    <w:rsid w:val="0078599D"/>
    <w:rsid w:val="007859C9"/>
    <w:rsid w:val="007862D0"/>
    <w:rsid w:val="00786442"/>
    <w:rsid w:val="007869AB"/>
    <w:rsid w:val="00787C17"/>
    <w:rsid w:val="00787D3A"/>
    <w:rsid w:val="0079011B"/>
    <w:rsid w:val="00792387"/>
    <w:rsid w:val="007930EB"/>
    <w:rsid w:val="0079320E"/>
    <w:rsid w:val="00793213"/>
    <w:rsid w:val="007933C5"/>
    <w:rsid w:val="00793451"/>
    <w:rsid w:val="00793551"/>
    <w:rsid w:val="007945C0"/>
    <w:rsid w:val="00794A65"/>
    <w:rsid w:val="00794BAF"/>
    <w:rsid w:val="00794BF3"/>
    <w:rsid w:val="00794D28"/>
    <w:rsid w:val="0079606E"/>
    <w:rsid w:val="00796223"/>
    <w:rsid w:val="0079683F"/>
    <w:rsid w:val="007969DD"/>
    <w:rsid w:val="00796E5C"/>
    <w:rsid w:val="0079779C"/>
    <w:rsid w:val="00797D13"/>
    <w:rsid w:val="007A02ED"/>
    <w:rsid w:val="007A0C95"/>
    <w:rsid w:val="007A1011"/>
    <w:rsid w:val="007A197B"/>
    <w:rsid w:val="007A1A27"/>
    <w:rsid w:val="007A1BD1"/>
    <w:rsid w:val="007A23EA"/>
    <w:rsid w:val="007A275F"/>
    <w:rsid w:val="007A282D"/>
    <w:rsid w:val="007A284F"/>
    <w:rsid w:val="007A28C1"/>
    <w:rsid w:val="007A31B0"/>
    <w:rsid w:val="007A3364"/>
    <w:rsid w:val="007A39D6"/>
    <w:rsid w:val="007A3B90"/>
    <w:rsid w:val="007A3C06"/>
    <w:rsid w:val="007A4105"/>
    <w:rsid w:val="007A430E"/>
    <w:rsid w:val="007A44B1"/>
    <w:rsid w:val="007A49A9"/>
    <w:rsid w:val="007A4AA2"/>
    <w:rsid w:val="007A4C14"/>
    <w:rsid w:val="007A4D8A"/>
    <w:rsid w:val="007A5257"/>
    <w:rsid w:val="007A531C"/>
    <w:rsid w:val="007A5428"/>
    <w:rsid w:val="007A5483"/>
    <w:rsid w:val="007A5887"/>
    <w:rsid w:val="007A5AF7"/>
    <w:rsid w:val="007A5EE2"/>
    <w:rsid w:val="007A6868"/>
    <w:rsid w:val="007A74D3"/>
    <w:rsid w:val="007A7E20"/>
    <w:rsid w:val="007A7E4D"/>
    <w:rsid w:val="007B08F5"/>
    <w:rsid w:val="007B091D"/>
    <w:rsid w:val="007B0DE6"/>
    <w:rsid w:val="007B0E99"/>
    <w:rsid w:val="007B11EC"/>
    <w:rsid w:val="007B1365"/>
    <w:rsid w:val="007B1623"/>
    <w:rsid w:val="007B18B1"/>
    <w:rsid w:val="007B1A0B"/>
    <w:rsid w:val="007B20CB"/>
    <w:rsid w:val="007B2669"/>
    <w:rsid w:val="007B2C5D"/>
    <w:rsid w:val="007B36E2"/>
    <w:rsid w:val="007B37D3"/>
    <w:rsid w:val="007B4711"/>
    <w:rsid w:val="007B487B"/>
    <w:rsid w:val="007B4882"/>
    <w:rsid w:val="007B5296"/>
    <w:rsid w:val="007B585E"/>
    <w:rsid w:val="007B5F38"/>
    <w:rsid w:val="007B64F6"/>
    <w:rsid w:val="007B6541"/>
    <w:rsid w:val="007B6BB5"/>
    <w:rsid w:val="007B6FD3"/>
    <w:rsid w:val="007B6FF0"/>
    <w:rsid w:val="007B7854"/>
    <w:rsid w:val="007C032D"/>
    <w:rsid w:val="007C087A"/>
    <w:rsid w:val="007C0E07"/>
    <w:rsid w:val="007C137C"/>
    <w:rsid w:val="007C1420"/>
    <w:rsid w:val="007C2614"/>
    <w:rsid w:val="007C2938"/>
    <w:rsid w:val="007C29D0"/>
    <w:rsid w:val="007C2A91"/>
    <w:rsid w:val="007C31E0"/>
    <w:rsid w:val="007C33EF"/>
    <w:rsid w:val="007C3C3A"/>
    <w:rsid w:val="007C3C76"/>
    <w:rsid w:val="007C4666"/>
    <w:rsid w:val="007C46DD"/>
    <w:rsid w:val="007C4748"/>
    <w:rsid w:val="007C48B0"/>
    <w:rsid w:val="007C497E"/>
    <w:rsid w:val="007C4987"/>
    <w:rsid w:val="007C4B66"/>
    <w:rsid w:val="007C4EA2"/>
    <w:rsid w:val="007C5418"/>
    <w:rsid w:val="007C55AB"/>
    <w:rsid w:val="007C5676"/>
    <w:rsid w:val="007C5955"/>
    <w:rsid w:val="007C5E6C"/>
    <w:rsid w:val="007C6659"/>
    <w:rsid w:val="007C6E7D"/>
    <w:rsid w:val="007C715A"/>
    <w:rsid w:val="007D03DC"/>
    <w:rsid w:val="007D0F41"/>
    <w:rsid w:val="007D1500"/>
    <w:rsid w:val="007D169F"/>
    <w:rsid w:val="007D1BEE"/>
    <w:rsid w:val="007D1DF5"/>
    <w:rsid w:val="007D1FD1"/>
    <w:rsid w:val="007D243C"/>
    <w:rsid w:val="007D2738"/>
    <w:rsid w:val="007D2806"/>
    <w:rsid w:val="007D2CD1"/>
    <w:rsid w:val="007D3945"/>
    <w:rsid w:val="007D3DD7"/>
    <w:rsid w:val="007D490D"/>
    <w:rsid w:val="007D4FCB"/>
    <w:rsid w:val="007D5375"/>
    <w:rsid w:val="007D5548"/>
    <w:rsid w:val="007D559D"/>
    <w:rsid w:val="007D6027"/>
    <w:rsid w:val="007D60D5"/>
    <w:rsid w:val="007D62AB"/>
    <w:rsid w:val="007D65B6"/>
    <w:rsid w:val="007D6747"/>
    <w:rsid w:val="007D72A9"/>
    <w:rsid w:val="007D7613"/>
    <w:rsid w:val="007D76EE"/>
    <w:rsid w:val="007D78A4"/>
    <w:rsid w:val="007E000B"/>
    <w:rsid w:val="007E0282"/>
    <w:rsid w:val="007E0EE7"/>
    <w:rsid w:val="007E0F8C"/>
    <w:rsid w:val="007E10DD"/>
    <w:rsid w:val="007E1413"/>
    <w:rsid w:val="007E17D4"/>
    <w:rsid w:val="007E1B47"/>
    <w:rsid w:val="007E1E65"/>
    <w:rsid w:val="007E238E"/>
    <w:rsid w:val="007E26C6"/>
    <w:rsid w:val="007E27C0"/>
    <w:rsid w:val="007E36AC"/>
    <w:rsid w:val="007E3700"/>
    <w:rsid w:val="007E3B89"/>
    <w:rsid w:val="007E3BDF"/>
    <w:rsid w:val="007E3D90"/>
    <w:rsid w:val="007E3FE1"/>
    <w:rsid w:val="007E47D9"/>
    <w:rsid w:val="007E5131"/>
    <w:rsid w:val="007E58C4"/>
    <w:rsid w:val="007E6CE1"/>
    <w:rsid w:val="007E7696"/>
    <w:rsid w:val="007E7775"/>
    <w:rsid w:val="007E778B"/>
    <w:rsid w:val="007E7A41"/>
    <w:rsid w:val="007F0A6E"/>
    <w:rsid w:val="007F103B"/>
    <w:rsid w:val="007F13C8"/>
    <w:rsid w:val="007F167A"/>
    <w:rsid w:val="007F171C"/>
    <w:rsid w:val="007F1CF9"/>
    <w:rsid w:val="007F1E79"/>
    <w:rsid w:val="007F2274"/>
    <w:rsid w:val="007F3453"/>
    <w:rsid w:val="007F361F"/>
    <w:rsid w:val="007F3785"/>
    <w:rsid w:val="007F4574"/>
    <w:rsid w:val="007F4FD0"/>
    <w:rsid w:val="007F524F"/>
    <w:rsid w:val="007F59C9"/>
    <w:rsid w:val="007F5C63"/>
    <w:rsid w:val="007F5D07"/>
    <w:rsid w:val="007F5DE2"/>
    <w:rsid w:val="007F6121"/>
    <w:rsid w:val="007F6296"/>
    <w:rsid w:val="007F6D57"/>
    <w:rsid w:val="007F70AB"/>
    <w:rsid w:val="007F70B5"/>
    <w:rsid w:val="007F7209"/>
    <w:rsid w:val="007F750F"/>
    <w:rsid w:val="007F7B84"/>
    <w:rsid w:val="00800307"/>
    <w:rsid w:val="008008C0"/>
    <w:rsid w:val="008016FD"/>
    <w:rsid w:val="00802BA0"/>
    <w:rsid w:val="00802F35"/>
    <w:rsid w:val="00802F45"/>
    <w:rsid w:val="0080314C"/>
    <w:rsid w:val="00803236"/>
    <w:rsid w:val="00805263"/>
    <w:rsid w:val="00806517"/>
    <w:rsid w:val="008069BD"/>
    <w:rsid w:val="00806D8E"/>
    <w:rsid w:val="00806FDA"/>
    <w:rsid w:val="0080727A"/>
    <w:rsid w:val="00807F3E"/>
    <w:rsid w:val="00810170"/>
    <w:rsid w:val="00810E92"/>
    <w:rsid w:val="0081153F"/>
    <w:rsid w:val="00811D57"/>
    <w:rsid w:val="00811E18"/>
    <w:rsid w:val="0081297F"/>
    <w:rsid w:val="008129B6"/>
    <w:rsid w:val="008132ED"/>
    <w:rsid w:val="008135D7"/>
    <w:rsid w:val="00813923"/>
    <w:rsid w:val="00813F90"/>
    <w:rsid w:val="008140FF"/>
    <w:rsid w:val="008145EF"/>
    <w:rsid w:val="008147AF"/>
    <w:rsid w:val="008149DE"/>
    <w:rsid w:val="00814A3B"/>
    <w:rsid w:val="00814B06"/>
    <w:rsid w:val="00814D9B"/>
    <w:rsid w:val="00814F01"/>
    <w:rsid w:val="00815289"/>
    <w:rsid w:val="0081553F"/>
    <w:rsid w:val="0081601A"/>
    <w:rsid w:val="0081624A"/>
    <w:rsid w:val="008165F8"/>
    <w:rsid w:val="00816BB2"/>
    <w:rsid w:val="008173AA"/>
    <w:rsid w:val="0081755B"/>
    <w:rsid w:val="00817B03"/>
    <w:rsid w:val="00817B8A"/>
    <w:rsid w:val="00817DC7"/>
    <w:rsid w:val="00817FDB"/>
    <w:rsid w:val="008204FF"/>
    <w:rsid w:val="0082066D"/>
    <w:rsid w:val="008209C6"/>
    <w:rsid w:val="00820A00"/>
    <w:rsid w:val="00820D7E"/>
    <w:rsid w:val="0082108C"/>
    <w:rsid w:val="00821519"/>
    <w:rsid w:val="008218CB"/>
    <w:rsid w:val="00821D11"/>
    <w:rsid w:val="00822302"/>
    <w:rsid w:val="00822CBB"/>
    <w:rsid w:val="00823085"/>
    <w:rsid w:val="00823147"/>
    <w:rsid w:val="008235AE"/>
    <w:rsid w:val="0082396C"/>
    <w:rsid w:val="00823EFD"/>
    <w:rsid w:val="008240C6"/>
    <w:rsid w:val="0082421E"/>
    <w:rsid w:val="00825389"/>
    <w:rsid w:val="00825451"/>
    <w:rsid w:val="00825651"/>
    <w:rsid w:val="00825CFE"/>
    <w:rsid w:val="008266F4"/>
    <w:rsid w:val="008267CE"/>
    <w:rsid w:val="0082681F"/>
    <w:rsid w:val="008270B6"/>
    <w:rsid w:val="008301C7"/>
    <w:rsid w:val="008307B4"/>
    <w:rsid w:val="00830D91"/>
    <w:rsid w:val="00830ECE"/>
    <w:rsid w:val="008310C3"/>
    <w:rsid w:val="00831294"/>
    <w:rsid w:val="008317FC"/>
    <w:rsid w:val="008318A5"/>
    <w:rsid w:val="00831A63"/>
    <w:rsid w:val="00831B79"/>
    <w:rsid w:val="0083254E"/>
    <w:rsid w:val="00832698"/>
    <w:rsid w:val="00832973"/>
    <w:rsid w:val="00832CC2"/>
    <w:rsid w:val="008332FC"/>
    <w:rsid w:val="0083338E"/>
    <w:rsid w:val="00833A5C"/>
    <w:rsid w:val="00834992"/>
    <w:rsid w:val="00834B48"/>
    <w:rsid w:val="00834BE5"/>
    <w:rsid w:val="00834C0D"/>
    <w:rsid w:val="00834C7F"/>
    <w:rsid w:val="00834FBC"/>
    <w:rsid w:val="008358B0"/>
    <w:rsid w:val="00835D90"/>
    <w:rsid w:val="00836134"/>
    <w:rsid w:val="00836360"/>
    <w:rsid w:val="00836EE3"/>
    <w:rsid w:val="008377CF"/>
    <w:rsid w:val="00837898"/>
    <w:rsid w:val="00837B15"/>
    <w:rsid w:val="00837BF1"/>
    <w:rsid w:val="00840219"/>
    <w:rsid w:val="00840347"/>
    <w:rsid w:val="0084052A"/>
    <w:rsid w:val="008405D7"/>
    <w:rsid w:val="00840D91"/>
    <w:rsid w:val="00841871"/>
    <w:rsid w:val="00841EB8"/>
    <w:rsid w:val="008421E1"/>
    <w:rsid w:val="0084305E"/>
    <w:rsid w:val="00843106"/>
    <w:rsid w:val="008436ED"/>
    <w:rsid w:val="00843D42"/>
    <w:rsid w:val="0084471A"/>
    <w:rsid w:val="00845281"/>
    <w:rsid w:val="0084535B"/>
    <w:rsid w:val="00845AE0"/>
    <w:rsid w:val="0084610E"/>
    <w:rsid w:val="0084614D"/>
    <w:rsid w:val="00846479"/>
    <w:rsid w:val="0084658D"/>
    <w:rsid w:val="00846955"/>
    <w:rsid w:val="00846BF7"/>
    <w:rsid w:val="008475BD"/>
    <w:rsid w:val="00847672"/>
    <w:rsid w:val="008476D5"/>
    <w:rsid w:val="00847B02"/>
    <w:rsid w:val="00847D50"/>
    <w:rsid w:val="00847E75"/>
    <w:rsid w:val="00850398"/>
    <w:rsid w:val="008506A6"/>
    <w:rsid w:val="008507ED"/>
    <w:rsid w:val="008508A2"/>
    <w:rsid w:val="00850D40"/>
    <w:rsid w:val="008511D0"/>
    <w:rsid w:val="008518CD"/>
    <w:rsid w:val="00851A1D"/>
    <w:rsid w:val="00852D54"/>
    <w:rsid w:val="00852F78"/>
    <w:rsid w:val="008530BF"/>
    <w:rsid w:val="008536E6"/>
    <w:rsid w:val="008539C9"/>
    <w:rsid w:val="00853B74"/>
    <w:rsid w:val="00853E3F"/>
    <w:rsid w:val="00854C5E"/>
    <w:rsid w:val="00855101"/>
    <w:rsid w:val="008557C7"/>
    <w:rsid w:val="00855E4B"/>
    <w:rsid w:val="00855EC9"/>
    <w:rsid w:val="00855F2A"/>
    <w:rsid w:val="0085679D"/>
    <w:rsid w:val="00856E5A"/>
    <w:rsid w:val="0085771C"/>
    <w:rsid w:val="00857749"/>
    <w:rsid w:val="0085781C"/>
    <w:rsid w:val="00857973"/>
    <w:rsid w:val="0085797C"/>
    <w:rsid w:val="00857F9E"/>
    <w:rsid w:val="0086018C"/>
    <w:rsid w:val="008603FA"/>
    <w:rsid w:val="0086070D"/>
    <w:rsid w:val="00860B91"/>
    <w:rsid w:val="00860F91"/>
    <w:rsid w:val="008614F0"/>
    <w:rsid w:val="0086182D"/>
    <w:rsid w:val="0086182F"/>
    <w:rsid w:val="008618AB"/>
    <w:rsid w:val="00861B1A"/>
    <w:rsid w:val="00861C6D"/>
    <w:rsid w:val="00862159"/>
    <w:rsid w:val="00862A65"/>
    <w:rsid w:val="00862AA3"/>
    <w:rsid w:val="00862E40"/>
    <w:rsid w:val="0086312C"/>
    <w:rsid w:val="00863C0E"/>
    <w:rsid w:val="00863E71"/>
    <w:rsid w:val="00864114"/>
    <w:rsid w:val="008641B9"/>
    <w:rsid w:val="00864AA8"/>
    <w:rsid w:val="00864C77"/>
    <w:rsid w:val="008653A1"/>
    <w:rsid w:val="00866697"/>
    <w:rsid w:val="0086730C"/>
    <w:rsid w:val="00867961"/>
    <w:rsid w:val="00870526"/>
    <w:rsid w:val="00870574"/>
    <w:rsid w:val="00870626"/>
    <w:rsid w:val="00870A9D"/>
    <w:rsid w:val="00870AC7"/>
    <w:rsid w:val="00870C96"/>
    <w:rsid w:val="00871491"/>
    <w:rsid w:val="008725B7"/>
    <w:rsid w:val="00872919"/>
    <w:rsid w:val="00872962"/>
    <w:rsid w:val="00872E63"/>
    <w:rsid w:val="008732EC"/>
    <w:rsid w:val="008737C5"/>
    <w:rsid w:val="00873913"/>
    <w:rsid w:val="00873B7C"/>
    <w:rsid w:val="00873DEA"/>
    <w:rsid w:val="00874335"/>
    <w:rsid w:val="008743C3"/>
    <w:rsid w:val="00874894"/>
    <w:rsid w:val="00875467"/>
    <w:rsid w:val="00876032"/>
    <w:rsid w:val="00876275"/>
    <w:rsid w:val="00876445"/>
    <w:rsid w:val="0087682B"/>
    <w:rsid w:val="008768CF"/>
    <w:rsid w:val="0087690B"/>
    <w:rsid w:val="00876B42"/>
    <w:rsid w:val="00876D1F"/>
    <w:rsid w:val="00877272"/>
    <w:rsid w:val="0087737D"/>
    <w:rsid w:val="00877626"/>
    <w:rsid w:val="00880D30"/>
    <w:rsid w:val="0088102A"/>
    <w:rsid w:val="0088143E"/>
    <w:rsid w:val="008816F2"/>
    <w:rsid w:val="008818E7"/>
    <w:rsid w:val="00881F1C"/>
    <w:rsid w:val="00881FC1"/>
    <w:rsid w:val="00882374"/>
    <w:rsid w:val="008824C1"/>
    <w:rsid w:val="00882773"/>
    <w:rsid w:val="008827B6"/>
    <w:rsid w:val="00882C9C"/>
    <w:rsid w:val="008833A8"/>
    <w:rsid w:val="00883440"/>
    <w:rsid w:val="00883A69"/>
    <w:rsid w:val="00883F46"/>
    <w:rsid w:val="008840D1"/>
    <w:rsid w:val="008845E5"/>
    <w:rsid w:val="008846D3"/>
    <w:rsid w:val="00884B03"/>
    <w:rsid w:val="0088514D"/>
    <w:rsid w:val="008861CF"/>
    <w:rsid w:val="008869F6"/>
    <w:rsid w:val="00886A31"/>
    <w:rsid w:val="00887021"/>
    <w:rsid w:val="00887410"/>
    <w:rsid w:val="00887821"/>
    <w:rsid w:val="00887EAF"/>
    <w:rsid w:val="00890502"/>
    <w:rsid w:val="00890729"/>
    <w:rsid w:val="008909A9"/>
    <w:rsid w:val="008909C7"/>
    <w:rsid w:val="008909D5"/>
    <w:rsid w:val="00890A8E"/>
    <w:rsid w:val="00890CA1"/>
    <w:rsid w:val="00890D84"/>
    <w:rsid w:val="00891672"/>
    <w:rsid w:val="00891C1B"/>
    <w:rsid w:val="00891EC3"/>
    <w:rsid w:val="00892263"/>
    <w:rsid w:val="0089271C"/>
    <w:rsid w:val="0089298D"/>
    <w:rsid w:val="00892B5A"/>
    <w:rsid w:val="00892FB5"/>
    <w:rsid w:val="00893047"/>
    <w:rsid w:val="00893D63"/>
    <w:rsid w:val="00893F1A"/>
    <w:rsid w:val="00894B6D"/>
    <w:rsid w:val="00895038"/>
    <w:rsid w:val="0089542D"/>
    <w:rsid w:val="00895802"/>
    <w:rsid w:val="0089589C"/>
    <w:rsid w:val="00895D82"/>
    <w:rsid w:val="00895DEC"/>
    <w:rsid w:val="008961CC"/>
    <w:rsid w:val="00896790"/>
    <w:rsid w:val="00896B48"/>
    <w:rsid w:val="008972DC"/>
    <w:rsid w:val="00897D6B"/>
    <w:rsid w:val="00897E20"/>
    <w:rsid w:val="00897FF0"/>
    <w:rsid w:val="008A0179"/>
    <w:rsid w:val="008A1138"/>
    <w:rsid w:val="008A17B1"/>
    <w:rsid w:val="008A1B3B"/>
    <w:rsid w:val="008A1C5B"/>
    <w:rsid w:val="008A2044"/>
    <w:rsid w:val="008A342E"/>
    <w:rsid w:val="008A3AE5"/>
    <w:rsid w:val="008A3BFA"/>
    <w:rsid w:val="008A3F80"/>
    <w:rsid w:val="008A4348"/>
    <w:rsid w:val="008A461B"/>
    <w:rsid w:val="008A4A39"/>
    <w:rsid w:val="008A5B2E"/>
    <w:rsid w:val="008A5CAC"/>
    <w:rsid w:val="008A62B1"/>
    <w:rsid w:val="008A6887"/>
    <w:rsid w:val="008A6B7B"/>
    <w:rsid w:val="008A6BE1"/>
    <w:rsid w:val="008A7067"/>
    <w:rsid w:val="008A741D"/>
    <w:rsid w:val="008A74D0"/>
    <w:rsid w:val="008A7676"/>
    <w:rsid w:val="008A7AD2"/>
    <w:rsid w:val="008A7BF8"/>
    <w:rsid w:val="008A7BFD"/>
    <w:rsid w:val="008A7D15"/>
    <w:rsid w:val="008B03DC"/>
    <w:rsid w:val="008B0902"/>
    <w:rsid w:val="008B0C0F"/>
    <w:rsid w:val="008B0D52"/>
    <w:rsid w:val="008B0DFC"/>
    <w:rsid w:val="008B0FEA"/>
    <w:rsid w:val="008B1152"/>
    <w:rsid w:val="008B12C0"/>
    <w:rsid w:val="008B163C"/>
    <w:rsid w:val="008B1B0A"/>
    <w:rsid w:val="008B1D90"/>
    <w:rsid w:val="008B1E85"/>
    <w:rsid w:val="008B1FAA"/>
    <w:rsid w:val="008B205F"/>
    <w:rsid w:val="008B2FC9"/>
    <w:rsid w:val="008B2FF3"/>
    <w:rsid w:val="008B31C1"/>
    <w:rsid w:val="008B36BB"/>
    <w:rsid w:val="008B3810"/>
    <w:rsid w:val="008B3906"/>
    <w:rsid w:val="008B416F"/>
    <w:rsid w:val="008B4820"/>
    <w:rsid w:val="008B4B46"/>
    <w:rsid w:val="008B4E4C"/>
    <w:rsid w:val="008B5999"/>
    <w:rsid w:val="008B59FC"/>
    <w:rsid w:val="008B5C75"/>
    <w:rsid w:val="008B6563"/>
    <w:rsid w:val="008B6859"/>
    <w:rsid w:val="008B6896"/>
    <w:rsid w:val="008C0647"/>
    <w:rsid w:val="008C0C7F"/>
    <w:rsid w:val="008C0E92"/>
    <w:rsid w:val="008C0FF7"/>
    <w:rsid w:val="008C13CD"/>
    <w:rsid w:val="008C1406"/>
    <w:rsid w:val="008C1409"/>
    <w:rsid w:val="008C16BC"/>
    <w:rsid w:val="008C1939"/>
    <w:rsid w:val="008C1AC8"/>
    <w:rsid w:val="008C1DA6"/>
    <w:rsid w:val="008C257F"/>
    <w:rsid w:val="008C2853"/>
    <w:rsid w:val="008C28C1"/>
    <w:rsid w:val="008C2CAD"/>
    <w:rsid w:val="008C3399"/>
    <w:rsid w:val="008C3450"/>
    <w:rsid w:val="008C3A61"/>
    <w:rsid w:val="008C3D9C"/>
    <w:rsid w:val="008C3F88"/>
    <w:rsid w:val="008C4321"/>
    <w:rsid w:val="008C4C2D"/>
    <w:rsid w:val="008C4CC7"/>
    <w:rsid w:val="008C4D75"/>
    <w:rsid w:val="008C50CB"/>
    <w:rsid w:val="008C5343"/>
    <w:rsid w:val="008C53A8"/>
    <w:rsid w:val="008C5C7F"/>
    <w:rsid w:val="008C5D1E"/>
    <w:rsid w:val="008C639D"/>
    <w:rsid w:val="008C6773"/>
    <w:rsid w:val="008C6FE2"/>
    <w:rsid w:val="008C7197"/>
    <w:rsid w:val="008CA9F4"/>
    <w:rsid w:val="008D0905"/>
    <w:rsid w:val="008D17CD"/>
    <w:rsid w:val="008D201A"/>
    <w:rsid w:val="008D215C"/>
    <w:rsid w:val="008D222A"/>
    <w:rsid w:val="008D240D"/>
    <w:rsid w:val="008D26A8"/>
    <w:rsid w:val="008D27D4"/>
    <w:rsid w:val="008D2B32"/>
    <w:rsid w:val="008D2B6B"/>
    <w:rsid w:val="008D3126"/>
    <w:rsid w:val="008D3246"/>
    <w:rsid w:val="008D35D3"/>
    <w:rsid w:val="008D35FA"/>
    <w:rsid w:val="008D3747"/>
    <w:rsid w:val="008D3D5C"/>
    <w:rsid w:val="008D41CB"/>
    <w:rsid w:val="008D4345"/>
    <w:rsid w:val="008D44FC"/>
    <w:rsid w:val="008D4DF7"/>
    <w:rsid w:val="008D4EEE"/>
    <w:rsid w:val="008D4F0E"/>
    <w:rsid w:val="008D4F9E"/>
    <w:rsid w:val="008D4FDE"/>
    <w:rsid w:val="008D561C"/>
    <w:rsid w:val="008D5C20"/>
    <w:rsid w:val="008D64FA"/>
    <w:rsid w:val="008D6D95"/>
    <w:rsid w:val="008D6EF7"/>
    <w:rsid w:val="008D7142"/>
    <w:rsid w:val="008D72F4"/>
    <w:rsid w:val="008D7395"/>
    <w:rsid w:val="008D7EE3"/>
    <w:rsid w:val="008E04E2"/>
    <w:rsid w:val="008E092A"/>
    <w:rsid w:val="008E1570"/>
    <w:rsid w:val="008E191F"/>
    <w:rsid w:val="008E194F"/>
    <w:rsid w:val="008E1E47"/>
    <w:rsid w:val="008E1F4B"/>
    <w:rsid w:val="008E2140"/>
    <w:rsid w:val="008E2672"/>
    <w:rsid w:val="008E32B1"/>
    <w:rsid w:val="008E37B3"/>
    <w:rsid w:val="008E388A"/>
    <w:rsid w:val="008E38B1"/>
    <w:rsid w:val="008E3ED6"/>
    <w:rsid w:val="008E40F0"/>
    <w:rsid w:val="008E41F1"/>
    <w:rsid w:val="008E4A27"/>
    <w:rsid w:val="008E4C99"/>
    <w:rsid w:val="008E4CEF"/>
    <w:rsid w:val="008E53CA"/>
    <w:rsid w:val="008E553A"/>
    <w:rsid w:val="008E5A6D"/>
    <w:rsid w:val="008E6C11"/>
    <w:rsid w:val="008E75F4"/>
    <w:rsid w:val="008E76B6"/>
    <w:rsid w:val="008E77D7"/>
    <w:rsid w:val="008E7A03"/>
    <w:rsid w:val="008E7C33"/>
    <w:rsid w:val="008F0069"/>
    <w:rsid w:val="008F019B"/>
    <w:rsid w:val="008F1293"/>
    <w:rsid w:val="008F1415"/>
    <w:rsid w:val="008F15B7"/>
    <w:rsid w:val="008F1719"/>
    <w:rsid w:val="008F1CA5"/>
    <w:rsid w:val="008F2122"/>
    <w:rsid w:val="008F3208"/>
    <w:rsid w:val="008F3480"/>
    <w:rsid w:val="008F353F"/>
    <w:rsid w:val="008F39FA"/>
    <w:rsid w:val="008F3BCC"/>
    <w:rsid w:val="008F3F9E"/>
    <w:rsid w:val="008F640D"/>
    <w:rsid w:val="008F71B3"/>
    <w:rsid w:val="008F7B53"/>
    <w:rsid w:val="008F7CC0"/>
    <w:rsid w:val="008F7E0D"/>
    <w:rsid w:val="0090016B"/>
    <w:rsid w:val="009009D3"/>
    <w:rsid w:val="00900C93"/>
    <w:rsid w:val="00900CA9"/>
    <w:rsid w:val="00900CE3"/>
    <w:rsid w:val="00900E6D"/>
    <w:rsid w:val="00902002"/>
    <w:rsid w:val="00902057"/>
    <w:rsid w:val="00902138"/>
    <w:rsid w:val="00902347"/>
    <w:rsid w:val="009029EC"/>
    <w:rsid w:val="00903B82"/>
    <w:rsid w:val="00903C75"/>
    <w:rsid w:val="009042CC"/>
    <w:rsid w:val="009044F3"/>
    <w:rsid w:val="0090450F"/>
    <w:rsid w:val="0090452A"/>
    <w:rsid w:val="00904675"/>
    <w:rsid w:val="00905120"/>
    <w:rsid w:val="00906B96"/>
    <w:rsid w:val="00906E24"/>
    <w:rsid w:val="00906F2F"/>
    <w:rsid w:val="00907050"/>
    <w:rsid w:val="00911E3A"/>
    <w:rsid w:val="00912252"/>
    <w:rsid w:val="0091270B"/>
    <w:rsid w:val="00913059"/>
    <w:rsid w:val="00913E2B"/>
    <w:rsid w:val="0091415E"/>
    <w:rsid w:val="00914A90"/>
    <w:rsid w:val="00914F51"/>
    <w:rsid w:val="00915075"/>
    <w:rsid w:val="009158F0"/>
    <w:rsid w:val="009162CC"/>
    <w:rsid w:val="00916392"/>
    <w:rsid w:val="00916A06"/>
    <w:rsid w:val="00917190"/>
    <w:rsid w:val="0091773D"/>
    <w:rsid w:val="00917B84"/>
    <w:rsid w:val="00917F7F"/>
    <w:rsid w:val="0092020F"/>
    <w:rsid w:val="00920E7B"/>
    <w:rsid w:val="00921019"/>
    <w:rsid w:val="0092102A"/>
    <w:rsid w:val="0092157C"/>
    <w:rsid w:val="00921883"/>
    <w:rsid w:val="00921930"/>
    <w:rsid w:val="00921CD6"/>
    <w:rsid w:val="0092253A"/>
    <w:rsid w:val="00922691"/>
    <w:rsid w:val="009226E5"/>
    <w:rsid w:val="00922990"/>
    <w:rsid w:val="009231AA"/>
    <w:rsid w:val="009232A5"/>
    <w:rsid w:val="0092386E"/>
    <w:rsid w:val="009243BC"/>
    <w:rsid w:val="00924519"/>
    <w:rsid w:val="00924D41"/>
    <w:rsid w:val="00924EBE"/>
    <w:rsid w:val="00924FAA"/>
    <w:rsid w:val="009250CB"/>
    <w:rsid w:val="00925309"/>
    <w:rsid w:val="00925D0C"/>
    <w:rsid w:val="00925F28"/>
    <w:rsid w:val="0092645D"/>
    <w:rsid w:val="00927C17"/>
    <w:rsid w:val="00930392"/>
    <w:rsid w:val="009306AB"/>
    <w:rsid w:val="009307D5"/>
    <w:rsid w:val="00930894"/>
    <w:rsid w:val="00931331"/>
    <w:rsid w:val="0093143E"/>
    <w:rsid w:val="009314AC"/>
    <w:rsid w:val="009317AE"/>
    <w:rsid w:val="0093189A"/>
    <w:rsid w:val="00931943"/>
    <w:rsid w:val="00931AAF"/>
    <w:rsid w:val="00931BF5"/>
    <w:rsid w:val="00931CB1"/>
    <w:rsid w:val="009332C6"/>
    <w:rsid w:val="00933A54"/>
    <w:rsid w:val="00933C1A"/>
    <w:rsid w:val="00934A91"/>
    <w:rsid w:val="00934BAD"/>
    <w:rsid w:val="00934C5D"/>
    <w:rsid w:val="00934F71"/>
    <w:rsid w:val="0093550A"/>
    <w:rsid w:val="00935D4A"/>
    <w:rsid w:val="0093620A"/>
    <w:rsid w:val="009369DB"/>
    <w:rsid w:val="00936D59"/>
    <w:rsid w:val="00937014"/>
    <w:rsid w:val="00937118"/>
    <w:rsid w:val="00937136"/>
    <w:rsid w:val="009371BA"/>
    <w:rsid w:val="009374D9"/>
    <w:rsid w:val="00937559"/>
    <w:rsid w:val="0093759C"/>
    <w:rsid w:val="0093787A"/>
    <w:rsid w:val="00937D66"/>
    <w:rsid w:val="009400C2"/>
    <w:rsid w:val="0094018D"/>
    <w:rsid w:val="00940449"/>
    <w:rsid w:val="0094052E"/>
    <w:rsid w:val="00940849"/>
    <w:rsid w:val="0094096A"/>
    <w:rsid w:val="00940AB8"/>
    <w:rsid w:val="00941469"/>
    <w:rsid w:val="0094186A"/>
    <w:rsid w:val="00941959"/>
    <w:rsid w:val="00941AA6"/>
    <w:rsid w:val="00941B25"/>
    <w:rsid w:val="00941DB7"/>
    <w:rsid w:val="00942638"/>
    <w:rsid w:val="00942AEA"/>
    <w:rsid w:val="009433D8"/>
    <w:rsid w:val="00943667"/>
    <w:rsid w:val="00943F0C"/>
    <w:rsid w:val="009441D9"/>
    <w:rsid w:val="00944263"/>
    <w:rsid w:val="009446F9"/>
    <w:rsid w:val="00944AF0"/>
    <w:rsid w:val="0094541B"/>
    <w:rsid w:val="009454FD"/>
    <w:rsid w:val="00945533"/>
    <w:rsid w:val="00945636"/>
    <w:rsid w:val="00945CA8"/>
    <w:rsid w:val="00946202"/>
    <w:rsid w:val="00946839"/>
    <w:rsid w:val="00946E66"/>
    <w:rsid w:val="0094707A"/>
    <w:rsid w:val="0094707C"/>
    <w:rsid w:val="00947604"/>
    <w:rsid w:val="00947904"/>
    <w:rsid w:val="00947A51"/>
    <w:rsid w:val="00947C26"/>
    <w:rsid w:val="00950493"/>
    <w:rsid w:val="009504D1"/>
    <w:rsid w:val="00950610"/>
    <w:rsid w:val="00950CEF"/>
    <w:rsid w:val="009510F4"/>
    <w:rsid w:val="00951466"/>
    <w:rsid w:val="00951E98"/>
    <w:rsid w:val="009520CA"/>
    <w:rsid w:val="0095210A"/>
    <w:rsid w:val="00952154"/>
    <w:rsid w:val="0095221D"/>
    <w:rsid w:val="00952938"/>
    <w:rsid w:val="00952ED9"/>
    <w:rsid w:val="00952F66"/>
    <w:rsid w:val="009532EC"/>
    <w:rsid w:val="0095341F"/>
    <w:rsid w:val="00953A02"/>
    <w:rsid w:val="009546D0"/>
    <w:rsid w:val="009550C1"/>
    <w:rsid w:val="009553C5"/>
    <w:rsid w:val="0095554B"/>
    <w:rsid w:val="0095588D"/>
    <w:rsid w:val="009568F8"/>
    <w:rsid w:val="00956BC0"/>
    <w:rsid w:val="00957773"/>
    <w:rsid w:val="00960C1C"/>
    <w:rsid w:val="00960CB7"/>
    <w:rsid w:val="00960E8C"/>
    <w:rsid w:val="00961712"/>
    <w:rsid w:val="00961BF0"/>
    <w:rsid w:val="00962075"/>
    <w:rsid w:val="009626FF"/>
    <w:rsid w:val="00962834"/>
    <w:rsid w:val="00962955"/>
    <w:rsid w:val="0096299B"/>
    <w:rsid w:val="00962ACF"/>
    <w:rsid w:val="00962B94"/>
    <w:rsid w:val="009630F3"/>
    <w:rsid w:val="00963586"/>
    <w:rsid w:val="009637B3"/>
    <w:rsid w:val="009639D8"/>
    <w:rsid w:val="00963A03"/>
    <w:rsid w:val="00963AC7"/>
    <w:rsid w:val="0096425A"/>
    <w:rsid w:val="009648AC"/>
    <w:rsid w:val="00964D9A"/>
    <w:rsid w:val="00965076"/>
    <w:rsid w:val="009658B2"/>
    <w:rsid w:val="00965DEB"/>
    <w:rsid w:val="00965E96"/>
    <w:rsid w:val="00966367"/>
    <w:rsid w:val="00966447"/>
    <w:rsid w:val="009664B0"/>
    <w:rsid w:val="009667E5"/>
    <w:rsid w:val="00966859"/>
    <w:rsid w:val="00966C3E"/>
    <w:rsid w:val="00966D56"/>
    <w:rsid w:val="00967634"/>
    <w:rsid w:val="00967F5C"/>
    <w:rsid w:val="00967F88"/>
    <w:rsid w:val="0097031C"/>
    <w:rsid w:val="00970472"/>
    <w:rsid w:val="0097068F"/>
    <w:rsid w:val="00971696"/>
    <w:rsid w:val="009716ED"/>
    <w:rsid w:val="00971738"/>
    <w:rsid w:val="00971C41"/>
    <w:rsid w:val="00972428"/>
    <w:rsid w:val="009726F8"/>
    <w:rsid w:val="00972841"/>
    <w:rsid w:val="00972A5C"/>
    <w:rsid w:val="00972AD5"/>
    <w:rsid w:val="00972CBE"/>
    <w:rsid w:val="009740E2"/>
    <w:rsid w:val="00974208"/>
    <w:rsid w:val="0097439C"/>
    <w:rsid w:val="00974414"/>
    <w:rsid w:val="0097451E"/>
    <w:rsid w:val="009751EB"/>
    <w:rsid w:val="0097597E"/>
    <w:rsid w:val="0097679A"/>
    <w:rsid w:val="009773F5"/>
    <w:rsid w:val="009775A9"/>
    <w:rsid w:val="00977639"/>
    <w:rsid w:val="009777BF"/>
    <w:rsid w:val="00977F0F"/>
    <w:rsid w:val="009793B3"/>
    <w:rsid w:val="00981891"/>
    <w:rsid w:val="009818F6"/>
    <w:rsid w:val="00981A40"/>
    <w:rsid w:val="00981BA3"/>
    <w:rsid w:val="00981E7B"/>
    <w:rsid w:val="009820E1"/>
    <w:rsid w:val="009822C8"/>
    <w:rsid w:val="00982610"/>
    <w:rsid w:val="00982794"/>
    <w:rsid w:val="009827CA"/>
    <w:rsid w:val="00982F0B"/>
    <w:rsid w:val="00983406"/>
    <w:rsid w:val="00983461"/>
    <w:rsid w:val="0098352C"/>
    <w:rsid w:val="00983C79"/>
    <w:rsid w:val="00983F47"/>
    <w:rsid w:val="00984113"/>
    <w:rsid w:val="009846D3"/>
    <w:rsid w:val="00984755"/>
    <w:rsid w:val="009848D5"/>
    <w:rsid w:val="009848FB"/>
    <w:rsid w:val="00984A57"/>
    <w:rsid w:val="00984AF5"/>
    <w:rsid w:val="009850D3"/>
    <w:rsid w:val="0098511F"/>
    <w:rsid w:val="00985A12"/>
    <w:rsid w:val="00986160"/>
    <w:rsid w:val="009866F7"/>
    <w:rsid w:val="00986C92"/>
    <w:rsid w:val="0098779F"/>
    <w:rsid w:val="00987D34"/>
    <w:rsid w:val="00990627"/>
    <w:rsid w:val="00990D82"/>
    <w:rsid w:val="00990E9C"/>
    <w:rsid w:val="00990F04"/>
    <w:rsid w:val="00991D57"/>
    <w:rsid w:val="0099207C"/>
    <w:rsid w:val="0099242D"/>
    <w:rsid w:val="00992BEB"/>
    <w:rsid w:val="00992F78"/>
    <w:rsid w:val="009931C9"/>
    <w:rsid w:val="009934D2"/>
    <w:rsid w:val="00993506"/>
    <w:rsid w:val="00993CA6"/>
    <w:rsid w:val="0099429C"/>
    <w:rsid w:val="00994B50"/>
    <w:rsid w:val="00994BEA"/>
    <w:rsid w:val="00994C89"/>
    <w:rsid w:val="0099613C"/>
    <w:rsid w:val="00996188"/>
    <w:rsid w:val="00996198"/>
    <w:rsid w:val="0099677F"/>
    <w:rsid w:val="00996B83"/>
    <w:rsid w:val="00996E89"/>
    <w:rsid w:val="00996FE2"/>
    <w:rsid w:val="00997AD5"/>
    <w:rsid w:val="00997DB2"/>
    <w:rsid w:val="00997F38"/>
    <w:rsid w:val="009A049A"/>
    <w:rsid w:val="009A04D0"/>
    <w:rsid w:val="009A0965"/>
    <w:rsid w:val="009A0E5F"/>
    <w:rsid w:val="009A0FBD"/>
    <w:rsid w:val="009A14AF"/>
    <w:rsid w:val="009A1D52"/>
    <w:rsid w:val="009A1FD7"/>
    <w:rsid w:val="009A2446"/>
    <w:rsid w:val="009A38C7"/>
    <w:rsid w:val="009A3D56"/>
    <w:rsid w:val="009A3E0C"/>
    <w:rsid w:val="009A4239"/>
    <w:rsid w:val="009A492B"/>
    <w:rsid w:val="009A497E"/>
    <w:rsid w:val="009A4E32"/>
    <w:rsid w:val="009A5828"/>
    <w:rsid w:val="009A600B"/>
    <w:rsid w:val="009A60AD"/>
    <w:rsid w:val="009A63BC"/>
    <w:rsid w:val="009A6647"/>
    <w:rsid w:val="009A67C9"/>
    <w:rsid w:val="009A6A46"/>
    <w:rsid w:val="009A72CF"/>
    <w:rsid w:val="009A7435"/>
    <w:rsid w:val="009A7B5B"/>
    <w:rsid w:val="009A7CCC"/>
    <w:rsid w:val="009B098B"/>
    <w:rsid w:val="009B09AF"/>
    <w:rsid w:val="009B112C"/>
    <w:rsid w:val="009B1152"/>
    <w:rsid w:val="009B16C0"/>
    <w:rsid w:val="009B187C"/>
    <w:rsid w:val="009B1D2C"/>
    <w:rsid w:val="009B2609"/>
    <w:rsid w:val="009B2D47"/>
    <w:rsid w:val="009B3565"/>
    <w:rsid w:val="009B376E"/>
    <w:rsid w:val="009B37D9"/>
    <w:rsid w:val="009B3B5F"/>
    <w:rsid w:val="009B3F1A"/>
    <w:rsid w:val="009B532B"/>
    <w:rsid w:val="009B59ED"/>
    <w:rsid w:val="009B5F74"/>
    <w:rsid w:val="009B64CA"/>
    <w:rsid w:val="009B6AF1"/>
    <w:rsid w:val="009B6D03"/>
    <w:rsid w:val="009B7847"/>
    <w:rsid w:val="009B7AA1"/>
    <w:rsid w:val="009C026F"/>
    <w:rsid w:val="009C0A22"/>
    <w:rsid w:val="009C0B81"/>
    <w:rsid w:val="009C0D0B"/>
    <w:rsid w:val="009C0E65"/>
    <w:rsid w:val="009C1063"/>
    <w:rsid w:val="009C1066"/>
    <w:rsid w:val="009C1363"/>
    <w:rsid w:val="009C17F9"/>
    <w:rsid w:val="009C18C8"/>
    <w:rsid w:val="009C2C30"/>
    <w:rsid w:val="009C39D2"/>
    <w:rsid w:val="009C3F20"/>
    <w:rsid w:val="009C4BC0"/>
    <w:rsid w:val="009C57D7"/>
    <w:rsid w:val="009C5A8F"/>
    <w:rsid w:val="009C61CA"/>
    <w:rsid w:val="009C62A5"/>
    <w:rsid w:val="009C65AE"/>
    <w:rsid w:val="009C69D1"/>
    <w:rsid w:val="009C6D2C"/>
    <w:rsid w:val="009C7048"/>
    <w:rsid w:val="009C7289"/>
    <w:rsid w:val="009C75EB"/>
    <w:rsid w:val="009C7D79"/>
    <w:rsid w:val="009D021D"/>
    <w:rsid w:val="009D0B18"/>
    <w:rsid w:val="009D0E54"/>
    <w:rsid w:val="009D0E5E"/>
    <w:rsid w:val="009D133E"/>
    <w:rsid w:val="009D165B"/>
    <w:rsid w:val="009D1895"/>
    <w:rsid w:val="009D2C05"/>
    <w:rsid w:val="009D2D54"/>
    <w:rsid w:val="009D3F0F"/>
    <w:rsid w:val="009D4111"/>
    <w:rsid w:val="009D4829"/>
    <w:rsid w:val="009D4B73"/>
    <w:rsid w:val="009D50D2"/>
    <w:rsid w:val="009D58F2"/>
    <w:rsid w:val="009D608A"/>
    <w:rsid w:val="009D64F0"/>
    <w:rsid w:val="009D6874"/>
    <w:rsid w:val="009D6B3D"/>
    <w:rsid w:val="009D6F22"/>
    <w:rsid w:val="009D72BA"/>
    <w:rsid w:val="009D7466"/>
    <w:rsid w:val="009D7934"/>
    <w:rsid w:val="009D7C13"/>
    <w:rsid w:val="009D7E8B"/>
    <w:rsid w:val="009E0318"/>
    <w:rsid w:val="009E0E09"/>
    <w:rsid w:val="009E1CD0"/>
    <w:rsid w:val="009E1D88"/>
    <w:rsid w:val="009E2012"/>
    <w:rsid w:val="009E22CB"/>
    <w:rsid w:val="009E3355"/>
    <w:rsid w:val="009E3615"/>
    <w:rsid w:val="009E3C23"/>
    <w:rsid w:val="009E3DB5"/>
    <w:rsid w:val="009E47B9"/>
    <w:rsid w:val="009E4F0D"/>
    <w:rsid w:val="009E52AB"/>
    <w:rsid w:val="009E5CB8"/>
    <w:rsid w:val="009E69AA"/>
    <w:rsid w:val="009E69CB"/>
    <w:rsid w:val="009E70EE"/>
    <w:rsid w:val="009E79AA"/>
    <w:rsid w:val="009E79E4"/>
    <w:rsid w:val="009F00B2"/>
    <w:rsid w:val="009F0766"/>
    <w:rsid w:val="009F100B"/>
    <w:rsid w:val="009F11E7"/>
    <w:rsid w:val="009F1656"/>
    <w:rsid w:val="009F1A06"/>
    <w:rsid w:val="009F1CCE"/>
    <w:rsid w:val="009F1DD8"/>
    <w:rsid w:val="009F22F4"/>
    <w:rsid w:val="009F266F"/>
    <w:rsid w:val="009F30B0"/>
    <w:rsid w:val="009F319C"/>
    <w:rsid w:val="009F339A"/>
    <w:rsid w:val="009F3FB1"/>
    <w:rsid w:val="009F40DE"/>
    <w:rsid w:val="009F42FB"/>
    <w:rsid w:val="009F45FA"/>
    <w:rsid w:val="009F4BA2"/>
    <w:rsid w:val="009F4EE8"/>
    <w:rsid w:val="009F562B"/>
    <w:rsid w:val="009F68F5"/>
    <w:rsid w:val="009F7C20"/>
    <w:rsid w:val="009F7EA5"/>
    <w:rsid w:val="00A003C7"/>
    <w:rsid w:val="00A00F1E"/>
    <w:rsid w:val="00A011BC"/>
    <w:rsid w:val="00A01341"/>
    <w:rsid w:val="00A015A8"/>
    <w:rsid w:val="00A0179C"/>
    <w:rsid w:val="00A02649"/>
    <w:rsid w:val="00A03144"/>
    <w:rsid w:val="00A03248"/>
    <w:rsid w:val="00A036BA"/>
    <w:rsid w:val="00A03AA2"/>
    <w:rsid w:val="00A03D5B"/>
    <w:rsid w:val="00A040DB"/>
    <w:rsid w:val="00A04194"/>
    <w:rsid w:val="00A04CC7"/>
    <w:rsid w:val="00A05381"/>
    <w:rsid w:val="00A05C3A"/>
    <w:rsid w:val="00A06079"/>
    <w:rsid w:val="00A060CD"/>
    <w:rsid w:val="00A0654F"/>
    <w:rsid w:val="00A06A4B"/>
    <w:rsid w:val="00A06A56"/>
    <w:rsid w:val="00A06AB0"/>
    <w:rsid w:val="00A06B4A"/>
    <w:rsid w:val="00A06BDB"/>
    <w:rsid w:val="00A06C32"/>
    <w:rsid w:val="00A06D3B"/>
    <w:rsid w:val="00A06DB0"/>
    <w:rsid w:val="00A06DE7"/>
    <w:rsid w:val="00A06E3C"/>
    <w:rsid w:val="00A06E5F"/>
    <w:rsid w:val="00A07555"/>
    <w:rsid w:val="00A078F9"/>
    <w:rsid w:val="00A079EC"/>
    <w:rsid w:val="00A10178"/>
    <w:rsid w:val="00A103F7"/>
    <w:rsid w:val="00A1046F"/>
    <w:rsid w:val="00A10801"/>
    <w:rsid w:val="00A11537"/>
    <w:rsid w:val="00A11575"/>
    <w:rsid w:val="00A1183C"/>
    <w:rsid w:val="00A11C82"/>
    <w:rsid w:val="00A11F8D"/>
    <w:rsid w:val="00A1230D"/>
    <w:rsid w:val="00A1278B"/>
    <w:rsid w:val="00A128B8"/>
    <w:rsid w:val="00A12F56"/>
    <w:rsid w:val="00A13484"/>
    <w:rsid w:val="00A13E77"/>
    <w:rsid w:val="00A141FE"/>
    <w:rsid w:val="00A146BB"/>
    <w:rsid w:val="00A14839"/>
    <w:rsid w:val="00A14885"/>
    <w:rsid w:val="00A14BE0"/>
    <w:rsid w:val="00A14DAD"/>
    <w:rsid w:val="00A15118"/>
    <w:rsid w:val="00A1534C"/>
    <w:rsid w:val="00A156E3"/>
    <w:rsid w:val="00A15D23"/>
    <w:rsid w:val="00A16161"/>
    <w:rsid w:val="00A161C7"/>
    <w:rsid w:val="00A16671"/>
    <w:rsid w:val="00A1696C"/>
    <w:rsid w:val="00A16D2B"/>
    <w:rsid w:val="00A16E02"/>
    <w:rsid w:val="00A172C3"/>
    <w:rsid w:val="00A17587"/>
    <w:rsid w:val="00A17C91"/>
    <w:rsid w:val="00A1A209"/>
    <w:rsid w:val="00A202DC"/>
    <w:rsid w:val="00A2086A"/>
    <w:rsid w:val="00A20960"/>
    <w:rsid w:val="00A213DB"/>
    <w:rsid w:val="00A216CF"/>
    <w:rsid w:val="00A21704"/>
    <w:rsid w:val="00A2188F"/>
    <w:rsid w:val="00A21929"/>
    <w:rsid w:val="00A21CCB"/>
    <w:rsid w:val="00A22004"/>
    <w:rsid w:val="00A22223"/>
    <w:rsid w:val="00A23461"/>
    <w:rsid w:val="00A23BCC"/>
    <w:rsid w:val="00A23EF3"/>
    <w:rsid w:val="00A24896"/>
    <w:rsid w:val="00A25636"/>
    <w:rsid w:val="00A260D3"/>
    <w:rsid w:val="00A2613C"/>
    <w:rsid w:val="00A26198"/>
    <w:rsid w:val="00A26767"/>
    <w:rsid w:val="00A267EA"/>
    <w:rsid w:val="00A3000C"/>
    <w:rsid w:val="00A30742"/>
    <w:rsid w:val="00A307FB"/>
    <w:rsid w:val="00A3095B"/>
    <w:rsid w:val="00A30D36"/>
    <w:rsid w:val="00A31621"/>
    <w:rsid w:val="00A31B2C"/>
    <w:rsid w:val="00A32386"/>
    <w:rsid w:val="00A326C2"/>
    <w:rsid w:val="00A32B5A"/>
    <w:rsid w:val="00A32C8C"/>
    <w:rsid w:val="00A33455"/>
    <w:rsid w:val="00A3466D"/>
    <w:rsid w:val="00A34EEE"/>
    <w:rsid w:val="00A34EF0"/>
    <w:rsid w:val="00A3553F"/>
    <w:rsid w:val="00A35974"/>
    <w:rsid w:val="00A35FE6"/>
    <w:rsid w:val="00A3628E"/>
    <w:rsid w:val="00A36C0A"/>
    <w:rsid w:val="00A36F38"/>
    <w:rsid w:val="00A36F7D"/>
    <w:rsid w:val="00A372F4"/>
    <w:rsid w:val="00A3772A"/>
    <w:rsid w:val="00A416DE"/>
    <w:rsid w:val="00A416F9"/>
    <w:rsid w:val="00A41BE4"/>
    <w:rsid w:val="00A41CCD"/>
    <w:rsid w:val="00A41FAE"/>
    <w:rsid w:val="00A42D14"/>
    <w:rsid w:val="00A42ED2"/>
    <w:rsid w:val="00A43365"/>
    <w:rsid w:val="00A43A37"/>
    <w:rsid w:val="00A44083"/>
    <w:rsid w:val="00A44C17"/>
    <w:rsid w:val="00A453D3"/>
    <w:rsid w:val="00A45938"/>
    <w:rsid w:val="00A45A78"/>
    <w:rsid w:val="00A45BC8"/>
    <w:rsid w:val="00A45FCD"/>
    <w:rsid w:val="00A46392"/>
    <w:rsid w:val="00A46851"/>
    <w:rsid w:val="00A46925"/>
    <w:rsid w:val="00A50384"/>
    <w:rsid w:val="00A50881"/>
    <w:rsid w:val="00A50A87"/>
    <w:rsid w:val="00A50F07"/>
    <w:rsid w:val="00A50F6C"/>
    <w:rsid w:val="00A510DD"/>
    <w:rsid w:val="00A511BC"/>
    <w:rsid w:val="00A511DD"/>
    <w:rsid w:val="00A512A8"/>
    <w:rsid w:val="00A512D3"/>
    <w:rsid w:val="00A51663"/>
    <w:rsid w:val="00A52A5F"/>
    <w:rsid w:val="00A52AB4"/>
    <w:rsid w:val="00A52B91"/>
    <w:rsid w:val="00A531D7"/>
    <w:rsid w:val="00A53827"/>
    <w:rsid w:val="00A539FD"/>
    <w:rsid w:val="00A53CA0"/>
    <w:rsid w:val="00A541ED"/>
    <w:rsid w:val="00A54CBD"/>
    <w:rsid w:val="00A55175"/>
    <w:rsid w:val="00A559D6"/>
    <w:rsid w:val="00A55A8A"/>
    <w:rsid w:val="00A55BC5"/>
    <w:rsid w:val="00A56406"/>
    <w:rsid w:val="00A5687C"/>
    <w:rsid w:val="00A56E49"/>
    <w:rsid w:val="00A575FE"/>
    <w:rsid w:val="00A5795A"/>
    <w:rsid w:val="00A57BEC"/>
    <w:rsid w:val="00A57E70"/>
    <w:rsid w:val="00A603DA"/>
    <w:rsid w:val="00A606CF"/>
    <w:rsid w:val="00A60B8C"/>
    <w:rsid w:val="00A60E7C"/>
    <w:rsid w:val="00A611BC"/>
    <w:rsid w:val="00A612C5"/>
    <w:rsid w:val="00A614E1"/>
    <w:rsid w:val="00A6187C"/>
    <w:rsid w:val="00A61B1A"/>
    <w:rsid w:val="00A62B20"/>
    <w:rsid w:val="00A632BD"/>
    <w:rsid w:val="00A63807"/>
    <w:rsid w:val="00A63845"/>
    <w:rsid w:val="00A63912"/>
    <w:rsid w:val="00A63E76"/>
    <w:rsid w:val="00A6486C"/>
    <w:rsid w:val="00A648D1"/>
    <w:rsid w:val="00A65267"/>
    <w:rsid w:val="00A65593"/>
    <w:rsid w:val="00A65642"/>
    <w:rsid w:val="00A65792"/>
    <w:rsid w:val="00A65A9E"/>
    <w:rsid w:val="00A65C7B"/>
    <w:rsid w:val="00A65D9D"/>
    <w:rsid w:val="00A66218"/>
    <w:rsid w:val="00A662CA"/>
    <w:rsid w:val="00A6658D"/>
    <w:rsid w:val="00A668C4"/>
    <w:rsid w:val="00A668FC"/>
    <w:rsid w:val="00A66A6F"/>
    <w:rsid w:val="00A66BF2"/>
    <w:rsid w:val="00A67387"/>
    <w:rsid w:val="00A677AF"/>
    <w:rsid w:val="00A67894"/>
    <w:rsid w:val="00A707AA"/>
    <w:rsid w:val="00A70AC6"/>
    <w:rsid w:val="00A712D1"/>
    <w:rsid w:val="00A71340"/>
    <w:rsid w:val="00A7245C"/>
    <w:rsid w:val="00A72E51"/>
    <w:rsid w:val="00A72EDB"/>
    <w:rsid w:val="00A7398C"/>
    <w:rsid w:val="00A745B2"/>
    <w:rsid w:val="00A74A6C"/>
    <w:rsid w:val="00A74BA6"/>
    <w:rsid w:val="00A75228"/>
    <w:rsid w:val="00A753A3"/>
    <w:rsid w:val="00A75798"/>
    <w:rsid w:val="00A75B78"/>
    <w:rsid w:val="00A760F2"/>
    <w:rsid w:val="00A76826"/>
    <w:rsid w:val="00A775C7"/>
    <w:rsid w:val="00A77609"/>
    <w:rsid w:val="00A80142"/>
    <w:rsid w:val="00A801FD"/>
    <w:rsid w:val="00A80321"/>
    <w:rsid w:val="00A8152E"/>
    <w:rsid w:val="00A81606"/>
    <w:rsid w:val="00A8170E"/>
    <w:rsid w:val="00A81A40"/>
    <w:rsid w:val="00A81CD5"/>
    <w:rsid w:val="00A823DC"/>
    <w:rsid w:val="00A82800"/>
    <w:rsid w:val="00A833CA"/>
    <w:rsid w:val="00A8435A"/>
    <w:rsid w:val="00A84A6A"/>
    <w:rsid w:val="00A850BE"/>
    <w:rsid w:val="00A85204"/>
    <w:rsid w:val="00A854E6"/>
    <w:rsid w:val="00A856FB"/>
    <w:rsid w:val="00A857DA"/>
    <w:rsid w:val="00A8588B"/>
    <w:rsid w:val="00A85927"/>
    <w:rsid w:val="00A86063"/>
    <w:rsid w:val="00A86608"/>
    <w:rsid w:val="00A86BBE"/>
    <w:rsid w:val="00A877DF"/>
    <w:rsid w:val="00A87952"/>
    <w:rsid w:val="00A87C35"/>
    <w:rsid w:val="00A87D8B"/>
    <w:rsid w:val="00A87DDF"/>
    <w:rsid w:val="00A902FE"/>
    <w:rsid w:val="00A904AF"/>
    <w:rsid w:val="00A909EF"/>
    <w:rsid w:val="00A90AB4"/>
    <w:rsid w:val="00A90DD0"/>
    <w:rsid w:val="00A91025"/>
    <w:rsid w:val="00A911EC"/>
    <w:rsid w:val="00A9139C"/>
    <w:rsid w:val="00A918C4"/>
    <w:rsid w:val="00A92119"/>
    <w:rsid w:val="00A9262B"/>
    <w:rsid w:val="00A9299D"/>
    <w:rsid w:val="00A92E07"/>
    <w:rsid w:val="00A937BF"/>
    <w:rsid w:val="00A93DB1"/>
    <w:rsid w:val="00A940D2"/>
    <w:rsid w:val="00A94220"/>
    <w:rsid w:val="00A94912"/>
    <w:rsid w:val="00A95B33"/>
    <w:rsid w:val="00A95D79"/>
    <w:rsid w:val="00A9615F"/>
    <w:rsid w:val="00A965B3"/>
    <w:rsid w:val="00A96811"/>
    <w:rsid w:val="00A968D1"/>
    <w:rsid w:val="00A96A69"/>
    <w:rsid w:val="00A97066"/>
    <w:rsid w:val="00AA056B"/>
    <w:rsid w:val="00AA1365"/>
    <w:rsid w:val="00AA13F2"/>
    <w:rsid w:val="00AA1A3D"/>
    <w:rsid w:val="00AA1BA7"/>
    <w:rsid w:val="00AA2600"/>
    <w:rsid w:val="00AA2D4B"/>
    <w:rsid w:val="00AA2F90"/>
    <w:rsid w:val="00AA3652"/>
    <w:rsid w:val="00AA3B84"/>
    <w:rsid w:val="00AA43DA"/>
    <w:rsid w:val="00AA44C2"/>
    <w:rsid w:val="00AA462C"/>
    <w:rsid w:val="00AA4954"/>
    <w:rsid w:val="00AA4A86"/>
    <w:rsid w:val="00AA4F66"/>
    <w:rsid w:val="00AA57FA"/>
    <w:rsid w:val="00AA64F8"/>
    <w:rsid w:val="00AA6AA7"/>
    <w:rsid w:val="00AA6B44"/>
    <w:rsid w:val="00AA730A"/>
    <w:rsid w:val="00AA7371"/>
    <w:rsid w:val="00AA7E42"/>
    <w:rsid w:val="00AB0458"/>
    <w:rsid w:val="00AB0489"/>
    <w:rsid w:val="00AB091D"/>
    <w:rsid w:val="00AB11B8"/>
    <w:rsid w:val="00AB188B"/>
    <w:rsid w:val="00AB18D9"/>
    <w:rsid w:val="00AB1970"/>
    <w:rsid w:val="00AB2045"/>
    <w:rsid w:val="00AB3C93"/>
    <w:rsid w:val="00AB3CFA"/>
    <w:rsid w:val="00AB3E0C"/>
    <w:rsid w:val="00AB4263"/>
    <w:rsid w:val="00AB4AA0"/>
    <w:rsid w:val="00AB4D1B"/>
    <w:rsid w:val="00AB4F72"/>
    <w:rsid w:val="00AB564B"/>
    <w:rsid w:val="00AB5DBB"/>
    <w:rsid w:val="00AB6523"/>
    <w:rsid w:val="00AB708D"/>
    <w:rsid w:val="00AB7287"/>
    <w:rsid w:val="00AB76C8"/>
    <w:rsid w:val="00AB7E85"/>
    <w:rsid w:val="00AC0335"/>
    <w:rsid w:val="00AC0594"/>
    <w:rsid w:val="00AC07CC"/>
    <w:rsid w:val="00AC08D9"/>
    <w:rsid w:val="00AC0AD4"/>
    <w:rsid w:val="00AC0D57"/>
    <w:rsid w:val="00AC1187"/>
    <w:rsid w:val="00AC17E0"/>
    <w:rsid w:val="00AC1869"/>
    <w:rsid w:val="00AC1B63"/>
    <w:rsid w:val="00AC1DED"/>
    <w:rsid w:val="00AC2747"/>
    <w:rsid w:val="00AC285C"/>
    <w:rsid w:val="00AC2D68"/>
    <w:rsid w:val="00AC2F39"/>
    <w:rsid w:val="00AC30D2"/>
    <w:rsid w:val="00AC333C"/>
    <w:rsid w:val="00AC3969"/>
    <w:rsid w:val="00AC3FC5"/>
    <w:rsid w:val="00AC48C6"/>
    <w:rsid w:val="00AC4934"/>
    <w:rsid w:val="00AC51C6"/>
    <w:rsid w:val="00AC5349"/>
    <w:rsid w:val="00AC5418"/>
    <w:rsid w:val="00AC5517"/>
    <w:rsid w:val="00AC571B"/>
    <w:rsid w:val="00AC59F7"/>
    <w:rsid w:val="00AC655C"/>
    <w:rsid w:val="00AC691D"/>
    <w:rsid w:val="00AC6DEA"/>
    <w:rsid w:val="00AC6F8E"/>
    <w:rsid w:val="00AC7090"/>
    <w:rsid w:val="00AC72D2"/>
    <w:rsid w:val="00AC75A9"/>
    <w:rsid w:val="00AC7650"/>
    <w:rsid w:val="00AC7C09"/>
    <w:rsid w:val="00AD08A4"/>
    <w:rsid w:val="00AD12F0"/>
    <w:rsid w:val="00AD1413"/>
    <w:rsid w:val="00AD15C6"/>
    <w:rsid w:val="00AD169A"/>
    <w:rsid w:val="00AD184F"/>
    <w:rsid w:val="00AD1893"/>
    <w:rsid w:val="00AD2F97"/>
    <w:rsid w:val="00AD3008"/>
    <w:rsid w:val="00AD3A27"/>
    <w:rsid w:val="00AD41BC"/>
    <w:rsid w:val="00AD45A7"/>
    <w:rsid w:val="00AD47C6"/>
    <w:rsid w:val="00AD4A77"/>
    <w:rsid w:val="00AD4B2C"/>
    <w:rsid w:val="00AD4B35"/>
    <w:rsid w:val="00AD4BAB"/>
    <w:rsid w:val="00AD4E5C"/>
    <w:rsid w:val="00AD54AD"/>
    <w:rsid w:val="00AD54B4"/>
    <w:rsid w:val="00AD56BE"/>
    <w:rsid w:val="00AD5744"/>
    <w:rsid w:val="00AD5759"/>
    <w:rsid w:val="00AD64A1"/>
    <w:rsid w:val="00AD66D0"/>
    <w:rsid w:val="00AD677C"/>
    <w:rsid w:val="00AD6A79"/>
    <w:rsid w:val="00AD6CDB"/>
    <w:rsid w:val="00AD6EF1"/>
    <w:rsid w:val="00AD750C"/>
    <w:rsid w:val="00AD7628"/>
    <w:rsid w:val="00AD7981"/>
    <w:rsid w:val="00AD93AA"/>
    <w:rsid w:val="00AE015A"/>
    <w:rsid w:val="00AE0C1F"/>
    <w:rsid w:val="00AE1499"/>
    <w:rsid w:val="00AE15D2"/>
    <w:rsid w:val="00AE19E5"/>
    <w:rsid w:val="00AE2DE5"/>
    <w:rsid w:val="00AE3517"/>
    <w:rsid w:val="00AE3AEB"/>
    <w:rsid w:val="00AE3D27"/>
    <w:rsid w:val="00AE3F05"/>
    <w:rsid w:val="00AE3F0A"/>
    <w:rsid w:val="00AE405A"/>
    <w:rsid w:val="00AE44A0"/>
    <w:rsid w:val="00AE463C"/>
    <w:rsid w:val="00AE49D6"/>
    <w:rsid w:val="00AE4C32"/>
    <w:rsid w:val="00AE5E2C"/>
    <w:rsid w:val="00AE617D"/>
    <w:rsid w:val="00AE62DA"/>
    <w:rsid w:val="00AE683C"/>
    <w:rsid w:val="00AE6A93"/>
    <w:rsid w:val="00AE72AD"/>
    <w:rsid w:val="00AE76FA"/>
    <w:rsid w:val="00AE77FC"/>
    <w:rsid w:val="00AE7A58"/>
    <w:rsid w:val="00AE7F00"/>
    <w:rsid w:val="00AF01DC"/>
    <w:rsid w:val="00AF0491"/>
    <w:rsid w:val="00AF0630"/>
    <w:rsid w:val="00AF0742"/>
    <w:rsid w:val="00AF0989"/>
    <w:rsid w:val="00AF0AFB"/>
    <w:rsid w:val="00AF0D15"/>
    <w:rsid w:val="00AF0EEF"/>
    <w:rsid w:val="00AF101D"/>
    <w:rsid w:val="00AF164C"/>
    <w:rsid w:val="00AF16BF"/>
    <w:rsid w:val="00AF1AF6"/>
    <w:rsid w:val="00AF1FE8"/>
    <w:rsid w:val="00AF21E6"/>
    <w:rsid w:val="00AF2AA7"/>
    <w:rsid w:val="00AF2ED8"/>
    <w:rsid w:val="00AF309F"/>
    <w:rsid w:val="00AF3287"/>
    <w:rsid w:val="00AF33AD"/>
    <w:rsid w:val="00AF3439"/>
    <w:rsid w:val="00AF3827"/>
    <w:rsid w:val="00AF39E8"/>
    <w:rsid w:val="00AF3F44"/>
    <w:rsid w:val="00AF42AA"/>
    <w:rsid w:val="00AF4512"/>
    <w:rsid w:val="00AF4567"/>
    <w:rsid w:val="00AF484A"/>
    <w:rsid w:val="00AF4A28"/>
    <w:rsid w:val="00AF4C5A"/>
    <w:rsid w:val="00AF50FD"/>
    <w:rsid w:val="00AF5345"/>
    <w:rsid w:val="00AF5808"/>
    <w:rsid w:val="00AF5EAB"/>
    <w:rsid w:val="00AF6169"/>
    <w:rsid w:val="00AF62C4"/>
    <w:rsid w:val="00B00160"/>
    <w:rsid w:val="00B00207"/>
    <w:rsid w:val="00B00315"/>
    <w:rsid w:val="00B004B2"/>
    <w:rsid w:val="00B011FC"/>
    <w:rsid w:val="00B0189B"/>
    <w:rsid w:val="00B024FF"/>
    <w:rsid w:val="00B03100"/>
    <w:rsid w:val="00B031B6"/>
    <w:rsid w:val="00B03A91"/>
    <w:rsid w:val="00B04497"/>
    <w:rsid w:val="00B045B1"/>
    <w:rsid w:val="00B04AE2"/>
    <w:rsid w:val="00B04BE4"/>
    <w:rsid w:val="00B054FB"/>
    <w:rsid w:val="00B056C1"/>
    <w:rsid w:val="00B059BE"/>
    <w:rsid w:val="00B06178"/>
    <w:rsid w:val="00B062FC"/>
    <w:rsid w:val="00B0693B"/>
    <w:rsid w:val="00B07236"/>
    <w:rsid w:val="00B07288"/>
    <w:rsid w:val="00B07989"/>
    <w:rsid w:val="00B104B6"/>
    <w:rsid w:val="00B106BE"/>
    <w:rsid w:val="00B1223D"/>
    <w:rsid w:val="00B12B1F"/>
    <w:rsid w:val="00B12D25"/>
    <w:rsid w:val="00B1305F"/>
    <w:rsid w:val="00B1333C"/>
    <w:rsid w:val="00B13870"/>
    <w:rsid w:val="00B13A84"/>
    <w:rsid w:val="00B14002"/>
    <w:rsid w:val="00B14120"/>
    <w:rsid w:val="00B14CBE"/>
    <w:rsid w:val="00B15BDC"/>
    <w:rsid w:val="00B1609A"/>
    <w:rsid w:val="00B162A8"/>
    <w:rsid w:val="00B16F53"/>
    <w:rsid w:val="00B171A4"/>
    <w:rsid w:val="00B17268"/>
    <w:rsid w:val="00B17D9C"/>
    <w:rsid w:val="00B20416"/>
    <w:rsid w:val="00B20592"/>
    <w:rsid w:val="00B208F2"/>
    <w:rsid w:val="00B20DF0"/>
    <w:rsid w:val="00B21632"/>
    <w:rsid w:val="00B21D8C"/>
    <w:rsid w:val="00B22462"/>
    <w:rsid w:val="00B227F7"/>
    <w:rsid w:val="00B228BF"/>
    <w:rsid w:val="00B22C55"/>
    <w:rsid w:val="00B2314C"/>
    <w:rsid w:val="00B23573"/>
    <w:rsid w:val="00B237AE"/>
    <w:rsid w:val="00B23858"/>
    <w:rsid w:val="00B2399B"/>
    <w:rsid w:val="00B2482D"/>
    <w:rsid w:val="00B24CA2"/>
    <w:rsid w:val="00B24E09"/>
    <w:rsid w:val="00B25130"/>
    <w:rsid w:val="00B252F5"/>
    <w:rsid w:val="00B25734"/>
    <w:rsid w:val="00B25CD6"/>
    <w:rsid w:val="00B27168"/>
    <w:rsid w:val="00B271F0"/>
    <w:rsid w:val="00B27B69"/>
    <w:rsid w:val="00B30337"/>
    <w:rsid w:val="00B30355"/>
    <w:rsid w:val="00B30862"/>
    <w:rsid w:val="00B30932"/>
    <w:rsid w:val="00B30BA4"/>
    <w:rsid w:val="00B31233"/>
    <w:rsid w:val="00B31757"/>
    <w:rsid w:val="00B31F4C"/>
    <w:rsid w:val="00B324BC"/>
    <w:rsid w:val="00B328C8"/>
    <w:rsid w:val="00B32DC7"/>
    <w:rsid w:val="00B32EB5"/>
    <w:rsid w:val="00B334D6"/>
    <w:rsid w:val="00B33D95"/>
    <w:rsid w:val="00B34139"/>
    <w:rsid w:val="00B34485"/>
    <w:rsid w:val="00B349A9"/>
    <w:rsid w:val="00B34C2D"/>
    <w:rsid w:val="00B34EBF"/>
    <w:rsid w:val="00B35C1E"/>
    <w:rsid w:val="00B35C3D"/>
    <w:rsid w:val="00B36323"/>
    <w:rsid w:val="00B3634E"/>
    <w:rsid w:val="00B36E96"/>
    <w:rsid w:val="00B37107"/>
    <w:rsid w:val="00B3725F"/>
    <w:rsid w:val="00B372D9"/>
    <w:rsid w:val="00B40240"/>
    <w:rsid w:val="00B40B30"/>
    <w:rsid w:val="00B40D9E"/>
    <w:rsid w:val="00B415E1"/>
    <w:rsid w:val="00B41665"/>
    <w:rsid w:val="00B4197C"/>
    <w:rsid w:val="00B41C9E"/>
    <w:rsid w:val="00B42CC7"/>
    <w:rsid w:val="00B42E14"/>
    <w:rsid w:val="00B43271"/>
    <w:rsid w:val="00B439A6"/>
    <w:rsid w:val="00B43B5D"/>
    <w:rsid w:val="00B43C93"/>
    <w:rsid w:val="00B43E7F"/>
    <w:rsid w:val="00B43EB5"/>
    <w:rsid w:val="00B440FC"/>
    <w:rsid w:val="00B45165"/>
    <w:rsid w:val="00B4578E"/>
    <w:rsid w:val="00B45A13"/>
    <w:rsid w:val="00B45A45"/>
    <w:rsid w:val="00B45B44"/>
    <w:rsid w:val="00B4601C"/>
    <w:rsid w:val="00B46A40"/>
    <w:rsid w:val="00B4747A"/>
    <w:rsid w:val="00B478C4"/>
    <w:rsid w:val="00B47AB8"/>
    <w:rsid w:val="00B47C03"/>
    <w:rsid w:val="00B50536"/>
    <w:rsid w:val="00B5089E"/>
    <w:rsid w:val="00B50C57"/>
    <w:rsid w:val="00B51429"/>
    <w:rsid w:val="00B51506"/>
    <w:rsid w:val="00B518C2"/>
    <w:rsid w:val="00B54306"/>
    <w:rsid w:val="00B556E6"/>
    <w:rsid w:val="00B558DA"/>
    <w:rsid w:val="00B55942"/>
    <w:rsid w:val="00B55AC1"/>
    <w:rsid w:val="00B55EBD"/>
    <w:rsid w:val="00B5618C"/>
    <w:rsid w:val="00B5694F"/>
    <w:rsid w:val="00B5722E"/>
    <w:rsid w:val="00B57911"/>
    <w:rsid w:val="00B601BD"/>
    <w:rsid w:val="00B606E8"/>
    <w:rsid w:val="00B60803"/>
    <w:rsid w:val="00B60964"/>
    <w:rsid w:val="00B60E4E"/>
    <w:rsid w:val="00B61295"/>
    <w:rsid w:val="00B61B7B"/>
    <w:rsid w:val="00B621AF"/>
    <w:rsid w:val="00B62A77"/>
    <w:rsid w:val="00B62DC3"/>
    <w:rsid w:val="00B62E28"/>
    <w:rsid w:val="00B6365D"/>
    <w:rsid w:val="00B652F2"/>
    <w:rsid w:val="00B655E3"/>
    <w:rsid w:val="00B65670"/>
    <w:rsid w:val="00B65B03"/>
    <w:rsid w:val="00B65D32"/>
    <w:rsid w:val="00B6606F"/>
    <w:rsid w:val="00B665F9"/>
    <w:rsid w:val="00B66C58"/>
    <w:rsid w:val="00B674D4"/>
    <w:rsid w:val="00B67505"/>
    <w:rsid w:val="00B679C0"/>
    <w:rsid w:val="00B67B7F"/>
    <w:rsid w:val="00B67DE7"/>
    <w:rsid w:val="00B67FCB"/>
    <w:rsid w:val="00B7004B"/>
    <w:rsid w:val="00B70E0C"/>
    <w:rsid w:val="00B71347"/>
    <w:rsid w:val="00B71D6E"/>
    <w:rsid w:val="00B71E6A"/>
    <w:rsid w:val="00B72149"/>
    <w:rsid w:val="00B722BD"/>
    <w:rsid w:val="00B72433"/>
    <w:rsid w:val="00B72560"/>
    <w:rsid w:val="00B7260F"/>
    <w:rsid w:val="00B726E2"/>
    <w:rsid w:val="00B729A4"/>
    <w:rsid w:val="00B72A51"/>
    <w:rsid w:val="00B730BC"/>
    <w:rsid w:val="00B735E9"/>
    <w:rsid w:val="00B73EF6"/>
    <w:rsid w:val="00B7408A"/>
    <w:rsid w:val="00B741D9"/>
    <w:rsid w:val="00B7482E"/>
    <w:rsid w:val="00B74AEC"/>
    <w:rsid w:val="00B74C55"/>
    <w:rsid w:val="00B74DFA"/>
    <w:rsid w:val="00B74F87"/>
    <w:rsid w:val="00B751C9"/>
    <w:rsid w:val="00B7529E"/>
    <w:rsid w:val="00B75468"/>
    <w:rsid w:val="00B75751"/>
    <w:rsid w:val="00B75AC0"/>
    <w:rsid w:val="00B75C6E"/>
    <w:rsid w:val="00B76219"/>
    <w:rsid w:val="00B766C8"/>
    <w:rsid w:val="00B76AC7"/>
    <w:rsid w:val="00B76F50"/>
    <w:rsid w:val="00B76F51"/>
    <w:rsid w:val="00B77345"/>
    <w:rsid w:val="00B773B4"/>
    <w:rsid w:val="00B77CBE"/>
    <w:rsid w:val="00B77CCA"/>
    <w:rsid w:val="00B77DA6"/>
    <w:rsid w:val="00B77FB5"/>
    <w:rsid w:val="00B80CAC"/>
    <w:rsid w:val="00B81574"/>
    <w:rsid w:val="00B81A17"/>
    <w:rsid w:val="00B81BA2"/>
    <w:rsid w:val="00B82109"/>
    <w:rsid w:val="00B825D5"/>
    <w:rsid w:val="00B8269C"/>
    <w:rsid w:val="00B827C2"/>
    <w:rsid w:val="00B82843"/>
    <w:rsid w:val="00B82D8A"/>
    <w:rsid w:val="00B830CA"/>
    <w:rsid w:val="00B837FF"/>
    <w:rsid w:val="00B845A5"/>
    <w:rsid w:val="00B84824"/>
    <w:rsid w:val="00B84F47"/>
    <w:rsid w:val="00B85149"/>
    <w:rsid w:val="00B85442"/>
    <w:rsid w:val="00B85787"/>
    <w:rsid w:val="00B85805"/>
    <w:rsid w:val="00B85EF7"/>
    <w:rsid w:val="00B86157"/>
    <w:rsid w:val="00B86899"/>
    <w:rsid w:val="00B86E49"/>
    <w:rsid w:val="00B877AE"/>
    <w:rsid w:val="00B87D01"/>
    <w:rsid w:val="00B87E35"/>
    <w:rsid w:val="00B9050E"/>
    <w:rsid w:val="00B909CA"/>
    <w:rsid w:val="00B90C50"/>
    <w:rsid w:val="00B90DBD"/>
    <w:rsid w:val="00B91096"/>
    <w:rsid w:val="00B910E2"/>
    <w:rsid w:val="00B91242"/>
    <w:rsid w:val="00B914ED"/>
    <w:rsid w:val="00B915B8"/>
    <w:rsid w:val="00B91D9F"/>
    <w:rsid w:val="00B922F5"/>
    <w:rsid w:val="00B92C1B"/>
    <w:rsid w:val="00B92D71"/>
    <w:rsid w:val="00B93843"/>
    <w:rsid w:val="00B93C30"/>
    <w:rsid w:val="00B94491"/>
    <w:rsid w:val="00B95078"/>
    <w:rsid w:val="00B955FB"/>
    <w:rsid w:val="00B956E7"/>
    <w:rsid w:val="00B96CD0"/>
    <w:rsid w:val="00B96D21"/>
    <w:rsid w:val="00B9723A"/>
    <w:rsid w:val="00B9737F"/>
    <w:rsid w:val="00B973E2"/>
    <w:rsid w:val="00B97BDF"/>
    <w:rsid w:val="00BA0392"/>
    <w:rsid w:val="00BA0B28"/>
    <w:rsid w:val="00BA0DEC"/>
    <w:rsid w:val="00BA0E3F"/>
    <w:rsid w:val="00BA1031"/>
    <w:rsid w:val="00BA17F4"/>
    <w:rsid w:val="00BA1A79"/>
    <w:rsid w:val="00BA1AC9"/>
    <w:rsid w:val="00BA1D0C"/>
    <w:rsid w:val="00BA26AC"/>
    <w:rsid w:val="00BA2B61"/>
    <w:rsid w:val="00BA31BB"/>
    <w:rsid w:val="00BA33CB"/>
    <w:rsid w:val="00BA3730"/>
    <w:rsid w:val="00BA375A"/>
    <w:rsid w:val="00BA3D4F"/>
    <w:rsid w:val="00BA3D8F"/>
    <w:rsid w:val="00BA46EF"/>
    <w:rsid w:val="00BA4ABE"/>
    <w:rsid w:val="00BA541A"/>
    <w:rsid w:val="00BA55ED"/>
    <w:rsid w:val="00BA5D24"/>
    <w:rsid w:val="00BA6510"/>
    <w:rsid w:val="00BA6E11"/>
    <w:rsid w:val="00BA7958"/>
    <w:rsid w:val="00BA7D49"/>
    <w:rsid w:val="00BB022D"/>
    <w:rsid w:val="00BB0799"/>
    <w:rsid w:val="00BB0946"/>
    <w:rsid w:val="00BB0EC4"/>
    <w:rsid w:val="00BB1463"/>
    <w:rsid w:val="00BB213E"/>
    <w:rsid w:val="00BB2D3C"/>
    <w:rsid w:val="00BB2F22"/>
    <w:rsid w:val="00BB2FF0"/>
    <w:rsid w:val="00BB3F46"/>
    <w:rsid w:val="00BB407D"/>
    <w:rsid w:val="00BB43B8"/>
    <w:rsid w:val="00BB4F1B"/>
    <w:rsid w:val="00BB5EFC"/>
    <w:rsid w:val="00BB66EA"/>
    <w:rsid w:val="00BB700E"/>
    <w:rsid w:val="00BB7224"/>
    <w:rsid w:val="00BC06AC"/>
    <w:rsid w:val="00BC1013"/>
    <w:rsid w:val="00BC10DB"/>
    <w:rsid w:val="00BC1403"/>
    <w:rsid w:val="00BC14A5"/>
    <w:rsid w:val="00BC14D3"/>
    <w:rsid w:val="00BC21FE"/>
    <w:rsid w:val="00BC23EA"/>
    <w:rsid w:val="00BC29CD"/>
    <w:rsid w:val="00BC2C5B"/>
    <w:rsid w:val="00BC365B"/>
    <w:rsid w:val="00BC373C"/>
    <w:rsid w:val="00BC3A9C"/>
    <w:rsid w:val="00BC4974"/>
    <w:rsid w:val="00BC4DC5"/>
    <w:rsid w:val="00BC4E3D"/>
    <w:rsid w:val="00BC5473"/>
    <w:rsid w:val="00BC5558"/>
    <w:rsid w:val="00BC575F"/>
    <w:rsid w:val="00BC59C7"/>
    <w:rsid w:val="00BC5A09"/>
    <w:rsid w:val="00BC5E8C"/>
    <w:rsid w:val="00BC619E"/>
    <w:rsid w:val="00BC631E"/>
    <w:rsid w:val="00BC656B"/>
    <w:rsid w:val="00BC6E77"/>
    <w:rsid w:val="00BC7262"/>
    <w:rsid w:val="00BC792D"/>
    <w:rsid w:val="00BC7A87"/>
    <w:rsid w:val="00BC7C06"/>
    <w:rsid w:val="00BD01A3"/>
    <w:rsid w:val="00BD0353"/>
    <w:rsid w:val="00BD0579"/>
    <w:rsid w:val="00BD09B2"/>
    <w:rsid w:val="00BD0B5A"/>
    <w:rsid w:val="00BD0C1E"/>
    <w:rsid w:val="00BD21FF"/>
    <w:rsid w:val="00BD2F20"/>
    <w:rsid w:val="00BD35AC"/>
    <w:rsid w:val="00BD3864"/>
    <w:rsid w:val="00BD3B3F"/>
    <w:rsid w:val="00BD3B92"/>
    <w:rsid w:val="00BD3C62"/>
    <w:rsid w:val="00BD3CC2"/>
    <w:rsid w:val="00BD4667"/>
    <w:rsid w:val="00BD4B78"/>
    <w:rsid w:val="00BD55B3"/>
    <w:rsid w:val="00BD5F19"/>
    <w:rsid w:val="00BD6423"/>
    <w:rsid w:val="00BD65EC"/>
    <w:rsid w:val="00BD6F97"/>
    <w:rsid w:val="00BD721E"/>
    <w:rsid w:val="00BD7665"/>
    <w:rsid w:val="00BD76DC"/>
    <w:rsid w:val="00BD77AF"/>
    <w:rsid w:val="00BE0924"/>
    <w:rsid w:val="00BE0CA0"/>
    <w:rsid w:val="00BE0FAD"/>
    <w:rsid w:val="00BE101A"/>
    <w:rsid w:val="00BE1A31"/>
    <w:rsid w:val="00BE1FB1"/>
    <w:rsid w:val="00BE2E2C"/>
    <w:rsid w:val="00BE3383"/>
    <w:rsid w:val="00BE3DAB"/>
    <w:rsid w:val="00BE4881"/>
    <w:rsid w:val="00BE5E34"/>
    <w:rsid w:val="00BE5E3D"/>
    <w:rsid w:val="00BE5EB8"/>
    <w:rsid w:val="00BE65C2"/>
    <w:rsid w:val="00BE6DDB"/>
    <w:rsid w:val="00BE6E12"/>
    <w:rsid w:val="00BE766C"/>
    <w:rsid w:val="00BE7B05"/>
    <w:rsid w:val="00BF032D"/>
    <w:rsid w:val="00BF04D8"/>
    <w:rsid w:val="00BF0E67"/>
    <w:rsid w:val="00BF11A6"/>
    <w:rsid w:val="00BF1788"/>
    <w:rsid w:val="00BF21CD"/>
    <w:rsid w:val="00BF254A"/>
    <w:rsid w:val="00BF2C03"/>
    <w:rsid w:val="00BF3013"/>
    <w:rsid w:val="00BF3616"/>
    <w:rsid w:val="00BF3CE2"/>
    <w:rsid w:val="00BF4196"/>
    <w:rsid w:val="00BF49A7"/>
    <w:rsid w:val="00BF52BE"/>
    <w:rsid w:val="00BF594B"/>
    <w:rsid w:val="00BF5D36"/>
    <w:rsid w:val="00BF5DA5"/>
    <w:rsid w:val="00BF6911"/>
    <w:rsid w:val="00BF6A35"/>
    <w:rsid w:val="00BF6B14"/>
    <w:rsid w:val="00BF6C28"/>
    <w:rsid w:val="00BF6F29"/>
    <w:rsid w:val="00BF7B56"/>
    <w:rsid w:val="00BF7E22"/>
    <w:rsid w:val="00C00381"/>
    <w:rsid w:val="00C00A3F"/>
    <w:rsid w:val="00C013C5"/>
    <w:rsid w:val="00C0146E"/>
    <w:rsid w:val="00C014F1"/>
    <w:rsid w:val="00C0178C"/>
    <w:rsid w:val="00C01B95"/>
    <w:rsid w:val="00C0251F"/>
    <w:rsid w:val="00C025F1"/>
    <w:rsid w:val="00C03333"/>
    <w:rsid w:val="00C03E5E"/>
    <w:rsid w:val="00C03ED8"/>
    <w:rsid w:val="00C04613"/>
    <w:rsid w:val="00C04702"/>
    <w:rsid w:val="00C04F05"/>
    <w:rsid w:val="00C0506E"/>
    <w:rsid w:val="00C0536E"/>
    <w:rsid w:val="00C056C0"/>
    <w:rsid w:val="00C05933"/>
    <w:rsid w:val="00C061C2"/>
    <w:rsid w:val="00C06393"/>
    <w:rsid w:val="00C068A0"/>
    <w:rsid w:val="00C069B7"/>
    <w:rsid w:val="00C06D30"/>
    <w:rsid w:val="00C072AD"/>
    <w:rsid w:val="00C07332"/>
    <w:rsid w:val="00C077CB"/>
    <w:rsid w:val="00C07800"/>
    <w:rsid w:val="00C0792F"/>
    <w:rsid w:val="00C07997"/>
    <w:rsid w:val="00C07C6D"/>
    <w:rsid w:val="00C1039E"/>
    <w:rsid w:val="00C10781"/>
    <w:rsid w:val="00C10944"/>
    <w:rsid w:val="00C10A95"/>
    <w:rsid w:val="00C110BE"/>
    <w:rsid w:val="00C118AD"/>
    <w:rsid w:val="00C11E1C"/>
    <w:rsid w:val="00C12250"/>
    <w:rsid w:val="00C13418"/>
    <w:rsid w:val="00C13442"/>
    <w:rsid w:val="00C13F0F"/>
    <w:rsid w:val="00C141AB"/>
    <w:rsid w:val="00C14350"/>
    <w:rsid w:val="00C14E4B"/>
    <w:rsid w:val="00C150DC"/>
    <w:rsid w:val="00C1533F"/>
    <w:rsid w:val="00C153C6"/>
    <w:rsid w:val="00C155F3"/>
    <w:rsid w:val="00C15709"/>
    <w:rsid w:val="00C15887"/>
    <w:rsid w:val="00C15E32"/>
    <w:rsid w:val="00C1634C"/>
    <w:rsid w:val="00C16730"/>
    <w:rsid w:val="00C16D8D"/>
    <w:rsid w:val="00C17426"/>
    <w:rsid w:val="00C17A3C"/>
    <w:rsid w:val="00C17C92"/>
    <w:rsid w:val="00C18418"/>
    <w:rsid w:val="00C202B1"/>
    <w:rsid w:val="00C2079F"/>
    <w:rsid w:val="00C20CE4"/>
    <w:rsid w:val="00C20DF4"/>
    <w:rsid w:val="00C20F3B"/>
    <w:rsid w:val="00C215CD"/>
    <w:rsid w:val="00C21909"/>
    <w:rsid w:val="00C21CFD"/>
    <w:rsid w:val="00C22546"/>
    <w:rsid w:val="00C2286F"/>
    <w:rsid w:val="00C22AD9"/>
    <w:rsid w:val="00C233AD"/>
    <w:rsid w:val="00C23539"/>
    <w:rsid w:val="00C23988"/>
    <w:rsid w:val="00C23BE4"/>
    <w:rsid w:val="00C24068"/>
    <w:rsid w:val="00C244AB"/>
    <w:rsid w:val="00C24781"/>
    <w:rsid w:val="00C248A6"/>
    <w:rsid w:val="00C24B79"/>
    <w:rsid w:val="00C24C93"/>
    <w:rsid w:val="00C24DE4"/>
    <w:rsid w:val="00C24E22"/>
    <w:rsid w:val="00C24F20"/>
    <w:rsid w:val="00C252D3"/>
    <w:rsid w:val="00C253FD"/>
    <w:rsid w:val="00C25A49"/>
    <w:rsid w:val="00C25B6E"/>
    <w:rsid w:val="00C25D16"/>
    <w:rsid w:val="00C25E43"/>
    <w:rsid w:val="00C26595"/>
    <w:rsid w:val="00C267CC"/>
    <w:rsid w:val="00C26984"/>
    <w:rsid w:val="00C26F4F"/>
    <w:rsid w:val="00C26F58"/>
    <w:rsid w:val="00C3029A"/>
    <w:rsid w:val="00C30468"/>
    <w:rsid w:val="00C3052E"/>
    <w:rsid w:val="00C307E8"/>
    <w:rsid w:val="00C31633"/>
    <w:rsid w:val="00C3178D"/>
    <w:rsid w:val="00C31F15"/>
    <w:rsid w:val="00C32016"/>
    <w:rsid w:val="00C32139"/>
    <w:rsid w:val="00C32A29"/>
    <w:rsid w:val="00C32BD0"/>
    <w:rsid w:val="00C33048"/>
    <w:rsid w:val="00C333C7"/>
    <w:rsid w:val="00C3378C"/>
    <w:rsid w:val="00C33E73"/>
    <w:rsid w:val="00C35398"/>
    <w:rsid w:val="00C35867"/>
    <w:rsid w:val="00C359E5"/>
    <w:rsid w:val="00C35E35"/>
    <w:rsid w:val="00C37043"/>
    <w:rsid w:val="00C370C6"/>
    <w:rsid w:val="00C37165"/>
    <w:rsid w:val="00C37245"/>
    <w:rsid w:val="00C373E6"/>
    <w:rsid w:val="00C37BB3"/>
    <w:rsid w:val="00C40290"/>
    <w:rsid w:val="00C402DF"/>
    <w:rsid w:val="00C40D6D"/>
    <w:rsid w:val="00C41162"/>
    <w:rsid w:val="00C41D8E"/>
    <w:rsid w:val="00C41FBA"/>
    <w:rsid w:val="00C41FF6"/>
    <w:rsid w:val="00C4215B"/>
    <w:rsid w:val="00C4231B"/>
    <w:rsid w:val="00C42DDC"/>
    <w:rsid w:val="00C43587"/>
    <w:rsid w:val="00C440E3"/>
    <w:rsid w:val="00C44550"/>
    <w:rsid w:val="00C449AB"/>
    <w:rsid w:val="00C44C28"/>
    <w:rsid w:val="00C4555A"/>
    <w:rsid w:val="00C457CB"/>
    <w:rsid w:val="00C45B38"/>
    <w:rsid w:val="00C45D41"/>
    <w:rsid w:val="00C462CA"/>
    <w:rsid w:val="00C46AD4"/>
    <w:rsid w:val="00C4723A"/>
    <w:rsid w:val="00C478C9"/>
    <w:rsid w:val="00C5048E"/>
    <w:rsid w:val="00C506B6"/>
    <w:rsid w:val="00C50CA7"/>
    <w:rsid w:val="00C50CFD"/>
    <w:rsid w:val="00C50F00"/>
    <w:rsid w:val="00C5160B"/>
    <w:rsid w:val="00C516B7"/>
    <w:rsid w:val="00C51DD8"/>
    <w:rsid w:val="00C520C0"/>
    <w:rsid w:val="00C52325"/>
    <w:rsid w:val="00C52356"/>
    <w:rsid w:val="00C52960"/>
    <w:rsid w:val="00C53045"/>
    <w:rsid w:val="00C53322"/>
    <w:rsid w:val="00C538EF"/>
    <w:rsid w:val="00C53933"/>
    <w:rsid w:val="00C53F99"/>
    <w:rsid w:val="00C54549"/>
    <w:rsid w:val="00C54863"/>
    <w:rsid w:val="00C54AFA"/>
    <w:rsid w:val="00C558EC"/>
    <w:rsid w:val="00C55B13"/>
    <w:rsid w:val="00C56400"/>
    <w:rsid w:val="00C56A05"/>
    <w:rsid w:val="00C56F23"/>
    <w:rsid w:val="00C57038"/>
    <w:rsid w:val="00C57253"/>
    <w:rsid w:val="00C5754E"/>
    <w:rsid w:val="00C57AAD"/>
    <w:rsid w:val="00C5CBCC"/>
    <w:rsid w:val="00C60570"/>
    <w:rsid w:val="00C6164D"/>
    <w:rsid w:val="00C621E6"/>
    <w:rsid w:val="00C62A40"/>
    <w:rsid w:val="00C62D09"/>
    <w:rsid w:val="00C62D3A"/>
    <w:rsid w:val="00C635D5"/>
    <w:rsid w:val="00C64688"/>
    <w:rsid w:val="00C64FBA"/>
    <w:rsid w:val="00C652FB"/>
    <w:rsid w:val="00C65345"/>
    <w:rsid w:val="00C653A7"/>
    <w:rsid w:val="00C655BE"/>
    <w:rsid w:val="00C65B84"/>
    <w:rsid w:val="00C665B4"/>
    <w:rsid w:val="00C669DE"/>
    <w:rsid w:val="00C700D7"/>
    <w:rsid w:val="00C7136F"/>
    <w:rsid w:val="00C718D8"/>
    <w:rsid w:val="00C71FAA"/>
    <w:rsid w:val="00C72624"/>
    <w:rsid w:val="00C73214"/>
    <w:rsid w:val="00C73A1F"/>
    <w:rsid w:val="00C7411F"/>
    <w:rsid w:val="00C7419D"/>
    <w:rsid w:val="00C748F0"/>
    <w:rsid w:val="00C74A8B"/>
    <w:rsid w:val="00C74F71"/>
    <w:rsid w:val="00C75A2E"/>
    <w:rsid w:val="00C75B59"/>
    <w:rsid w:val="00C75E5D"/>
    <w:rsid w:val="00C75ED1"/>
    <w:rsid w:val="00C76745"/>
    <w:rsid w:val="00C76967"/>
    <w:rsid w:val="00C76EC6"/>
    <w:rsid w:val="00C773D6"/>
    <w:rsid w:val="00C807B4"/>
    <w:rsid w:val="00C80C8A"/>
    <w:rsid w:val="00C810B0"/>
    <w:rsid w:val="00C810F8"/>
    <w:rsid w:val="00C8174C"/>
    <w:rsid w:val="00C822B5"/>
    <w:rsid w:val="00C82AF1"/>
    <w:rsid w:val="00C8307C"/>
    <w:rsid w:val="00C833F3"/>
    <w:rsid w:val="00C837B5"/>
    <w:rsid w:val="00C840D7"/>
    <w:rsid w:val="00C84705"/>
    <w:rsid w:val="00C8603D"/>
    <w:rsid w:val="00C86B0D"/>
    <w:rsid w:val="00C86B6A"/>
    <w:rsid w:val="00C86FCF"/>
    <w:rsid w:val="00C876D5"/>
    <w:rsid w:val="00C879B4"/>
    <w:rsid w:val="00C904AE"/>
    <w:rsid w:val="00C90564"/>
    <w:rsid w:val="00C906F2"/>
    <w:rsid w:val="00C90845"/>
    <w:rsid w:val="00C90A00"/>
    <w:rsid w:val="00C90A89"/>
    <w:rsid w:val="00C9139E"/>
    <w:rsid w:val="00C91499"/>
    <w:rsid w:val="00C916D4"/>
    <w:rsid w:val="00C918C3"/>
    <w:rsid w:val="00C91E58"/>
    <w:rsid w:val="00C9202E"/>
    <w:rsid w:val="00C93526"/>
    <w:rsid w:val="00C936A9"/>
    <w:rsid w:val="00C937DF"/>
    <w:rsid w:val="00C93A0B"/>
    <w:rsid w:val="00C93B5D"/>
    <w:rsid w:val="00C943F1"/>
    <w:rsid w:val="00C948C1"/>
    <w:rsid w:val="00C94E57"/>
    <w:rsid w:val="00C95416"/>
    <w:rsid w:val="00C962F6"/>
    <w:rsid w:val="00C9662C"/>
    <w:rsid w:val="00C96658"/>
    <w:rsid w:val="00C96860"/>
    <w:rsid w:val="00C96B5F"/>
    <w:rsid w:val="00C973E5"/>
    <w:rsid w:val="00C97944"/>
    <w:rsid w:val="00C97ADB"/>
    <w:rsid w:val="00C97C04"/>
    <w:rsid w:val="00CA0049"/>
    <w:rsid w:val="00CA024E"/>
    <w:rsid w:val="00CA04A8"/>
    <w:rsid w:val="00CA07EE"/>
    <w:rsid w:val="00CA0E3F"/>
    <w:rsid w:val="00CA0F82"/>
    <w:rsid w:val="00CA115B"/>
    <w:rsid w:val="00CA15B5"/>
    <w:rsid w:val="00CA1DAE"/>
    <w:rsid w:val="00CA202A"/>
    <w:rsid w:val="00CA21A8"/>
    <w:rsid w:val="00CA2305"/>
    <w:rsid w:val="00CA28B9"/>
    <w:rsid w:val="00CA2CD4"/>
    <w:rsid w:val="00CA2CF1"/>
    <w:rsid w:val="00CA2D9D"/>
    <w:rsid w:val="00CA30E6"/>
    <w:rsid w:val="00CA3104"/>
    <w:rsid w:val="00CA341C"/>
    <w:rsid w:val="00CA3EB1"/>
    <w:rsid w:val="00CA3F14"/>
    <w:rsid w:val="00CA3F99"/>
    <w:rsid w:val="00CA3FE5"/>
    <w:rsid w:val="00CA4321"/>
    <w:rsid w:val="00CA4452"/>
    <w:rsid w:val="00CA4E63"/>
    <w:rsid w:val="00CA5B1D"/>
    <w:rsid w:val="00CA5BF6"/>
    <w:rsid w:val="00CA6069"/>
    <w:rsid w:val="00CA62AB"/>
    <w:rsid w:val="00CA6599"/>
    <w:rsid w:val="00CA65CD"/>
    <w:rsid w:val="00CA6826"/>
    <w:rsid w:val="00CA6A0D"/>
    <w:rsid w:val="00CA6D2D"/>
    <w:rsid w:val="00CA7200"/>
    <w:rsid w:val="00CA7BFE"/>
    <w:rsid w:val="00CA7C77"/>
    <w:rsid w:val="00CA7C9F"/>
    <w:rsid w:val="00CA7DBB"/>
    <w:rsid w:val="00CA7FD2"/>
    <w:rsid w:val="00CB001C"/>
    <w:rsid w:val="00CB04B7"/>
    <w:rsid w:val="00CB0A69"/>
    <w:rsid w:val="00CB0D4E"/>
    <w:rsid w:val="00CB182F"/>
    <w:rsid w:val="00CB1950"/>
    <w:rsid w:val="00CB1DB9"/>
    <w:rsid w:val="00CB2F4F"/>
    <w:rsid w:val="00CB37EA"/>
    <w:rsid w:val="00CB3920"/>
    <w:rsid w:val="00CB3E34"/>
    <w:rsid w:val="00CB43EA"/>
    <w:rsid w:val="00CB47F6"/>
    <w:rsid w:val="00CB47FA"/>
    <w:rsid w:val="00CB4A92"/>
    <w:rsid w:val="00CB4D12"/>
    <w:rsid w:val="00CB5280"/>
    <w:rsid w:val="00CB5EA7"/>
    <w:rsid w:val="00CB5F10"/>
    <w:rsid w:val="00CB63D2"/>
    <w:rsid w:val="00CB65B2"/>
    <w:rsid w:val="00CB6AD1"/>
    <w:rsid w:val="00CB6F5F"/>
    <w:rsid w:val="00CB7683"/>
    <w:rsid w:val="00CB77B1"/>
    <w:rsid w:val="00CC02DF"/>
    <w:rsid w:val="00CC0899"/>
    <w:rsid w:val="00CC0B06"/>
    <w:rsid w:val="00CC1347"/>
    <w:rsid w:val="00CC1380"/>
    <w:rsid w:val="00CC16CF"/>
    <w:rsid w:val="00CC17FB"/>
    <w:rsid w:val="00CC197A"/>
    <w:rsid w:val="00CC1B7A"/>
    <w:rsid w:val="00CC218A"/>
    <w:rsid w:val="00CC219B"/>
    <w:rsid w:val="00CC2314"/>
    <w:rsid w:val="00CC23EB"/>
    <w:rsid w:val="00CC2A11"/>
    <w:rsid w:val="00CC2FBD"/>
    <w:rsid w:val="00CC43B8"/>
    <w:rsid w:val="00CC4C7F"/>
    <w:rsid w:val="00CC5A1D"/>
    <w:rsid w:val="00CC5E22"/>
    <w:rsid w:val="00CC629C"/>
    <w:rsid w:val="00CC62A6"/>
    <w:rsid w:val="00CC644C"/>
    <w:rsid w:val="00CC66DF"/>
    <w:rsid w:val="00CC6B6D"/>
    <w:rsid w:val="00CC6F25"/>
    <w:rsid w:val="00CC75F0"/>
    <w:rsid w:val="00CC7A24"/>
    <w:rsid w:val="00CC7CE8"/>
    <w:rsid w:val="00CC7EF1"/>
    <w:rsid w:val="00CD0536"/>
    <w:rsid w:val="00CD0B24"/>
    <w:rsid w:val="00CD0BAE"/>
    <w:rsid w:val="00CD0C3C"/>
    <w:rsid w:val="00CD0E12"/>
    <w:rsid w:val="00CD1458"/>
    <w:rsid w:val="00CD1927"/>
    <w:rsid w:val="00CD1AF9"/>
    <w:rsid w:val="00CD1B8F"/>
    <w:rsid w:val="00CD1F5B"/>
    <w:rsid w:val="00CD229C"/>
    <w:rsid w:val="00CD2623"/>
    <w:rsid w:val="00CD3BEC"/>
    <w:rsid w:val="00CD3DF4"/>
    <w:rsid w:val="00CD3F0A"/>
    <w:rsid w:val="00CD41AB"/>
    <w:rsid w:val="00CD44AE"/>
    <w:rsid w:val="00CD4C1B"/>
    <w:rsid w:val="00CD4CAC"/>
    <w:rsid w:val="00CD544E"/>
    <w:rsid w:val="00CD5C24"/>
    <w:rsid w:val="00CD619B"/>
    <w:rsid w:val="00CD67CA"/>
    <w:rsid w:val="00CD6B2E"/>
    <w:rsid w:val="00CD6DF3"/>
    <w:rsid w:val="00CD70D6"/>
    <w:rsid w:val="00CD750C"/>
    <w:rsid w:val="00CD794E"/>
    <w:rsid w:val="00CE00D0"/>
    <w:rsid w:val="00CE0524"/>
    <w:rsid w:val="00CE05FB"/>
    <w:rsid w:val="00CE0655"/>
    <w:rsid w:val="00CE0ED8"/>
    <w:rsid w:val="00CE1105"/>
    <w:rsid w:val="00CE15C7"/>
    <w:rsid w:val="00CE1F11"/>
    <w:rsid w:val="00CE2010"/>
    <w:rsid w:val="00CE2101"/>
    <w:rsid w:val="00CE2BD0"/>
    <w:rsid w:val="00CE369B"/>
    <w:rsid w:val="00CE387C"/>
    <w:rsid w:val="00CE3926"/>
    <w:rsid w:val="00CE39F0"/>
    <w:rsid w:val="00CE4106"/>
    <w:rsid w:val="00CE41C2"/>
    <w:rsid w:val="00CE427D"/>
    <w:rsid w:val="00CE47A8"/>
    <w:rsid w:val="00CE4D13"/>
    <w:rsid w:val="00CE4D6F"/>
    <w:rsid w:val="00CE4EF6"/>
    <w:rsid w:val="00CE5074"/>
    <w:rsid w:val="00CE5541"/>
    <w:rsid w:val="00CE559E"/>
    <w:rsid w:val="00CE60BE"/>
    <w:rsid w:val="00CE68A3"/>
    <w:rsid w:val="00CE6C6A"/>
    <w:rsid w:val="00CE6C73"/>
    <w:rsid w:val="00CE6C93"/>
    <w:rsid w:val="00CE6ED6"/>
    <w:rsid w:val="00CE72E9"/>
    <w:rsid w:val="00CE77B8"/>
    <w:rsid w:val="00CE79F9"/>
    <w:rsid w:val="00CF0EC4"/>
    <w:rsid w:val="00CF1278"/>
    <w:rsid w:val="00CF12DA"/>
    <w:rsid w:val="00CF14CC"/>
    <w:rsid w:val="00CF1688"/>
    <w:rsid w:val="00CF1EE0"/>
    <w:rsid w:val="00CF245B"/>
    <w:rsid w:val="00CF2CCA"/>
    <w:rsid w:val="00CF37DC"/>
    <w:rsid w:val="00CF3807"/>
    <w:rsid w:val="00CF3A35"/>
    <w:rsid w:val="00CF3E8C"/>
    <w:rsid w:val="00CF4BA1"/>
    <w:rsid w:val="00CF5573"/>
    <w:rsid w:val="00CF56F6"/>
    <w:rsid w:val="00CF7884"/>
    <w:rsid w:val="00D0028E"/>
    <w:rsid w:val="00D00FAF"/>
    <w:rsid w:val="00D01C51"/>
    <w:rsid w:val="00D01C7A"/>
    <w:rsid w:val="00D02170"/>
    <w:rsid w:val="00D02C70"/>
    <w:rsid w:val="00D0313D"/>
    <w:rsid w:val="00D0365B"/>
    <w:rsid w:val="00D03827"/>
    <w:rsid w:val="00D038C1"/>
    <w:rsid w:val="00D04C64"/>
    <w:rsid w:val="00D04DCC"/>
    <w:rsid w:val="00D04F85"/>
    <w:rsid w:val="00D05002"/>
    <w:rsid w:val="00D05A39"/>
    <w:rsid w:val="00D062DF"/>
    <w:rsid w:val="00D064C3"/>
    <w:rsid w:val="00D066B8"/>
    <w:rsid w:val="00D06CB7"/>
    <w:rsid w:val="00D0713A"/>
    <w:rsid w:val="00D072ED"/>
    <w:rsid w:val="00D102C5"/>
    <w:rsid w:val="00D10CE3"/>
    <w:rsid w:val="00D11777"/>
    <w:rsid w:val="00D1183C"/>
    <w:rsid w:val="00D11DC6"/>
    <w:rsid w:val="00D11E20"/>
    <w:rsid w:val="00D1264E"/>
    <w:rsid w:val="00D12A7E"/>
    <w:rsid w:val="00D130A4"/>
    <w:rsid w:val="00D14AE0"/>
    <w:rsid w:val="00D14E86"/>
    <w:rsid w:val="00D14F7F"/>
    <w:rsid w:val="00D15F91"/>
    <w:rsid w:val="00D166A5"/>
    <w:rsid w:val="00D1696D"/>
    <w:rsid w:val="00D1700D"/>
    <w:rsid w:val="00D17147"/>
    <w:rsid w:val="00D17369"/>
    <w:rsid w:val="00D174A2"/>
    <w:rsid w:val="00D201AC"/>
    <w:rsid w:val="00D20718"/>
    <w:rsid w:val="00D20AE8"/>
    <w:rsid w:val="00D20B66"/>
    <w:rsid w:val="00D20DD1"/>
    <w:rsid w:val="00D21079"/>
    <w:rsid w:val="00D215D6"/>
    <w:rsid w:val="00D21F61"/>
    <w:rsid w:val="00D223AA"/>
    <w:rsid w:val="00D23189"/>
    <w:rsid w:val="00D2337D"/>
    <w:rsid w:val="00D2337F"/>
    <w:rsid w:val="00D234A4"/>
    <w:rsid w:val="00D238E3"/>
    <w:rsid w:val="00D23A43"/>
    <w:rsid w:val="00D23E03"/>
    <w:rsid w:val="00D243E3"/>
    <w:rsid w:val="00D2463D"/>
    <w:rsid w:val="00D2471C"/>
    <w:rsid w:val="00D248F1"/>
    <w:rsid w:val="00D24F81"/>
    <w:rsid w:val="00D2522F"/>
    <w:rsid w:val="00D2545E"/>
    <w:rsid w:val="00D26252"/>
    <w:rsid w:val="00D263F5"/>
    <w:rsid w:val="00D27315"/>
    <w:rsid w:val="00D304D8"/>
    <w:rsid w:val="00D3178F"/>
    <w:rsid w:val="00D319C1"/>
    <w:rsid w:val="00D31E65"/>
    <w:rsid w:val="00D321AA"/>
    <w:rsid w:val="00D32C47"/>
    <w:rsid w:val="00D32F72"/>
    <w:rsid w:val="00D33106"/>
    <w:rsid w:val="00D33382"/>
    <w:rsid w:val="00D333D0"/>
    <w:rsid w:val="00D33537"/>
    <w:rsid w:val="00D3398A"/>
    <w:rsid w:val="00D33A08"/>
    <w:rsid w:val="00D34AB0"/>
    <w:rsid w:val="00D35343"/>
    <w:rsid w:val="00D35AA5"/>
    <w:rsid w:val="00D360A3"/>
    <w:rsid w:val="00D36526"/>
    <w:rsid w:val="00D368E1"/>
    <w:rsid w:val="00D37FD1"/>
    <w:rsid w:val="00D40003"/>
    <w:rsid w:val="00D400D7"/>
    <w:rsid w:val="00D40137"/>
    <w:rsid w:val="00D413BA"/>
    <w:rsid w:val="00D41878"/>
    <w:rsid w:val="00D4188E"/>
    <w:rsid w:val="00D41963"/>
    <w:rsid w:val="00D419FA"/>
    <w:rsid w:val="00D41C3E"/>
    <w:rsid w:val="00D422B3"/>
    <w:rsid w:val="00D424B1"/>
    <w:rsid w:val="00D424F9"/>
    <w:rsid w:val="00D42A82"/>
    <w:rsid w:val="00D42F3D"/>
    <w:rsid w:val="00D438D9"/>
    <w:rsid w:val="00D43BFD"/>
    <w:rsid w:val="00D43D52"/>
    <w:rsid w:val="00D45CF1"/>
    <w:rsid w:val="00D460A7"/>
    <w:rsid w:val="00D47189"/>
    <w:rsid w:val="00D47A7B"/>
    <w:rsid w:val="00D47DE2"/>
    <w:rsid w:val="00D50633"/>
    <w:rsid w:val="00D50780"/>
    <w:rsid w:val="00D51612"/>
    <w:rsid w:val="00D519E4"/>
    <w:rsid w:val="00D51C9D"/>
    <w:rsid w:val="00D51ED7"/>
    <w:rsid w:val="00D5206D"/>
    <w:rsid w:val="00D524DD"/>
    <w:rsid w:val="00D52748"/>
    <w:rsid w:val="00D52832"/>
    <w:rsid w:val="00D52836"/>
    <w:rsid w:val="00D52991"/>
    <w:rsid w:val="00D52F46"/>
    <w:rsid w:val="00D53160"/>
    <w:rsid w:val="00D53364"/>
    <w:rsid w:val="00D535AD"/>
    <w:rsid w:val="00D54235"/>
    <w:rsid w:val="00D54804"/>
    <w:rsid w:val="00D55235"/>
    <w:rsid w:val="00D558DD"/>
    <w:rsid w:val="00D55F7A"/>
    <w:rsid w:val="00D566B5"/>
    <w:rsid w:val="00D56E2B"/>
    <w:rsid w:val="00D57003"/>
    <w:rsid w:val="00D57627"/>
    <w:rsid w:val="00D604EF"/>
    <w:rsid w:val="00D6078A"/>
    <w:rsid w:val="00D607B0"/>
    <w:rsid w:val="00D6081F"/>
    <w:rsid w:val="00D609F4"/>
    <w:rsid w:val="00D60BD4"/>
    <w:rsid w:val="00D60D00"/>
    <w:rsid w:val="00D616B0"/>
    <w:rsid w:val="00D6186B"/>
    <w:rsid w:val="00D627E7"/>
    <w:rsid w:val="00D6286A"/>
    <w:rsid w:val="00D62FA6"/>
    <w:rsid w:val="00D630EF"/>
    <w:rsid w:val="00D64402"/>
    <w:rsid w:val="00D647C7"/>
    <w:rsid w:val="00D64C8D"/>
    <w:rsid w:val="00D64F17"/>
    <w:rsid w:val="00D6576D"/>
    <w:rsid w:val="00D65802"/>
    <w:rsid w:val="00D65B8C"/>
    <w:rsid w:val="00D66488"/>
    <w:rsid w:val="00D66B9A"/>
    <w:rsid w:val="00D67344"/>
    <w:rsid w:val="00D67484"/>
    <w:rsid w:val="00D676E7"/>
    <w:rsid w:val="00D6775F"/>
    <w:rsid w:val="00D67B48"/>
    <w:rsid w:val="00D67C92"/>
    <w:rsid w:val="00D67D13"/>
    <w:rsid w:val="00D67D4D"/>
    <w:rsid w:val="00D7059D"/>
    <w:rsid w:val="00D70674"/>
    <w:rsid w:val="00D70A13"/>
    <w:rsid w:val="00D70A52"/>
    <w:rsid w:val="00D70B74"/>
    <w:rsid w:val="00D70C01"/>
    <w:rsid w:val="00D71B88"/>
    <w:rsid w:val="00D71B97"/>
    <w:rsid w:val="00D71BF9"/>
    <w:rsid w:val="00D72423"/>
    <w:rsid w:val="00D72438"/>
    <w:rsid w:val="00D7264E"/>
    <w:rsid w:val="00D72B0F"/>
    <w:rsid w:val="00D72BB6"/>
    <w:rsid w:val="00D72F72"/>
    <w:rsid w:val="00D7309F"/>
    <w:rsid w:val="00D7317C"/>
    <w:rsid w:val="00D74FC3"/>
    <w:rsid w:val="00D750DF"/>
    <w:rsid w:val="00D7549D"/>
    <w:rsid w:val="00D75672"/>
    <w:rsid w:val="00D7584C"/>
    <w:rsid w:val="00D75E08"/>
    <w:rsid w:val="00D7624C"/>
    <w:rsid w:val="00D76555"/>
    <w:rsid w:val="00D7683F"/>
    <w:rsid w:val="00D769B0"/>
    <w:rsid w:val="00D76FA2"/>
    <w:rsid w:val="00D7755D"/>
    <w:rsid w:val="00D775BC"/>
    <w:rsid w:val="00D779EB"/>
    <w:rsid w:val="00D8062F"/>
    <w:rsid w:val="00D81573"/>
    <w:rsid w:val="00D816DC"/>
    <w:rsid w:val="00D8170E"/>
    <w:rsid w:val="00D8184B"/>
    <w:rsid w:val="00D82BD8"/>
    <w:rsid w:val="00D82EF0"/>
    <w:rsid w:val="00D83263"/>
    <w:rsid w:val="00D83DDE"/>
    <w:rsid w:val="00D83E23"/>
    <w:rsid w:val="00D83E2B"/>
    <w:rsid w:val="00D8412D"/>
    <w:rsid w:val="00D84462"/>
    <w:rsid w:val="00D849AB"/>
    <w:rsid w:val="00D84EEE"/>
    <w:rsid w:val="00D84F51"/>
    <w:rsid w:val="00D853D8"/>
    <w:rsid w:val="00D857E6"/>
    <w:rsid w:val="00D85811"/>
    <w:rsid w:val="00D8583E"/>
    <w:rsid w:val="00D85ADA"/>
    <w:rsid w:val="00D863C5"/>
    <w:rsid w:val="00D865AC"/>
    <w:rsid w:val="00D86776"/>
    <w:rsid w:val="00D86BEC"/>
    <w:rsid w:val="00D87A32"/>
    <w:rsid w:val="00D87C22"/>
    <w:rsid w:val="00D87D24"/>
    <w:rsid w:val="00D8A9FD"/>
    <w:rsid w:val="00D912A9"/>
    <w:rsid w:val="00D917FA"/>
    <w:rsid w:val="00D91996"/>
    <w:rsid w:val="00D91D56"/>
    <w:rsid w:val="00D91E9E"/>
    <w:rsid w:val="00D920D2"/>
    <w:rsid w:val="00D92298"/>
    <w:rsid w:val="00D924CF"/>
    <w:rsid w:val="00D92BA4"/>
    <w:rsid w:val="00D934A3"/>
    <w:rsid w:val="00D9381D"/>
    <w:rsid w:val="00D93EE2"/>
    <w:rsid w:val="00D93F11"/>
    <w:rsid w:val="00D9401A"/>
    <w:rsid w:val="00D9425F"/>
    <w:rsid w:val="00D946B1"/>
    <w:rsid w:val="00D949DC"/>
    <w:rsid w:val="00D95272"/>
    <w:rsid w:val="00D95630"/>
    <w:rsid w:val="00D963D5"/>
    <w:rsid w:val="00D96663"/>
    <w:rsid w:val="00D96A76"/>
    <w:rsid w:val="00D96B6E"/>
    <w:rsid w:val="00D972CF"/>
    <w:rsid w:val="00DA07B9"/>
    <w:rsid w:val="00DA0B15"/>
    <w:rsid w:val="00DA0C5D"/>
    <w:rsid w:val="00DA0E5A"/>
    <w:rsid w:val="00DA0F8D"/>
    <w:rsid w:val="00DA17D8"/>
    <w:rsid w:val="00DA1C0D"/>
    <w:rsid w:val="00DA205F"/>
    <w:rsid w:val="00DA2A4F"/>
    <w:rsid w:val="00DA309B"/>
    <w:rsid w:val="00DA37BF"/>
    <w:rsid w:val="00DA3A6D"/>
    <w:rsid w:val="00DA4499"/>
    <w:rsid w:val="00DA5166"/>
    <w:rsid w:val="00DA5CDF"/>
    <w:rsid w:val="00DA600F"/>
    <w:rsid w:val="00DA651E"/>
    <w:rsid w:val="00DA65BC"/>
    <w:rsid w:val="00DA6E62"/>
    <w:rsid w:val="00DB014D"/>
    <w:rsid w:val="00DB093E"/>
    <w:rsid w:val="00DB0B1D"/>
    <w:rsid w:val="00DB1662"/>
    <w:rsid w:val="00DB18D3"/>
    <w:rsid w:val="00DB1993"/>
    <w:rsid w:val="00DB1A2C"/>
    <w:rsid w:val="00DB1BB2"/>
    <w:rsid w:val="00DB1C00"/>
    <w:rsid w:val="00DB1CBB"/>
    <w:rsid w:val="00DB2511"/>
    <w:rsid w:val="00DB2E34"/>
    <w:rsid w:val="00DB365C"/>
    <w:rsid w:val="00DB368D"/>
    <w:rsid w:val="00DB36B8"/>
    <w:rsid w:val="00DB36E1"/>
    <w:rsid w:val="00DB3801"/>
    <w:rsid w:val="00DB3A3D"/>
    <w:rsid w:val="00DB4327"/>
    <w:rsid w:val="00DB4606"/>
    <w:rsid w:val="00DB488C"/>
    <w:rsid w:val="00DB514C"/>
    <w:rsid w:val="00DB576C"/>
    <w:rsid w:val="00DB5905"/>
    <w:rsid w:val="00DB5AA2"/>
    <w:rsid w:val="00DB6113"/>
    <w:rsid w:val="00DB614C"/>
    <w:rsid w:val="00DB6B8B"/>
    <w:rsid w:val="00DB7261"/>
    <w:rsid w:val="00DB7507"/>
    <w:rsid w:val="00DB78B1"/>
    <w:rsid w:val="00DB7D0B"/>
    <w:rsid w:val="00DC0652"/>
    <w:rsid w:val="00DC08FA"/>
    <w:rsid w:val="00DC0B4A"/>
    <w:rsid w:val="00DC125C"/>
    <w:rsid w:val="00DC16F2"/>
    <w:rsid w:val="00DC2172"/>
    <w:rsid w:val="00DC2235"/>
    <w:rsid w:val="00DC29D9"/>
    <w:rsid w:val="00DC2F7E"/>
    <w:rsid w:val="00DC3235"/>
    <w:rsid w:val="00DC33EF"/>
    <w:rsid w:val="00DC3C7B"/>
    <w:rsid w:val="00DC47A6"/>
    <w:rsid w:val="00DC47C7"/>
    <w:rsid w:val="00DC502F"/>
    <w:rsid w:val="00DC5D14"/>
    <w:rsid w:val="00DC5D9C"/>
    <w:rsid w:val="00DC60AD"/>
    <w:rsid w:val="00DC6910"/>
    <w:rsid w:val="00DC6AA2"/>
    <w:rsid w:val="00DC6C2E"/>
    <w:rsid w:val="00DC6E66"/>
    <w:rsid w:val="00DC7416"/>
    <w:rsid w:val="00DC7A16"/>
    <w:rsid w:val="00DC7E77"/>
    <w:rsid w:val="00DD0282"/>
    <w:rsid w:val="00DD1197"/>
    <w:rsid w:val="00DD12B6"/>
    <w:rsid w:val="00DD157D"/>
    <w:rsid w:val="00DD1648"/>
    <w:rsid w:val="00DD2C3F"/>
    <w:rsid w:val="00DD345D"/>
    <w:rsid w:val="00DD3754"/>
    <w:rsid w:val="00DD3999"/>
    <w:rsid w:val="00DD3A78"/>
    <w:rsid w:val="00DD42F5"/>
    <w:rsid w:val="00DD4335"/>
    <w:rsid w:val="00DD471E"/>
    <w:rsid w:val="00DD479A"/>
    <w:rsid w:val="00DD481E"/>
    <w:rsid w:val="00DD4E5C"/>
    <w:rsid w:val="00DD5164"/>
    <w:rsid w:val="00DD567C"/>
    <w:rsid w:val="00DD56FB"/>
    <w:rsid w:val="00DD575B"/>
    <w:rsid w:val="00DD57ED"/>
    <w:rsid w:val="00DD58FE"/>
    <w:rsid w:val="00DD5CA9"/>
    <w:rsid w:val="00DD5CAD"/>
    <w:rsid w:val="00DD6212"/>
    <w:rsid w:val="00DD6545"/>
    <w:rsid w:val="00DD6A96"/>
    <w:rsid w:val="00DD6FD8"/>
    <w:rsid w:val="00DD7C6A"/>
    <w:rsid w:val="00DD7DAA"/>
    <w:rsid w:val="00DE071A"/>
    <w:rsid w:val="00DE0A21"/>
    <w:rsid w:val="00DE0B2C"/>
    <w:rsid w:val="00DE0C56"/>
    <w:rsid w:val="00DE21DB"/>
    <w:rsid w:val="00DE23BF"/>
    <w:rsid w:val="00DE2A08"/>
    <w:rsid w:val="00DE3A4F"/>
    <w:rsid w:val="00DE3B49"/>
    <w:rsid w:val="00DE4788"/>
    <w:rsid w:val="00DE47E5"/>
    <w:rsid w:val="00DE49C3"/>
    <w:rsid w:val="00DE4ABF"/>
    <w:rsid w:val="00DE4BB9"/>
    <w:rsid w:val="00DE4DC2"/>
    <w:rsid w:val="00DE51E4"/>
    <w:rsid w:val="00DE5BA7"/>
    <w:rsid w:val="00DE6094"/>
    <w:rsid w:val="00DE64EE"/>
    <w:rsid w:val="00DE669B"/>
    <w:rsid w:val="00DE7C0E"/>
    <w:rsid w:val="00DF0716"/>
    <w:rsid w:val="00DF09EE"/>
    <w:rsid w:val="00DF0B6D"/>
    <w:rsid w:val="00DF152E"/>
    <w:rsid w:val="00DF1681"/>
    <w:rsid w:val="00DF16EE"/>
    <w:rsid w:val="00DF1782"/>
    <w:rsid w:val="00DF1854"/>
    <w:rsid w:val="00DF1BFE"/>
    <w:rsid w:val="00DF1D76"/>
    <w:rsid w:val="00DF2374"/>
    <w:rsid w:val="00DF2B44"/>
    <w:rsid w:val="00DF2C54"/>
    <w:rsid w:val="00DF35C1"/>
    <w:rsid w:val="00DF406B"/>
    <w:rsid w:val="00DF4304"/>
    <w:rsid w:val="00DF51C8"/>
    <w:rsid w:val="00DF528F"/>
    <w:rsid w:val="00DF5ABC"/>
    <w:rsid w:val="00DF6BB6"/>
    <w:rsid w:val="00DF6D81"/>
    <w:rsid w:val="00DF6DB0"/>
    <w:rsid w:val="00DF7003"/>
    <w:rsid w:val="00DF70EE"/>
    <w:rsid w:val="00DF7701"/>
    <w:rsid w:val="00DF7BAA"/>
    <w:rsid w:val="00DF7C60"/>
    <w:rsid w:val="00E00A58"/>
    <w:rsid w:val="00E00A68"/>
    <w:rsid w:val="00E013F0"/>
    <w:rsid w:val="00E017CC"/>
    <w:rsid w:val="00E0191A"/>
    <w:rsid w:val="00E0221B"/>
    <w:rsid w:val="00E022F2"/>
    <w:rsid w:val="00E036D5"/>
    <w:rsid w:val="00E03C73"/>
    <w:rsid w:val="00E042F2"/>
    <w:rsid w:val="00E048FE"/>
    <w:rsid w:val="00E04B06"/>
    <w:rsid w:val="00E04FA1"/>
    <w:rsid w:val="00E053A9"/>
    <w:rsid w:val="00E05475"/>
    <w:rsid w:val="00E05695"/>
    <w:rsid w:val="00E05D2B"/>
    <w:rsid w:val="00E060DC"/>
    <w:rsid w:val="00E0620C"/>
    <w:rsid w:val="00E0624B"/>
    <w:rsid w:val="00E062DC"/>
    <w:rsid w:val="00E06845"/>
    <w:rsid w:val="00E06B33"/>
    <w:rsid w:val="00E070AC"/>
    <w:rsid w:val="00E07770"/>
    <w:rsid w:val="00E07D2A"/>
    <w:rsid w:val="00E100AA"/>
    <w:rsid w:val="00E10308"/>
    <w:rsid w:val="00E110FC"/>
    <w:rsid w:val="00E11177"/>
    <w:rsid w:val="00E1191F"/>
    <w:rsid w:val="00E1192B"/>
    <w:rsid w:val="00E11D30"/>
    <w:rsid w:val="00E11EC9"/>
    <w:rsid w:val="00E12094"/>
    <w:rsid w:val="00E120D7"/>
    <w:rsid w:val="00E12154"/>
    <w:rsid w:val="00E122C3"/>
    <w:rsid w:val="00E129A9"/>
    <w:rsid w:val="00E12EA8"/>
    <w:rsid w:val="00E12F35"/>
    <w:rsid w:val="00E12F4B"/>
    <w:rsid w:val="00E136DC"/>
    <w:rsid w:val="00E13A42"/>
    <w:rsid w:val="00E13D52"/>
    <w:rsid w:val="00E151CD"/>
    <w:rsid w:val="00E154DE"/>
    <w:rsid w:val="00E15587"/>
    <w:rsid w:val="00E16D46"/>
    <w:rsid w:val="00E17857"/>
    <w:rsid w:val="00E20299"/>
    <w:rsid w:val="00E20561"/>
    <w:rsid w:val="00E21023"/>
    <w:rsid w:val="00E212B6"/>
    <w:rsid w:val="00E212E9"/>
    <w:rsid w:val="00E2140D"/>
    <w:rsid w:val="00E218E0"/>
    <w:rsid w:val="00E21D24"/>
    <w:rsid w:val="00E21F86"/>
    <w:rsid w:val="00E225DD"/>
    <w:rsid w:val="00E2309A"/>
    <w:rsid w:val="00E23A30"/>
    <w:rsid w:val="00E23DB2"/>
    <w:rsid w:val="00E23F89"/>
    <w:rsid w:val="00E240CB"/>
    <w:rsid w:val="00E2426F"/>
    <w:rsid w:val="00E24A66"/>
    <w:rsid w:val="00E25214"/>
    <w:rsid w:val="00E25248"/>
    <w:rsid w:val="00E2527D"/>
    <w:rsid w:val="00E25B5B"/>
    <w:rsid w:val="00E25E92"/>
    <w:rsid w:val="00E26A48"/>
    <w:rsid w:val="00E26B6D"/>
    <w:rsid w:val="00E26CF2"/>
    <w:rsid w:val="00E26D4D"/>
    <w:rsid w:val="00E26D89"/>
    <w:rsid w:val="00E26F3F"/>
    <w:rsid w:val="00E27177"/>
    <w:rsid w:val="00E272AB"/>
    <w:rsid w:val="00E276D3"/>
    <w:rsid w:val="00E27A6B"/>
    <w:rsid w:val="00E27DE5"/>
    <w:rsid w:val="00E27F42"/>
    <w:rsid w:val="00E3051A"/>
    <w:rsid w:val="00E3074A"/>
    <w:rsid w:val="00E3085F"/>
    <w:rsid w:val="00E309BD"/>
    <w:rsid w:val="00E30AF3"/>
    <w:rsid w:val="00E30C47"/>
    <w:rsid w:val="00E30C92"/>
    <w:rsid w:val="00E30E70"/>
    <w:rsid w:val="00E31091"/>
    <w:rsid w:val="00E3139C"/>
    <w:rsid w:val="00E31E61"/>
    <w:rsid w:val="00E324C0"/>
    <w:rsid w:val="00E326D5"/>
    <w:rsid w:val="00E32D67"/>
    <w:rsid w:val="00E32EA5"/>
    <w:rsid w:val="00E3413F"/>
    <w:rsid w:val="00E342B7"/>
    <w:rsid w:val="00E3434E"/>
    <w:rsid w:val="00E34635"/>
    <w:rsid w:val="00E346C9"/>
    <w:rsid w:val="00E34935"/>
    <w:rsid w:val="00E34A24"/>
    <w:rsid w:val="00E34CCF"/>
    <w:rsid w:val="00E34E22"/>
    <w:rsid w:val="00E35053"/>
    <w:rsid w:val="00E352DF"/>
    <w:rsid w:val="00E35B2F"/>
    <w:rsid w:val="00E365DE"/>
    <w:rsid w:val="00E366C7"/>
    <w:rsid w:val="00E367C9"/>
    <w:rsid w:val="00E36873"/>
    <w:rsid w:val="00E36A0B"/>
    <w:rsid w:val="00E3730A"/>
    <w:rsid w:val="00E37CF5"/>
    <w:rsid w:val="00E37F0A"/>
    <w:rsid w:val="00E405BC"/>
    <w:rsid w:val="00E40723"/>
    <w:rsid w:val="00E40AB7"/>
    <w:rsid w:val="00E40F9D"/>
    <w:rsid w:val="00E414D9"/>
    <w:rsid w:val="00E41A5F"/>
    <w:rsid w:val="00E42631"/>
    <w:rsid w:val="00E4288D"/>
    <w:rsid w:val="00E438E1"/>
    <w:rsid w:val="00E43AC4"/>
    <w:rsid w:val="00E43DAA"/>
    <w:rsid w:val="00E4404D"/>
    <w:rsid w:val="00E447AE"/>
    <w:rsid w:val="00E44989"/>
    <w:rsid w:val="00E44B6C"/>
    <w:rsid w:val="00E44E7E"/>
    <w:rsid w:val="00E452B8"/>
    <w:rsid w:val="00E45785"/>
    <w:rsid w:val="00E45A06"/>
    <w:rsid w:val="00E46517"/>
    <w:rsid w:val="00E46D6C"/>
    <w:rsid w:val="00E478F8"/>
    <w:rsid w:val="00E47B64"/>
    <w:rsid w:val="00E47B89"/>
    <w:rsid w:val="00E50CAF"/>
    <w:rsid w:val="00E50E83"/>
    <w:rsid w:val="00E515A3"/>
    <w:rsid w:val="00E5163A"/>
    <w:rsid w:val="00E51B83"/>
    <w:rsid w:val="00E51BC6"/>
    <w:rsid w:val="00E51EC8"/>
    <w:rsid w:val="00E51EE9"/>
    <w:rsid w:val="00E52355"/>
    <w:rsid w:val="00E52385"/>
    <w:rsid w:val="00E52991"/>
    <w:rsid w:val="00E52A1A"/>
    <w:rsid w:val="00E531A6"/>
    <w:rsid w:val="00E53286"/>
    <w:rsid w:val="00E5375F"/>
    <w:rsid w:val="00E53C7E"/>
    <w:rsid w:val="00E53DF2"/>
    <w:rsid w:val="00E53F50"/>
    <w:rsid w:val="00E54819"/>
    <w:rsid w:val="00E54B9A"/>
    <w:rsid w:val="00E55273"/>
    <w:rsid w:val="00E556A4"/>
    <w:rsid w:val="00E559D5"/>
    <w:rsid w:val="00E55A04"/>
    <w:rsid w:val="00E55B2C"/>
    <w:rsid w:val="00E55CD0"/>
    <w:rsid w:val="00E563F1"/>
    <w:rsid w:val="00E566C7"/>
    <w:rsid w:val="00E56F3C"/>
    <w:rsid w:val="00E571DE"/>
    <w:rsid w:val="00E5724E"/>
    <w:rsid w:val="00E5749D"/>
    <w:rsid w:val="00E57B53"/>
    <w:rsid w:val="00E57DDE"/>
    <w:rsid w:val="00E57E00"/>
    <w:rsid w:val="00E60CD0"/>
    <w:rsid w:val="00E6147E"/>
    <w:rsid w:val="00E61C1B"/>
    <w:rsid w:val="00E6312C"/>
    <w:rsid w:val="00E6321A"/>
    <w:rsid w:val="00E63681"/>
    <w:rsid w:val="00E63B0E"/>
    <w:rsid w:val="00E63E3C"/>
    <w:rsid w:val="00E6420E"/>
    <w:rsid w:val="00E64355"/>
    <w:rsid w:val="00E64666"/>
    <w:rsid w:val="00E6471B"/>
    <w:rsid w:val="00E651EF"/>
    <w:rsid w:val="00E654F6"/>
    <w:rsid w:val="00E6556A"/>
    <w:rsid w:val="00E6557D"/>
    <w:rsid w:val="00E6636D"/>
    <w:rsid w:val="00E664F0"/>
    <w:rsid w:val="00E666F9"/>
    <w:rsid w:val="00E6673B"/>
    <w:rsid w:val="00E66A2A"/>
    <w:rsid w:val="00E67315"/>
    <w:rsid w:val="00E67323"/>
    <w:rsid w:val="00E67DF8"/>
    <w:rsid w:val="00E70437"/>
    <w:rsid w:val="00E7124D"/>
    <w:rsid w:val="00E7193B"/>
    <w:rsid w:val="00E71BD0"/>
    <w:rsid w:val="00E72B8D"/>
    <w:rsid w:val="00E73154"/>
    <w:rsid w:val="00E736D6"/>
    <w:rsid w:val="00E739BA"/>
    <w:rsid w:val="00E73CFB"/>
    <w:rsid w:val="00E750D9"/>
    <w:rsid w:val="00E752C8"/>
    <w:rsid w:val="00E75306"/>
    <w:rsid w:val="00E75DFA"/>
    <w:rsid w:val="00E75F8B"/>
    <w:rsid w:val="00E76575"/>
    <w:rsid w:val="00E76903"/>
    <w:rsid w:val="00E77317"/>
    <w:rsid w:val="00E77ACD"/>
    <w:rsid w:val="00E80E2E"/>
    <w:rsid w:val="00E81258"/>
    <w:rsid w:val="00E81801"/>
    <w:rsid w:val="00E81B8C"/>
    <w:rsid w:val="00E81F28"/>
    <w:rsid w:val="00E81F3C"/>
    <w:rsid w:val="00E8250D"/>
    <w:rsid w:val="00E82592"/>
    <w:rsid w:val="00E825BF"/>
    <w:rsid w:val="00E82A51"/>
    <w:rsid w:val="00E82C8A"/>
    <w:rsid w:val="00E833D4"/>
    <w:rsid w:val="00E83DE5"/>
    <w:rsid w:val="00E83E39"/>
    <w:rsid w:val="00E84289"/>
    <w:rsid w:val="00E84703"/>
    <w:rsid w:val="00E847AA"/>
    <w:rsid w:val="00E85639"/>
    <w:rsid w:val="00E8565A"/>
    <w:rsid w:val="00E85746"/>
    <w:rsid w:val="00E860C4"/>
    <w:rsid w:val="00E86535"/>
    <w:rsid w:val="00E866D6"/>
    <w:rsid w:val="00E86C5E"/>
    <w:rsid w:val="00E875F2"/>
    <w:rsid w:val="00E8761F"/>
    <w:rsid w:val="00E87B45"/>
    <w:rsid w:val="00E87ECE"/>
    <w:rsid w:val="00E87F77"/>
    <w:rsid w:val="00E901B2"/>
    <w:rsid w:val="00E90ABB"/>
    <w:rsid w:val="00E90FD2"/>
    <w:rsid w:val="00E91613"/>
    <w:rsid w:val="00E91622"/>
    <w:rsid w:val="00E9199B"/>
    <w:rsid w:val="00E92464"/>
    <w:rsid w:val="00E92D79"/>
    <w:rsid w:val="00E9350D"/>
    <w:rsid w:val="00E93E40"/>
    <w:rsid w:val="00E9483F"/>
    <w:rsid w:val="00E949D8"/>
    <w:rsid w:val="00E94B39"/>
    <w:rsid w:val="00E95099"/>
    <w:rsid w:val="00E954D9"/>
    <w:rsid w:val="00E955EF"/>
    <w:rsid w:val="00E9574B"/>
    <w:rsid w:val="00E95917"/>
    <w:rsid w:val="00E96DDD"/>
    <w:rsid w:val="00E9734F"/>
    <w:rsid w:val="00E97610"/>
    <w:rsid w:val="00E97D58"/>
    <w:rsid w:val="00EA00BC"/>
    <w:rsid w:val="00EA018B"/>
    <w:rsid w:val="00EA039D"/>
    <w:rsid w:val="00EA0C38"/>
    <w:rsid w:val="00EA13A8"/>
    <w:rsid w:val="00EA1957"/>
    <w:rsid w:val="00EA1D59"/>
    <w:rsid w:val="00EA20B3"/>
    <w:rsid w:val="00EA2145"/>
    <w:rsid w:val="00EA25B2"/>
    <w:rsid w:val="00EA2863"/>
    <w:rsid w:val="00EA2C70"/>
    <w:rsid w:val="00EA328E"/>
    <w:rsid w:val="00EA3929"/>
    <w:rsid w:val="00EA3CFD"/>
    <w:rsid w:val="00EA3EFF"/>
    <w:rsid w:val="00EA4225"/>
    <w:rsid w:val="00EA4408"/>
    <w:rsid w:val="00EA4612"/>
    <w:rsid w:val="00EA532F"/>
    <w:rsid w:val="00EA5A42"/>
    <w:rsid w:val="00EA6114"/>
    <w:rsid w:val="00EA6A88"/>
    <w:rsid w:val="00EA7027"/>
    <w:rsid w:val="00EA71B1"/>
    <w:rsid w:val="00EA72E4"/>
    <w:rsid w:val="00EA74D2"/>
    <w:rsid w:val="00EA7B0F"/>
    <w:rsid w:val="00EA7B2A"/>
    <w:rsid w:val="00EA7D02"/>
    <w:rsid w:val="00EA7FFA"/>
    <w:rsid w:val="00EB000A"/>
    <w:rsid w:val="00EB0F25"/>
    <w:rsid w:val="00EB166A"/>
    <w:rsid w:val="00EB1697"/>
    <w:rsid w:val="00EB1761"/>
    <w:rsid w:val="00EB192F"/>
    <w:rsid w:val="00EB1AD2"/>
    <w:rsid w:val="00EB1AFD"/>
    <w:rsid w:val="00EB1D8D"/>
    <w:rsid w:val="00EB1E65"/>
    <w:rsid w:val="00EB1FDC"/>
    <w:rsid w:val="00EB290E"/>
    <w:rsid w:val="00EB3158"/>
    <w:rsid w:val="00EB3282"/>
    <w:rsid w:val="00EB346D"/>
    <w:rsid w:val="00EB3F10"/>
    <w:rsid w:val="00EB4111"/>
    <w:rsid w:val="00EB49F3"/>
    <w:rsid w:val="00EB4BF8"/>
    <w:rsid w:val="00EB4F67"/>
    <w:rsid w:val="00EB50AA"/>
    <w:rsid w:val="00EB53F9"/>
    <w:rsid w:val="00EB6332"/>
    <w:rsid w:val="00EB7266"/>
    <w:rsid w:val="00EB7267"/>
    <w:rsid w:val="00EC0296"/>
    <w:rsid w:val="00EC0359"/>
    <w:rsid w:val="00EC0385"/>
    <w:rsid w:val="00EC0A7A"/>
    <w:rsid w:val="00EC0C5F"/>
    <w:rsid w:val="00EC0DB8"/>
    <w:rsid w:val="00EC0DF5"/>
    <w:rsid w:val="00EC1013"/>
    <w:rsid w:val="00EC1268"/>
    <w:rsid w:val="00EC138C"/>
    <w:rsid w:val="00EC157E"/>
    <w:rsid w:val="00EC1823"/>
    <w:rsid w:val="00EC20DD"/>
    <w:rsid w:val="00EC288D"/>
    <w:rsid w:val="00EC2A9E"/>
    <w:rsid w:val="00EC356F"/>
    <w:rsid w:val="00EC3612"/>
    <w:rsid w:val="00EC364E"/>
    <w:rsid w:val="00EC3B3F"/>
    <w:rsid w:val="00EC3BF4"/>
    <w:rsid w:val="00EC3E33"/>
    <w:rsid w:val="00EC4609"/>
    <w:rsid w:val="00EC460C"/>
    <w:rsid w:val="00EC4CDE"/>
    <w:rsid w:val="00EC4FF5"/>
    <w:rsid w:val="00EC50F6"/>
    <w:rsid w:val="00EC54A0"/>
    <w:rsid w:val="00EC614F"/>
    <w:rsid w:val="00EC6A6A"/>
    <w:rsid w:val="00EC6E04"/>
    <w:rsid w:val="00EC7044"/>
    <w:rsid w:val="00EC7702"/>
    <w:rsid w:val="00ED004E"/>
    <w:rsid w:val="00ED031D"/>
    <w:rsid w:val="00ED0385"/>
    <w:rsid w:val="00ED0785"/>
    <w:rsid w:val="00ED0788"/>
    <w:rsid w:val="00ED0E34"/>
    <w:rsid w:val="00ED0F86"/>
    <w:rsid w:val="00ED1419"/>
    <w:rsid w:val="00ED17FB"/>
    <w:rsid w:val="00ED18A5"/>
    <w:rsid w:val="00ED1C12"/>
    <w:rsid w:val="00ED2A31"/>
    <w:rsid w:val="00ED2F69"/>
    <w:rsid w:val="00ED34AC"/>
    <w:rsid w:val="00ED3677"/>
    <w:rsid w:val="00ED36B2"/>
    <w:rsid w:val="00ED3716"/>
    <w:rsid w:val="00ED3F3C"/>
    <w:rsid w:val="00ED464C"/>
    <w:rsid w:val="00ED4BE2"/>
    <w:rsid w:val="00ED50AD"/>
    <w:rsid w:val="00ED5C89"/>
    <w:rsid w:val="00ED6008"/>
    <w:rsid w:val="00ED60EE"/>
    <w:rsid w:val="00ED67B6"/>
    <w:rsid w:val="00ED6968"/>
    <w:rsid w:val="00ED6AB6"/>
    <w:rsid w:val="00ED700D"/>
    <w:rsid w:val="00ED71C0"/>
    <w:rsid w:val="00ED7369"/>
    <w:rsid w:val="00ED7470"/>
    <w:rsid w:val="00ED7624"/>
    <w:rsid w:val="00EE0536"/>
    <w:rsid w:val="00EE05A8"/>
    <w:rsid w:val="00EE05E2"/>
    <w:rsid w:val="00EE09AD"/>
    <w:rsid w:val="00EE0D8C"/>
    <w:rsid w:val="00EE21FD"/>
    <w:rsid w:val="00EE25EC"/>
    <w:rsid w:val="00EE269A"/>
    <w:rsid w:val="00EE2BD7"/>
    <w:rsid w:val="00EE4027"/>
    <w:rsid w:val="00EE40D6"/>
    <w:rsid w:val="00EE447D"/>
    <w:rsid w:val="00EE482A"/>
    <w:rsid w:val="00EE5040"/>
    <w:rsid w:val="00EE5CAF"/>
    <w:rsid w:val="00EE66A2"/>
    <w:rsid w:val="00EE6924"/>
    <w:rsid w:val="00EE6FB0"/>
    <w:rsid w:val="00EE7366"/>
    <w:rsid w:val="00EE782F"/>
    <w:rsid w:val="00EE7A89"/>
    <w:rsid w:val="00EF02B6"/>
    <w:rsid w:val="00EF03CC"/>
    <w:rsid w:val="00EF045B"/>
    <w:rsid w:val="00EF052E"/>
    <w:rsid w:val="00EF06E1"/>
    <w:rsid w:val="00EF0DDB"/>
    <w:rsid w:val="00EF0E81"/>
    <w:rsid w:val="00EF1404"/>
    <w:rsid w:val="00EF140A"/>
    <w:rsid w:val="00EF1992"/>
    <w:rsid w:val="00EF1C9F"/>
    <w:rsid w:val="00EF207F"/>
    <w:rsid w:val="00EF26D7"/>
    <w:rsid w:val="00EF27FD"/>
    <w:rsid w:val="00EF2F19"/>
    <w:rsid w:val="00EF330A"/>
    <w:rsid w:val="00EF35C6"/>
    <w:rsid w:val="00EF39CC"/>
    <w:rsid w:val="00EF3B62"/>
    <w:rsid w:val="00EF41E1"/>
    <w:rsid w:val="00EF4E0F"/>
    <w:rsid w:val="00EF5257"/>
    <w:rsid w:val="00EF5258"/>
    <w:rsid w:val="00EF6398"/>
    <w:rsid w:val="00EF6645"/>
    <w:rsid w:val="00EF6FE1"/>
    <w:rsid w:val="00EF72AA"/>
    <w:rsid w:val="00EF767B"/>
    <w:rsid w:val="00EF79B9"/>
    <w:rsid w:val="00EF7F93"/>
    <w:rsid w:val="00F00026"/>
    <w:rsid w:val="00F00151"/>
    <w:rsid w:val="00F00A8B"/>
    <w:rsid w:val="00F00C9A"/>
    <w:rsid w:val="00F01276"/>
    <w:rsid w:val="00F01EC3"/>
    <w:rsid w:val="00F023E5"/>
    <w:rsid w:val="00F025FD"/>
    <w:rsid w:val="00F031D0"/>
    <w:rsid w:val="00F04291"/>
    <w:rsid w:val="00F04467"/>
    <w:rsid w:val="00F04647"/>
    <w:rsid w:val="00F04C4C"/>
    <w:rsid w:val="00F04DD2"/>
    <w:rsid w:val="00F05F4B"/>
    <w:rsid w:val="00F060BA"/>
    <w:rsid w:val="00F06A79"/>
    <w:rsid w:val="00F06BC3"/>
    <w:rsid w:val="00F06C19"/>
    <w:rsid w:val="00F07672"/>
    <w:rsid w:val="00F07856"/>
    <w:rsid w:val="00F07D56"/>
    <w:rsid w:val="00F07E1B"/>
    <w:rsid w:val="00F107BB"/>
    <w:rsid w:val="00F1095E"/>
    <w:rsid w:val="00F10A1D"/>
    <w:rsid w:val="00F1124E"/>
    <w:rsid w:val="00F112C3"/>
    <w:rsid w:val="00F11377"/>
    <w:rsid w:val="00F113CD"/>
    <w:rsid w:val="00F1233E"/>
    <w:rsid w:val="00F13444"/>
    <w:rsid w:val="00F13745"/>
    <w:rsid w:val="00F1396E"/>
    <w:rsid w:val="00F13B85"/>
    <w:rsid w:val="00F14126"/>
    <w:rsid w:val="00F14440"/>
    <w:rsid w:val="00F14781"/>
    <w:rsid w:val="00F15123"/>
    <w:rsid w:val="00F15312"/>
    <w:rsid w:val="00F15488"/>
    <w:rsid w:val="00F15A20"/>
    <w:rsid w:val="00F161BD"/>
    <w:rsid w:val="00F16441"/>
    <w:rsid w:val="00F165DA"/>
    <w:rsid w:val="00F16D64"/>
    <w:rsid w:val="00F16FF5"/>
    <w:rsid w:val="00F170CA"/>
    <w:rsid w:val="00F17168"/>
    <w:rsid w:val="00F1759D"/>
    <w:rsid w:val="00F21695"/>
    <w:rsid w:val="00F218F2"/>
    <w:rsid w:val="00F21B26"/>
    <w:rsid w:val="00F223CB"/>
    <w:rsid w:val="00F229CF"/>
    <w:rsid w:val="00F235D1"/>
    <w:rsid w:val="00F236F2"/>
    <w:rsid w:val="00F2395B"/>
    <w:rsid w:val="00F23DC9"/>
    <w:rsid w:val="00F24302"/>
    <w:rsid w:val="00F244A3"/>
    <w:rsid w:val="00F2508C"/>
    <w:rsid w:val="00F25DE2"/>
    <w:rsid w:val="00F25E1C"/>
    <w:rsid w:val="00F2618A"/>
    <w:rsid w:val="00F264B9"/>
    <w:rsid w:val="00F26524"/>
    <w:rsid w:val="00F26E94"/>
    <w:rsid w:val="00F270D5"/>
    <w:rsid w:val="00F2719B"/>
    <w:rsid w:val="00F27357"/>
    <w:rsid w:val="00F27BA7"/>
    <w:rsid w:val="00F30724"/>
    <w:rsid w:val="00F30F05"/>
    <w:rsid w:val="00F31934"/>
    <w:rsid w:val="00F32270"/>
    <w:rsid w:val="00F32507"/>
    <w:rsid w:val="00F3254A"/>
    <w:rsid w:val="00F340F7"/>
    <w:rsid w:val="00F349CF"/>
    <w:rsid w:val="00F34B8A"/>
    <w:rsid w:val="00F352E3"/>
    <w:rsid w:val="00F353D6"/>
    <w:rsid w:val="00F3548D"/>
    <w:rsid w:val="00F35872"/>
    <w:rsid w:val="00F35F34"/>
    <w:rsid w:val="00F35FF2"/>
    <w:rsid w:val="00F3648A"/>
    <w:rsid w:val="00F36646"/>
    <w:rsid w:val="00F3673D"/>
    <w:rsid w:val="00F36F5B"/>
    <w:rsid w:val="00F37112"/>
    <w:rsid w:val="00F3732D"/>
    <w:rsid w:val="00F37886"/>
    <w:rsid w:val="00F400AC"/>
    <w:rsid w:val="00F404CC"/>
    <w:rsid w:val="00F40655"/>
    <w:rsid w:val="00F40684"/>
    <w:rsid w:val="00F40714"/>
    <w:rsid w:val="00F40D9B"/>
    <w:rsid w:val="00F415A6"/>
    <w:rsid w:val="00F428DB"/>
    <w:rsid w:val="00F42C97"/>
    <w:rsid w:val="00F42DE7"/>
    <w:rsid w:val="00F43366"/>
    <w:rsid w:val="00F43735"/>
    <w:rsid w:val="00F43A3A"/>
    <w:rsid w:val="00F43BB2"/>
    <w:rsid w:val="00F441B2"/>
    <w:rsid w:val="00F447A3"/>
    <w:rsid w:val="00F44A9A"/>
    <w:rsid w:val="00F44B15"/>
    <w:rsid w:val="00F44E26"/>
    <w:rsid w:val="00F45311"/>
    <w:rsid w:val="00F453E6"/>
    <w:rsid w:val="00F453F8"/>
    <w:rsid w:val="00F457C2"/>
    <w:rsid w:val="00F45B31"/>
    <w:rsid w:val="00F45EFE"/>
    <w:rsid w:val="00F46279"/>
    <w:rsid w:val="00F46ACF"/>
    <w:rsid w:val="00F46B72"/>
    <w:rsid w:val="00F471F3"/>
    <w:rsid w:val="00F4753F"/>
    <w:rsid w:val="00F47733"/>
    <w:rsid w:val="00F47793"/>
    <w:rsid w:val="00F4797B"/>
    <w:rsid w:val="00F47986"/>
    <w:rsid w:val="00F47EE2"/>
    <w:rsid w:val="00F50734"/>
    <w:rsid w:val="00F50B10"/>
    <w:rsid w:val="00F51F12"/>
    <w:rsid w:val="00F52390"/>
    <w:rsid w:val="00F52E7C"/>
    <w:rsid w:val="00F52F32"/>
    <w:rsid w:val="00F53639"/>
    <w:rsid w:val="00F5380E"/>
    <w:rsid w:val="00F539CE"/>
    <w:rsid w:val="00F540AE"/>
    <w:rsid w:val="00F54288"/>
    <w:rsid w:val="00F55308"/>
    <w:rsid w:val="00F553BA"/>
    <w:rsid w:val="00F5564F"/>
    <w:rsid w:val="00F5598B"/>
    <w:rsid w:val="00F55998"/>
    <w:rsid w:val="00F55F1B"/>
    <w:rsid w:val="00F57610"/>
    <w:rsid w:val="00F61177"/>
    <w:rsid w:val="00F61C0D"/>
    <w:rsid w:val="00F61D83"/>
    <w:rsid w:val="00F62A54"/>
    <w:rsid w:val="00F62A79"/>
    <w:rsid w:val="00F62ACB"/>
    <w:rsid w:val="00F63015"/>
    <w:rsid w:val="00F633C2"/>
    <w:rsid w:val="00F638DE"/>
    <w:rsid w:val="00F64E36"/>
    <w:rsid w:val="00F652B8"/>
    <w:rsid w:val="00F65EA8"/>
    <w:rsid w:val="00F65F8D"/>
    <w:rsid w:val="00F661E5"/>
    <w:rsid w:val="00F665BE"/>
    <w:rsid w:val="00F66BD4"/>
    <w:rsid w:val="00F67637"/>
    <w:rsid w:val="00F67CBF"/>
    <w:rsid w:val="00F67EB7"/>
    <w:rsid w:val="00F70108"/>
    <w:rsid w:val="00F7029F"/>
    <w:rsid w:val="00F704EB"/>
    <w:rsid w:val="00F70B83"/>
    <w:rsid w:val="00F70C26"/>
    <w:rsid w:val="00F70D11"/>
    <w:rsid w:val="00F70D62"/>
    <w:rsid w:val="00F710AF"/>
    <w:rsid w:val="00F71366"/>
    <w:rsid w:val="00F714DD"/>
    <w:rsid w:val="00F71E1E"/>
    <w:rsid w:val="00F7211E"/>
    <w:rsid w:val="00F72437"/>
    <w:rsid w:val="00F72909"/>
    <w:rsid w:val="00F72AA6"/>
    <w:rsid w:val="00F72DD9"/>
    <w:rsid w:val="00F731AE"/>
    <w:rsid w:val="00F7336F"/>
    <w:rsid w:val="00F73A88"/>
    <w:rsid w:val="00F7413D"/>
    <w:rsid w:val="00F7483C"/>
    <w:rsid w:val="00F75622"/>
    <w:rsid w:val="00F75648"/>
    <w:rsid w:val="00F75C28"/>
    <w:rsid w:val="00F75C64"/>
    <w:rsid w:val="00F75C7F"/>
    <w:rsid w:val="00F75E8B"/>
    <w:rsid w:val="00F75FFF"/>
    <w:rsid w:val="00F76044"/>
    <w:rsid w:val="00F766AB"/>
    <w:rsid w:val="00F768E9"/>
    <w:rsid w:val="00F76B18"/>
    <w:rsid w:val="00F76C8E"/>
    <w:rsid w:val="00F76F33"/>
    <w:rsid w:val="00F7707E"/>
    <w:rsid w:val="00F774BE"/>
    <w:rsid w:val="00F7799A"/>
    <w:rsid w:val="00F77EA8"/>
    <w:rsid w:val="00F80217"/>
    <w:rsid w:val="00F805C2"/>
    <w:rsid w:val="00F80823"/>
    <w:rsid w:val="00F80C2C"/>
    <w:rsid w:val="00F80DB7"/>
    <w:rsid w:val="00F80ED6"/>
    <w:rsid w:val="00F814DE"/>
    <w:rsid w:val="00F81B28"/>
    <w:rsid w:val="00F83033"/>
    <w:rsid w:val="00F8333D"/>
    <w:rsid w:val="00F836FE"/>
    <w:rsid w:val="00F83960"/>
    <w:rsid w:val="00F83A76"/>
    <w:rsid w:val="00F83AE5"/>
    <w:rsid w:val="00F83F1F"/>
    <w:rsid w:val="00F840E8"/>
    <w:rsid w:val="00F84316"/>
    <w:rsid w:val="00F84B3A"/>
    <w:rsid w:val="00F84E94"/>
    <w:rsid w:val="00F850CB"/>
    <w:rsid w:val="00F860F9"/>
    <w:rsid w:val="00F86164"/>
    <w:rsid w:val="00F870A3"/>
    <w:rsid w:val="00F87448"/>
    <w:rsid w:val="00F87594"/>
    <w:rsid w:val="00F87689"/>
    <w:rsid w:val="00F87860"/>
    <w:rsid w:val="00F87A05"/>
    <w:rsid w:val="00F87EBA"/>
    <w:rsid w:val="00F907E5"/>
    <w:rsid w:val="00F90DEF"/>
    <w:rsid w:val="00F91519"/>
    <w:rsid w:val="00F91A70"/>
    <w:rsid w:val="00F91E37"/>
    <w:rsid w:val="00F92157"/>
    <w:rsid w:val="00F9229F"/>
    <w:rsid w:val="00F938B8"/>
    <w:rsid w:val="00F94123"/>
    <w:rsid w:val="00F94453"/>
    <w:rsid w:val="00F94610"/>
    <w:rsid w:val="00F94F5D"/>
    <w:rsid w:val="00F9632A"/>
    <w:rsid w:val="00F96509"/>
    <w:rsid w:val="00F96615"/>
    <w:rsid w:val="00F96950"/>
    <w:rsid w:val="00F96EB8"/>
    <w:rsid w:val="00F97226"/>
    <w:rsid w:val="00F97516"/>
    <w:rsid w:val="00F97909"/>
    <w:rsid w:val="00F97B23"/>
    <w:rsid w:val="00FA0175"/>
    <w:rsid w:val="00FA0F2C"/>
    <w:rsid w:val="00FA17A4"/>
    <w:rsid w:val="00FA19EA"/>
    <w:rsid w:val="00FA1C04"/>
    <w:rsid w:val="00FA1C16"/>
    <w:rsid w:val="00FA2726"/>
    <w:rsid w:val="00FA2E1B"/>
    <w:rsid w:val="00FA307C"/>
    <w:rsid w:val="00FA32CD"/>
    <w:rsid w:val="00FA35A1"/>
    <w:rsid w:val="00FA37F7"/>
    <w:rsid w:val="00FA38C2"/>
    <w:rsid w:val="00FA3F9B"/>
    <w:rsid w:val="00FA4014"/>
    <w:rsid w:val="00FA4386"/>
    <w:rsid w:val="00FA477C"/>
    <w:rsid w:val="00FA4AD3"/>
    <w:rsid w:val="00FA4CD1"/>
    <w:rsid w:val="00FA5C8A"/>
    <w:rsid w:val="00FA5EF3"/>
    <w:rsid w:val="00FA6DAB"/>
    <w:rsid w:val="00FA6F64"/>
    <w:rsid w:val="00FA716A"/>
    <w:rsid w:val="00FA76F8"/>
    <w:rsid w:val="00FA7B7A"/>
    <w:rsid w:val="00FA7FBC"/>
    <w:rsid w:val="00FB0205"/>
    <w:rsid w:val="00FB05CD"/>
    <w:rsid w:val="00FB119F"/>
    <w:rsid w:val="00FB1498"/>
    <w:rsid w:val="00FB1707"/>
    <w:rsid w:val="00FB1AC2"/>
    <w:rsid w:val="00FB214F"/>
    <w:rsid w:val="00FB276A"/>
    <w:rsid w:val="00FB2A0F"/>
    <w:rsid w:val="00FB3C0B"/>
    <w:rsid w:val="00FB3E66"/>
    <w:rsid w:val="00FB3E6C"/>
    <w:rsid w:val="00FB4358"/>
    <w:rsid w:val="00FB43B7"/>
    <w:rsid w:val="00FB4549"/>
    <w:rsid w:val="00FB454E"/>
    <w:rsid w:val="00FB4658"/>
    <w:rsid w:val="00FB4758"/>
    <w:rsid w:val="00FB4F65"/>
    <w:rsid w:val="00FB59AE"/>
    <w:rsid w:val="00FB5A13"/>
    <w:rsid w:val="00FB5B2E"/>
    <w:rsid w:val="00FB5C70"/>
    <w:rsid w:val="00FB5D0D"/>
    <w:rsid w:val="00FB6AD8"/>
    <w:rsid w:val="00FB6BE8"/>
    <w:rsid w:val="00FB7732"/>
    <w:rsid w:val="00FB7BFE"/>
    <w:rsid w:val="00FB7D2E"/>
    <w:rsid w:val="00FC0643"/>
    <w:rsid w:val="00FC07FD"/>
    <w:rsid w:val="00FC0900"/>
    <w:rsid w:val="00FC0E6B"/>
    <w:rsid w:val="00FC0E71"/>
    <w:rsid w:val="00FC1404"/>
    <w:rsid w:val="00FC1606"/>
    <w:rsid w:val="00FC1866"/>
    <w:rsid w:val="00FC1F66"/>
    <w:rsid w:val="00FC237E"/>
    <w:rsid w:val="00FC24E4"/>
    <w:rsid w:val="00FC25CA"/>
    <w:rsid w:val="00FC3F6B"/>
    <w:rsid w:val="00FC4353"/>
    <w:rsid w:val="00FC5297"/>
    <w:rsid w:val="00FC5597"/>
    <w:rsid w:val="00FC5666"/>
    <w:rsid w:val="00FC573E"/>
    <w:rsid w:val="00FC5BF1"/>
    <w:rsid w:val="00FC5E5E"/>
    <w:rsid w:val="00FC63BC"/>
    <w:rsid w:val="00FC681C"/>
    <w:rsid w:val="00FC6D34"/>
    <w:rsid w:val="00FC6EDA"/>
    <w:rsid w:val="00FC73D9"/>
    <w:rsid w:val="00FC7CC0"/>
    <w:rsid w:val="00FD050D"/>
    <w:rsid w:val="00FD07EC"/>
    <w:rsid w:val="00FD0806"/>
    <w:rsid w:val="00FD0D46"/>
    <w:rsid w:val="00FD0D54"/>
    <w:rsid w:val="00FD103F"/>
    <w:rsid w:val="00FD13B0"/>
    <w:rsid w:val="00FD1463"/>
    <w:rsid w:val="00FD1613"/>
    <w:rsid w:val="00FD1641"/>
    <w:rsid w:val="00FD1704"/>
    <w:rsid w:val="00FD1774"/>
    <w:rsid w:val="00FD2302"/>
    <w:rsid w:val="00FD2428"/>
    <w:rsid w:val="00FD2BD0"/>
    <w:rsid w:val="00FD33CC"/>
    <w:rsid w:val="00FD34D1"/>
    <w:rsid w:val="00FD3E3A"/>
    <w:rsid w:val="00FD4069"/>
    <w:rsid w:val="00FD40BC"/>
    <w:rsid w:val="00FD410C"/>
    <w:rsid w:val="00FD42C7"/>
    <w:rsid w:val="00FD46EA"/>
    <w:rsid w:val="00FD4DD4"/>
    <w:rsid w:val="00FD51E9"/>
    <w:rsid w:val="00FD521B"/>
    <w:rsid w:val="00FD52AC"/>
    <w:rsid w:val="00FD53AC"/>
    <w:rsid w:val="00FD557E"/>
    <w:rsid w:val="00FD5835"/>
    <w:rsid w:val="00FD5A80"/>
    <w:rsid w:val="00FD5AAE"/>
    <w:rsid w:val="00FD6704"/>
    <w:rsid w:val="00FD68C7"/>
    <w:rsid w:val="00FD7074"/>
    <w:rsid w:val="00FD726D"/>
    <w:rsid w:val="00FD7AC6"/>
    <w:rsid w:val="00FD7F16"/>
    <w:rsid w:val="00FD8DA7"/>
    <w:rsid w:val="00FE0127"/>
    <w:rsid w:val="00FE0978"/>
    <w:rsid w:val="00FE09C1"/>
    <w:rsid w:val="00FE09E3"/>
    <w:rsid w:val="00FE1331"/>
    <w:rsid w:val="00FE1441"/>
    <w:rsid w:val="00FE18E0"/>
    <w:rsid w:val="00FE1C1D"/>
    <w:rsid w:val="00FE2207"/>
    <w:rsid w:val="00FE28B3"/>
    <w:rsid w:val="00FE29F9"/>
    <w:rsid w:val="00FE2D3B"/>
    <w:rsid w:val="00FE2E5F"/>
    <w:rsid w:val="00FE37A4"/>
    <w:rsid w:val="00FE3860"/>
    <w:rsid w:val="00FE3BD7"/>
    <w:rsid w:val="00FE425B"/>
    <w:rsid w:val="00FE4AE7"/>
    <w:rsid w:val="00FE5682"/>
    <w:rsid w:val="00FE58D4"/>
    <w:rsid w:val="00FE59C8"/>
    <w:rsid w:val="00FE5C4A"/>
    <w:rsid w:val="00FE6BA2"/>
    <w:rsid w:val="00FE79E3"/>
    <w:rsid w:val="00FF0298"/>
    <w:rsid w:val="00FF02A6"/>
    <w:rsid w:val="00FF03DE"/>
    <w:rsid w:val="00FF0441"/>
    <w:rsid w:val="00FF0981"/>
    <w:rsid w:val="00FF0B2B"/>
    <w:rsid w:val="00FF0B7C"/>
    <w:rsid w:val="00FF0E78"/>
    <w:rsid w:val="00FF17FA"/>
    <w:rsid w:val="00FF1989"/>
    <w:rsid w:val="00FF1ECA"/>
    <w:rsid w:val="00FF1F86"/>
    <w:rsid w:val="00FF26A7"/>
    <w:rsid w:val="00FF2AD7"/>
    <w:rsid w:val="00FF2CEC"/>
    <w:rsid w:val="00FF3B79"/>
    <w:rsid w:val="00FF3CF9"/>
    <w:rsid w:val="00FF47B5"/>
    <w:rsid w:val="00FF4BEC"/>
    <w:rsid w:val="00FF4C74"/>
    <w:rsid w:val="00FF4CA6"/>
    <w:rsid w:val="00FF5ADD"/>
    <w:rsid w:val="00FF6041"/>
    <w:rsid w:val="00FF62E9"/>
    <w:rsid w:val="00FF6655"/>
    <w:rsid w:val="00FF70D8"/>
    <w:rsid w:val="00FF7669"/>
    <w:rsid w:val="00FF7B99"/>
    <w:rsid w:val="00FF7CC2"/>
    <w:rsid w:val="00FF7E9F"/>
    <w:rsid w:val="01037801"/>
    <w:rsid w:val="0103D884"/>
    <w:rsid w:val="01087B7E"/>
    <w:rsid w:val="0110FF49"/>
    <w:rsid w:val="011647D4"/>
    <w:rsid w:val="012CF4E4"/>
    <w:rsid w:val="013915CE"/>
    <w:rsid w:val="013D4FA4"/>
    <w:rsid w:val="013FAB83"/>
    <w:rsid w:val="01489505"/>
    <w:rsid w:val="01493077"/>
    <w:rsid w:val="015E6CBE"/>
    <w:rsid w:val="016A3718"/>
    <w:rsid w:val="018257BC"/>
    <w:rsid w:val="018C9845"/>
    <w:rsid w:val="01A1EF16"/>
    <w:rsid w:val="01A265EB"/>
    <w:rsid w:val="01ADB9BC"/>
    <w:rsid w:val="01B93791"/>
    <w:rsid w:val="01BAF2AF"/>
    <w:rsid w:val="01C85A10"/>
    <w:rsid w:val="01D2865E"/>
    <w:rsid w:val="01D379E0"/>
    <w:rsid w:val="01DBD1FC"/>
    <w:rsid w:val="01E3DEFB"/>
    <w:rsid w:val="01E870C3"/>
    <w:rsid w:val="01EDA672"/>
    <w:rsid w:val="01F6E842"/>
    <w:rsid w:val="01F8A98D"/>
    <w:rsid w:val="0212A450"/>
    <w:rsid w:val="021B6B0F"/>
    <w:rsid w:val="0228E411"/>
    <w:rsid w:val="02297A0A"/>
    <w:rsid w:val="022D4950"/>
    <w:rsid w:val="022FC4A1"/>
    <w:rsid w:val="0234E3FA"/>
    <w:rsid w:val="0247B294"/>
    <w:rsid w:val="0256EDE4"/>
    <w:rsid w:val="025739AC"/>
    <w:rsid w:val="025C2A9B"/>
    <w:rsid w:val="0261087F"/>
    <w:rsid w:val="0278287B"/>
    <w:rsid w:val="027EE1BC"/>
    <w:rsid w:val="02809417"/>
    <w:rsid w:val="0282DE86"/>
    <w:rsid w:val="02832F13"/>
    <w:rsid w:val="02869F8D"/>
    <w:rsid w:val="028818DC"/>
    <w:rsid w:val="028ED710"/>
    <w:rsid w:val="0297626E"/>
    <w:rsid w:val="029BAB5E"/>
    <w:rsid w:val="029BB024"/>
    <w:rsid w:val="02AE2027"/>
    <w:rsid w:val="02B32FB1"/>
    <w:rsid w:val="02C112CA"/>
    <w:rsid w:val="02C117DA"/>
    <w:rsid w:val="02D6EE38"/>
    <w:rsid w:val="02DC96CB"/>
    <w:rsid w:val="02E77F40"/>
    <w:rsid w:val="0301C90E"/>
    <w:rsid w:val="030C6306"/>
    <w:rsid w:val="03237D78"/>
    <w:rsid w:val="03255D49"/>
    <w:rsid w:val="03294ED1"/>
    <w:rsid w:val="033E6705"/>
    <w:rsid w:val="033E7AFE"/>
    <w:rsid w:val="0341FA87"/>
    <w:rsid w:val="0348BB40"/>
    <w:rsid w:val="035940C4"/>
    <w:rsid w:val="03669E0C"/>
    <w:rsid w:val="0368CC05"/>
    <w:rsid w:val="0371658F"/>
    <w:rsid w:val="037D3A0C"/>
    <w:rsid w:val="03814B80"/>
    <w:rsid w:val="039B02FD"/>
    <w:rsid w:val="039B23D6"/>
    <w:rsid w:val="03A12224"/>
    <w:rsid w:val="03A827DD"/>
    <w:rsid w:val="03C05EDB"/>
    <w:rsid w:val="03C0DDFC"/>
    <w:rsid w:val="03DAE693"/>
    <w:rsid w:val="03DBF780"/>
    <w:rsid w:val="03DE8576"/>
    <w:rsid w:val="03F74595"/>
    <w:rsid w:val="03F775E1"/>
    <w:rsid w:val="03F894D0"/>
    <w:rsid w:val="0400262A"/>
    <w:rsid w:val="0400C4E6"/>
    <w:rsid w:val="040FD138"/>
    <w:rsid w:val="041A97EF"/>
    <w:rsid w:val="04314B7F"/>
    <w:rsid w:val="043241EA"/>
    <w:rsid w:val="043B2D0C"/>
    <w:rsid w:val="044DDE24"/>
    <w:rsid w:val="04539962"/>
    <w:rsid w:val="0463D21C"/>
    <w:rsid w:val="046D5153"/>
    <w:rsid w:val="04702BE7"/>
    <w:rsid w:val="0474E4B2"/>
    <w:rsid w:val="047B63B2"/>
    <w:rsid w:val="04856CEC"/>
    <w:rsid w:val="0489B30E"/>
    <w:rsid w:val="049A80F3"/>
    <w:rsid w:val="049F76F6"/>
    <w:rsid w:val="04A9B03D"/>
    <w:rsid w:val="04BE5098"/>
    <w:rsid w:val="04C5D7C9"/>
    <w:rsid w:val="04C70DD9"/>
    <w:rsid w:val="04E08BA6"/>
    <w:rsid w:val="04E14D4D"/>
    <w:rsid w:val="04EC0F2E"/>
    <w:rsid w:val="04ECE7CD"/>
    <w:rsid w:val="04F80FBC"/>
    <w:rsid w:val="04F88652"/>
    <w:rsid w:val="04FBA6A5"/>
    <w:rsid w:val="050428E2"/>
    <w:rsid w:val="051E8BC8"/>
    <w:rsid w:val="052033DA"/>
    <w:rsid w:val="053359B1"/>
    <w:rsid w:val="053363C0"/>
    <w:rsid w:val="0537199A"/>
    <w:rsid w:val="0540B844"/>
    <w:rsid w:val="0546BD2F"/>
    <w:rsid w:val="054A09EB"/>
    <w:rsid w:val="054B859E"/>
    <w:rsid w:val="054B953F"/>
    <w:rsid w:val="05586399"/>
    <w:rsid w:val="055E5E4D"/>
    <w:rsid w:val="055EC015"/>
    <w:rsid w:val="05620170"/>
    <w:rsid w:val="05700BB2"/>
    <w:rsid w:val="057333DB"/>
    <w:rsid w:val="057F3C95"/>
    <w:rsid w:val="0589D081"/>
    <w:rsid w:val="0594F26C"/>
    <w:rsid w:val="05CA96A5"/>
    <w:rsid w:val="05CAC923"/>
    <w:rsid w:val="05D378AB"/>
    <w:rsid w:val="05D4DFBB"/>
    <w:rsid w:val="05D7B8A1"/>
    <w:rsid w:val="05D8CB6B"/>
    <w:rsid w:val="05F2A512"/>
    <w:rsid w:val="060F76C1"/>
    <w:rsid w:val="0610632E"/>
    <w:rsid w:val="061A2B83"/>
    <w:rsid w:val="061F7C85"/>
    <w:rsid w:val="0620BA42"/>
    <w:rsid w:val="0638B137"/>
    <w:rsid w:val="063CE024"/>
    <w:rsid w:val="064ADB66"/>
    <w:rsid w:val="06518E0B"/>
    <w:rsid w:val="0660A37D"/>
    <w:rsid w:val="0678A836"/>
    <w:rsid w:val="068368F7"/>
    <w:rsid w:val="0688B82E"/>
    <w:rsid w:val="06AFDA0E"/>
    <w:rsid w:val="06B104E7"/>
    <w:rsid w:val="06B4F2C4"/>
    <w:rsid w:val="06BC7446"/>
    <w:rsid w:val="06C202E7"/>
    <w:rsid w:val="06CDF682"/>
    <w:rsid w:val="06D913FD"/>
    <w:rsid w:val="06DC4487"/>
    <w:rsid w:val="06EBD6D3"/>
    <w:rsid w:val="06F8A292"/>
    <w:rsid w:val="06F8EF83"/>
    <w:rsid w:val="07006C43"/>
    <w:rsid w:val="07040587"/>
    <w:rsid w:val="070C8A2C"/>
    <w:rsid w:val="070DF543"/>
    <w:rsid w:val="0711AF5C"/>
    <w:rsid w:val="071527D6"/>
    <w:rsid w:val="071B4AC6"/>
    <w:rsid w:val="071F8AC5"/>
    <w:rsid w:val="07200E37"/>
    <w:rsid w:val="07212037"/>
    <w:rsid w:val="07248AA1"/>
    <w:rsid w:val="0724E7B3"/>
    <w:rsid w:val="07296A8C"/>
    <w:rsid w:val="073C0585"/>
    <w:rsid w:val="07412DA4"/>
    <w:rsid w:val="075687F4"/>
    <w:rsid w:val="075A24B6"/>
    <w:rsid w:val="0766AD2B"/>
    <w:rsid w:val="076BB664"/>
    <w:rsid w:val="076F30C6"/>
    <w:rsid w:val="076F76B6"/>
    <w:rsid w:val="0771DDD5"/>
    <w:rsid w:val="078356D3"/>
    <w:rsid w:val="07A0DB51"/>
    <w:rsid w:val="07A24009"/>
    <w:rsid w:val="07AD297D"/>
    <w:rsid w:val="07B07B40"/>
    <w:rsid w:val="07B948C9"/>
    <w:rsid w:val="07CCD0B9"/>
    <w:rsid w:val="07DA8124"/>
    <w:rsid w:val="07DF4D6B"/>
    <w:rsid w:val="07E0ABA5"/>
    <w:rsid w:val="07E1312C"/>
    <w:rsid w:val="07F4333F"/>
    <w:rsid w:val="080019D9"/>
    <w:rsid w:val="0803F41E"/>
    <w:rsid w:val="08055EFE"/>
    <w:rsid w:val="0819ADEE"/>
    <w:rsid w:val="0823F705"/>
    <w:rsid w:val="0828262E"/>
    <w:rsid w:val="08293136"/>
    <w:rsid w:val="082CBC68"/>
    <w:rsid w:val="083381DE"/>
    <w:rsid w:val="08357360"/>
    <w:rsid w:val="083638ED"/>
    <w:rsid w:val="083B34ED"/>
    <w:rsid w:val="084719BE"/>
    <w:rsid w:val="085E3AED"/>
    <w:rsid w:val="0861E2AA"/>
    <w:rsid w:val="0868AE94"/>
    <w:rsid w:val="08702A8C"/>
    <w:rsid w:val="087F95E2"/>
    <w:rsid w:val="0884029C"/>
    <w:rsid w:val="0885D1A2"/>
    <w:rsid w:val="0885E0CB"/>
    <w:rsid w:val="088BB626"/>
    <w:rsid w:val="089EC220"/>
    <w:rsid w:val="08A02553"/>
    <w:rsid w:val="08A35D8C"/>
    <w:rsid w:val="08AF2297"/>
    <w:rsid w:val="08B2F86B"/>
    <w:rsid w:val="08B97058"/>
    <w:rsid w:val="08BBCC4C"/>
    <w:rsid w:val="08D06BE3"/>
    <w:rsid w:val="08D73B10"/>
    <w:rsid w:val="08F0A8E2"/>
    <w:rsid w:val="08F1FB78"/>
    <w:rsid w:val="08FF45E9"/>
    <w:rsid w:val="0908ED4F"/>
    <w:rsid w:val="090F1CEC"/>
    <w:rsid w:val="091D93CF"/>
    <w:rsid w:val="0920ED95"/>
    <w:rsid w:val="092533C1"/>
    <w:rsid w:val="09267274"/>
    <w:rsid w:val="093ECB32"/>
    <w:rsid w:val="093F6E9C"/>
    <w:rsid w:val="094232C4"/>
    <w:rsid w:val="095A90C6"/>
    <w:rsid w:val="097189D3"/>
    <w:rsid w:val="0977E6DC"/>
    <w:rsid w:val="097C9073"/>
    <w:rsid w:val="098700AF"/>
    <w:rsid w:val="0990A082"/>
    <w:rsid w:val="099C1976"/>
    <w:rsid w:val="09A4204F"/>
    <w:rsid w:val="09B00ADC"/>
    <w:rsid w:val="09B17B3F"/>
    <w:rsid w:val="09C51250"/>
    <w:rsid w:val="09CE229E"/>
    <w:rsid w:val="09D194EB"/>
    <w:rsid w:val="09D8B198"/>
    <w:rsid w:val="09DB1B1D"/>
    <w:rsid w:val="09E13D2F"/>
    <w:rsid w:val="09E371EB"/>
    <w:rsid w:val="09E89214"/>
    <w:rsid w:val="09EC302E"/>
    <w:rsid w:val="09F10E25"/>
    <w:rsid w:val="09F6D9E2"/>
    <w:rsid w:val="09FA604E"/>
    <w:rsid w:val="09FCE3C5"/>
    <w:rsid w:val="0A03B5EC"/>
    <w:rsid w:val="0A08C4B8"/>
    <w:rsid w:val="0A1A5D4E"/>
    <w:rsid w:val="0A1AC36C"/>
    <w:rsid w:val="0A1C5AD3"/>
    <w:rsid w:val="0A200698"/>
    <w:rsid w:val="0A20E6B4"/>
    <w:rsid w:val="0A334DDA"/>
    <w:rsid w:val="0A404DEA"/>
    <w:rsid w:val="0A41A090"/>
    <w:rsid w:val="0A49FE22"/>
    <w:rsid w:val="0A596B05"/>
    <w:rsid w:val="0A656C5D"/>
    <w:rsid w:val="0A6D8647"/>
    <w:rsid w:val="0A77AD2E"/>
    <w:rsid w:val="0A7F0AB9"/>
    <w:rsid w:val="0A817E6E"/>
    <w:rsid w:val="0A8DAEFD"/>
    <w:rsid w:val="0A980577"/>
    <w:rsid w:val="0A98B033"/>
    <w:rsid w:val="0A9B5EFE"/>
    <w:rsid w:val="0AAA906D"/>
    <w:rsid w:val="0AB9FABE"/>
    <w:rsid w:val="0ACF2B4D"/>
    <w:rsid w:val="0AD06162"/>
    <w:rsid w:val="0ADFE083"/>
    <w:rsid w:val="0AF092E4"/>
    <w:rsid w:val="0AF27BD8"/>
    <w:rsid w:val="0AFFF922"/>
    <w:rsid w:val="0B073B31"/>
    <w:rsid w:val="0B0DDFCB"/>
    <w:rsid w:val="0B1C084E"/>
    <w:rsid w:val="0B2860AE"/>
    <w:rsid w:val="0B355716"/>
    <w:rsid w:val="0B448213"/>
    <w:rsid w:val="0B457E6A"/>
    <w:rsid w:val="0B54C4E2"/>
    <w:rsid w:val="0B6054D2"/>
    <w:rsid w:val="0B6A0A08"/>
    <w:rsid w:val="0B6CC6FE"/>
    <w:rsid w:val="0B6ED655"/>
    <w:rsid w:val="0B77E419"/>
    <w:rsid w:val="0B7BC5BE"/>
    <w:rsid w:val="0B8C8015"/>
    <w:rsid w:val="0B8E8A4C"/>
    <w:rsid w:val="0B917796"/>
    <w:rsid w:val="0B9DD30F"/>
    <w:rsid w:val="0BA9D714"/>
    <w:rsid w:val="0BB34A40"/>
    <w:rsid w:val="0BBC6683"/>
    <w:rsid w:val="0BC3AF46"/>
    <w:rsid w:val="0BC571F5"/>
    <w:rsid w:val="0BC5C533"/>
    <w:rsid w:val="0BC8A1E5"/>
    <w:rsid w:val="0BCCA4C8"/>
    <w:rsid w:val="0BE068B5"/>
    <w:rsid w:val="0BFBDD9C"/>
    <w:rsid w:val="0C09C810"/>
    <w:rsid w:val="0C1E1EF1"/>
    <w:rsid w:val="0C1EECFE"/>
    <w:rsid w:val="0C28E013"/>
    <w:rsid w:val="0C2DCBE2"/>
    <w:rsid w:val="0C32C654"/>
    <w:rsid w:val="0C37F1D4"/>
    <w:rsid w:val="0C3AD569"/>
    <w:rsid w:val="0C3BC6D6"/>
    <w:rsid w:val="0C3DA946"/>
    <w:rsid w:val="0C452674"/>
    <w:rsid w:val="0C53258B"/>
    <w:rsid w:val="0C69DF20"/>
    <w:rsid w:val="0C6E3B4E"/>
    <w:rsid w:val="0C720E80"/>
    <w:rsid w:val="0C8EEE46"/>
    <w:rsid w:val="0C963976"/>
    <w:rsid w:val="0C96DCE1"/>
    <w:rsid w:val="0C9DC203"/>
    <w:rsid w:val="0C9FF738"/>
    <w:rsid w:val="0CA0BC76"/>
    <w:rsid w:val="0CA5D38F"/>
    <w:rsid w:val="0CB6A7A0"/>
    <w:rsid w:val="0CBE1D04"/>
    <w:rsid w:val="0CD852A0"/>
    <w:rsid w:val="0CE07ACB"/>
    <w:rsid w:val="0CE6C2D6"/>
    <w:rsid w:val="0D00F2DB"/>
    <w:rsid w:val="0D00F9E4"/>
    <w:rsid w:val="0D06E910"/>
    <w:rsid w:val="0D1357E5"/>
    <w:rsid w:val="0D1B642D"/>
    <w:rsid w:val="0D1BF214"/>
    <w:rsid w:val="0D264978"/>
    <w:rsid w:val="0D2D4B90"/>
    <w:rsid w:val="0D3006B3"/>
    <w:rsid w:val="0D4E7B42"/>
    <w:rsid w:val="0D615751"/>
    <w:rsid w:val="0D72010E"/>
    <w:rsid w:val="0D73F148"/>
    <w:rsid w:val="0D7F8F44"/>
    <w:rsid w:val="0D8BA518"/>
    <w:rsid w:val="0D9000F0"/>
    <w:rsid w:val="0D917545"/>
    <w:rsid w:val="0D9D469F"/>
    <w:rsid w:val="0D9FAC91"/>
    <w:rsid w:val="0DA71B58"/>
    <w:rsid w:val="0DB06B52"/>
    <w:rsid w:val="0DBC50C5"/>
    <w:rsid w:val="0DBD335B"/>
    <w:rsid w:val="0DC1FA9E"/>
    <w:rsid w:val="0DD9FF14"/>
    <w:rsid w:val="0DDD8444"/>
    <w:rsid w:val="0DE10BA0"/>
    <w:rsid w:val="0DE9B5BB"/>
    <w:rsid w:val="0DEBBCA5"/>
    <w:rsid w:val="0DF252EC"/>
    <w:rsid w:val="0E00A270"/>
    <w:rsid w:val="0E0C7FE5"/>
    <w:rsid w:val="0E106098"/>
    <w:rsid w:val="0E1961B0"/>
    <w:rsid w:val="0E228189"/>
    <w:rsid w:val="0E2C3066"/>
    <w:rsid w:val="0E46C837"/>
    <w:rsid w:val="0E50F7E9"/>
    <w:rsid w:val="0E5BE7AD"/>
    <w:rsid w:val="0E66D5EC"/>
    <w:rsid w:val="0E6FC84B"/>
    <w:rsid w:val="0E703E64"/>
    <w:rsid w:val="0E718502"/>
    <w:rsid w:val="0E879F40"/>
    <w:rsid w:val="0E8CAF7F"/>
    <w:rsid w:val="0E8FF5F7"/>
    <w:rsid w:val="0E967079"/>
    <w:rsid w:val="0EA27AEB"/>
    <w:rsid w:val="0EA2B293"/>
    <w:rsid w:val="0EA51BF3"/>
    <w:rsid w:val="0EAFE85D"/>
    <w:rsid w:val="0EBB3500"/>
    <w:rsid w:val="0EBD4B65"/>
    <w:rsid w:val="0ECDA5EA"/>
    <w:rsid w:val="0ED5A5FC"/>
    <w:rsid w:val="0ED613B9"/>
    <w:rsid w:val="0ED77C63"/>
    <w:rsid w:val="0EDB138D"/>
    <w:rsid w:val="0EDB4CC5"/>
    <w:rsid w:val="0EE576A6"/>
    <w:rsid w:val="0EE71E54"/>
    <w:rsid w:val="0EF10419"/>
    <w:rsid w:val="0EF62295"/>
    <w:rsid w:val="0EFE01EA"/>
    <w:rsid w:val="0F0D617A"/>
    <w:rsid w:val="0F0EEEE1"/>
    <w:rsid w:val="0F119DB7"/>
    <w:rsid w:val="0F1279CE"/>
    <w:rsid w:val="0F143FD3"/>
    <w:rsid w:val="0F185D9C"/>
    <w:rsid w:val="0F1AF939"/>
    <w:rsid w:val="0F1E5965"/>
    <w:rsid w:val="0F27EE72"/>
    <w:rsid w:val="0F285313"/>
    <w:rsid w:val="0F7DA214"/>
    <w:rsid w:val="0F92534F"/>
    <w:rsid w:val="0F94112B"/>
    <w:rsid w:val="0F9471D5"/>
    <w:rsid w:val="0F99859D"/>
    <w:rsid w:val="0FA69E88"/>
    <w:rsid w:val="0FBC0B1C"/>
    <w:rsid w:val="0FC21080"/>
    <w:rsid w:val="0FC83402"/>
    <w:rsid w:val="0FE3E411"/>
    <w:rsid w:val="0FE675A0"/>
    <w:rsid w:val="0FF1DB56"/>
    <w:rsid w:val="101E9B6F"/>
    <w:rsid w:val="10213ACB"/>
    <w:rsid w:val="1024F2A2"/>
    <w:rsid w:val="103E8328"/>
    <w:rsid w:val="1053AD59"/>
    <w:rsid w:val="105A62F3"/>
    <w:rsid w:val="105E82ED"/>
    <w:rsid w:val="105E9C1E"/>
    <w:rsid w:val="1060ED52"/>
    <w:rsid w:val="10649966"/>
    <w:rsid w:val="10693782"/>
    <w:rsid w:val="10846F35"/>
    <w:rsid w:val="108A415F"/>
    <w:rsid w:val="1091ACD7"/>
    <w:rsid w:val="109AF2C4"/>
    <w:rsid w:val="109CF104"/>
    <w:rsid w:val="10A44837"/>
    <w:rsid w:val="10A8AE2C"/>
    <w:rsid w:val="10C332A4"/>
    <w:rsid w:val="10CCDFA3"/>
    <w:rsid w:val="10D9A76D"/>
    <w:rsid w:val="10DD28C0"/>
    <w:rsid w:val="10E1507B"/>
    <w:rsid w:val="10F27EB5"/>
    <w:rsid w:val="1101DA08"/>
    <w:rsid w:val="11048533"/>
    <w:rsid w:val="110E8063"/>
    <w:rsid w:val="11184C67"/>
    <w:rsid w:val="111BF993"/>
    <w:rsid w:val="112CDF01"/>
    <w:rsid w:val="11303847"/>
    <w:rsid w:val="1130813A"/>
    <w:rsid w:val="113DA11F"/>
    <w:rsid w:val="113E609C"/>
    <w:rsid w:val="1147AF94"/>
    <w:rsid w:val="115A07A1"/>
    <w:rsid w:val="115EE532"/>
    <w:rsid w:val="116C182B"/>
    <w:rsid w:val="1174A08C"/>
    <w:rsid w:val="11834786"/>
    <w:rsid w:val="118D0405"/>
    <w:rsid w:val="1197529D"/>
    <w:rsid w:val="11A18E74"/>
    <w:rsid w:val="11C62F6B"/>
    <w:rsid w:val="11D17D77"/>
    <w:rsid w:val="11D5425F"/>
    <w:rsid w:val="11EA771A"/>
    <w:rsid w:val="11F0253E"/>
    <w:rsid w:val="11F44057"/>
    <w:rsid w:val="11F623E8"/>
    <w:rsid w:val="12105715"/>
    <w:rsid w:val="12116CE3"/>
    <w:rsid w:val="1211E858"/>
    <w:rsid w:val="1212FE00"/>
    <w:rsid w:val="1214E94A"/>
    <w:rsid w:val="121BA5F5"/>
    <w:rsid w:val="12296E9D"/>
    <w:rsid w:val="122A411F"/>
    <w:rsid w:val="12304FFC"/>
    <w:rsid w:val="1232BDA4"/>
    <w:rsid w:val="12409CFA"/>
    <w:rsid w:val="1242FEB6"/>
    <w:rsid w:val="1247470A"/>
    <w:rsid w:val="125169AA"/>
    <w:rsid w:val="125306AC"/>
    <w:rsid w:val="125BD966"/>
    <w:rsid w:val="125C2CD7"/>
    <w:rsid w:val="1268EEF1"/>
    <w:rsid w:val="126FA20B"/>
    <w:rsid w:val="127456F3"/>
    <w:rsid w:val="127CA89F"/>
    <w:rsid w:val="12902BC2"/>
    <w:rsid w:val="12A3B8BD"/>
    <w:rsid w:val="12AD0701"/>
    <w:rsid w:val="12AF5591"/>
    <w:rsid w:val="12CC75C8"/>
    <w:rsid w:val="12D1E535"/>
    <w:rsid w:val="12D4436B"/>
    <w:rsid w:val="12DE40D1"/>
    <w:rsid w:val="12E1FAA2"/>
    <w:rsid w:val="12E418D6"/>
    <w:rsid w:val="12F971A2"/>
    <w:rsid w:val="12FB3516"/>
    <w:rsid w:val="1307F2BC"/>
    <w:rsid w:val="13090B2E"/>
    <w:rsid w:val="131FA184"/>
    <w:rsid w:val="13286837"/>
    <w:rsid w:val="132DC654"/>
    <w:rsid w:val="132E9206"/>
    <w:rsid w:val="1334EE3C"/>
    <w:rsid w:val="133C089D"/>
    <w:rsid w:val="1344DDA4"/>
    <w:rsid w:val="13463BA4"/>
    <w:rsid w:val="1349F40D"/>
    <w:rsid w:val="1358717C"/>
    <w:rsid w:val="135D398B"/>
    <w:rsid w:val="136B8C0D"/>
    <w:rsid w:val="138C4EBD"/>
    <w:rsid w:val="138DBAD8"/>
    <w:rsid w:val="13ACCD58"/>
    <w:rsid w:val="13C1A1B7"/>
    <w:rsid w:val="13CA4667"/>
    <w:rsid w:val="13CF2D7A"/>
    <w:rsid w:val="13DEF15F"/>
    <w:rsid w:val="13F12D78"/>
    <w:rsid w:val="13F498C7"/>
    <w:rsid w:val="13F578BE"/>
    <w:rsid w:val="13FCE881"/>
    <w:rsid w:val="1401809D"/>
    <w:rsid w:val="140D5C51"/>
    <w:rsid w:val="1417362A"/>
    <w:rsid w:val="14195252"/>
    <w:rsid w:val="141A3D85"/>
    <w:rsid w:val="141BD528"/>
    <w:rsid w:val="1428F049"/>
    <w:rsid w:val="1445230D"/>
    <w:rsid w:val="14568208"/>
    <w:rsid w:val="145C5A82"/>
    <w:rsid w:val="145F5810"/>
    <w:rsid w:val="145F6600"/>
    <w:rsid w:val="14655A54"/>
    <w:rsid w:val="14724837"/>
    <w:rsid w:val="147814E9"/>
    <w:rsid w:val="14792BF4"/>
    <w:rsid w:val="147F5E41"/>
    <w:rsid w:val="148831DA"/>
    <w:rsid w:val="1491A823"/>
    <w:rsid w:val="14998A4B"/>
    <w:rsid w:val="149D7D8B"/>
    <w:rsid w:val="14A0D2FA"/>
    <w:rsid w:val="14FAA9FD"/>
    <w:rsid w:val="14FDAEC2"/>
    <w:rsid w:val="14FE0EAE"/>
    <w:rsid w:val="150744A8"/>
    <w:rsid w:val="1507F0C1"/>
    <w:rsid w:val="151A039C"/>
    <w:rsid w:val="15247BE7"/>
    <w:rsid w:val="152F218E"/>
    <w:rsid w:val="15397E99"/>
    <w:rsid w:val="1542A4EE"/>
    <w:rsid w:val="154DD732"/>
    <w:rsid w:val="155F1295"/>
    <w:rsid w:val="1561B171"/>
    <w:rsid w:val="15650347"/>
    <w:rsid w:val="1566EE8B"/>
    <w:rsid w:val="1567BA5D"/>
    <w:rsid w:val="1569FE5F"/>
    <w:rsid w:val="157E4BBB"/>
    <w:rsid w:val="1581CB5F"/>
    <w:rsid w:val="158634D0"/>
    <w:rsid w:val="15995884"/>
    <w:rsid w:val="159E1512"/>
    <w:rsid w:val="15BD1C97"/>
    <w:rsid w:val="15C5EFD8"/>
    <w:rsid w:val="15CB627D"/>
    <w:rsid w:val="15D476F0"/>
    <w:rsid w:val="15D59DF5"/>
    <w:rsid w:val="15DF968A"/>
    <w:rsid w:val="15E42F6F"/>
    <w:rsid w:val="15E9E312"/>
    <w:rsid w:val="15F1BB45"/>
    <w:rsid w:val="1608E1C3"/>
    <w:rsid w:val="160B4491"/>
    <w:rsid w:val="160D54C5"/>
    <w:rsid w:val="160FA434"/>
    <w:rsid w:val="1614D3BD"/>
    <w:rsid w:val="1620406D"/>
    <w:rsid w:val="1629A8F6"/>
    <w:rsid w:val="162B46D4"/>
    <w:rsid w:val="162F25E7"/>
    <w:rsid w:val="1630F972"/>
    <w:rsid w:val="1640E3D9"/>
    <w:rsid w:val="164A7BA0"/>
    <w:rsid w:val="164A7EAC"/>
    <w:rsid w:val="1650DEB6"/>
    <w:rsid w:val="1654783A"/>
    <w:rsid w:val="165895EA"/>
    <w:rsid w:val="16780C21"/>
    <w:rsid w:val="16783924"/>
    <w:rsid w:val="167B5A51"/>
    <w:rsid w:val="168513D6"/>
    <w:rsid w:val="1686046A"/>
    <w:rsid w:val="16942D10"/>
    <w:rsid w:val="16A6DC8E"/>
    <w:rsid w:val="16B3BCF6"/>
    <w:rsid w:val="16BC453F"/>
    <w:rsid w:val="16BED3FE"/>
    <w:rsid w:val="16DA3153"/>
    <w:rsid w:val="16DDEAD9"/>
    <w:rsid w:val="17007A49"/>
    <w:rsid w:val="17054246"/>
    <w:rsid w:val="1713DC93"/>
    <w:rsid w:val="17174946"/>
    <w:rsid w:val="17231A54"/>
    <w:rsid w:val="17232B7E"/>
    <w:rsid w:val="1728C3B5"/>
    <w:rsid w:val="173B209F"/>
    <w:rsid w:val="17419640"/>
    <w:rsid w:val="17481DB4"/>
    <w:rsid w:val="17494E26"/>
    <w:rsid w:val="174FC78D"/>
    <w:rsid w:val="17502ED4"/>
    <w:rsid w:val="1757EEE9"/>
    <w:rsid w:val="176C1207"/>
    <w:rsid w:val="177568D3"/>
    <w:rsid w:val="177E4048"/>
    <w:rsid w:val="1787F6C1"/>
    <w:rsid w:val="179022EC"/>
    <w:rsid w:val="17957471"/>
    <w:rsid w:val="17989310"/>
    <w:rsid w:val="17A572A7"/>
    <w:rsid w:val="17A6C0E5"/>
    <w:rsid w:val="17A8065A"/>
    <w:rsid w:val="17AF00BF"/>
    <w:rsid w:val="17B37662"/>
    <w:rsid w:val="17C22C5B"/>
    <w:rsid w:val="17C5A9CF"/>
    <w:rsid w:val="17CFB905"/>
    <w:rsid w:val="17D0372C"/>
    <w:rsid w:val="17D27838"/>
    <w:rsid w:val="17D5E7C2"/>
    <w:rsid w:val="17FDF895"/>
    <w:rsid w:val="1807CEBC"/>
    <w:rsid w:val="18106A55"/>
    <w:rsid w:val="18249A33"/>
    <w:rsid w:val="182A5A9F"/>
    <w:rsid w:val="183560CF"/>
    <w:rsid w:val="1841B6D6"/>
    <w:rsid w:val="186144A4"/>
    <w:rsid w:val="18627768"/>
    <w:rsid w:val="18704BDD"/>
    <w:rsid w:val="18986011"/>
    <w:rsid w:val="189C5814"/>
    <w:rsid w:val="18A29DC4"/>
    <w:rsid w:val="18A510D0"/>
    <w:rsid w:val="18A61785"/>
    <w:rsid w:val="18B26628"/>
    <w:rsid w:val="18C4E00E"/>
    <w:rsid w:val="18C68E58"/>
    <w:rsid w:val="18D08D2B"/>
    <w:rsid w:val="18DA2353"/>
    <w:rsid w:val="18F5C318"/>
    <w:rsid w:val="18F64231"/>
    <w:rsid w:val="18FB0318"/>
    <w:rsid w:val="18FE5987"/>
    <w:rsid w:val="19049EF5"/>
    <w:rsid w:val="1905E2C9"/>
    <w:rsid w:val="19154382"/>
    <w:rsid w:val="19271535"/>
    <w:rsid w:val="193144D2"/>
    <w:rsid w:val="19344C1F"/>
    <w:rsid w:val="193799EA"/>
    <w:rsid w:val="19445773"/>
    <w:rsid w:val="194F876A"/>
    <w:rsid w:val="19661695"/>
    <w:rsid w:val="196B4CE3"/>
    <w:rsid w:val="197DDED6"/>
    <w:rsid w:val="197ED399"/>
    <w:rsid w:val="1993A155"/>
    <w:rsid w:val="19966E37"/>
    <w:rsid w:val="19988352"/>
    <w:rsid w:val="199E9AF8"/>
    <w:rsid w:val="19AABF3C"/>
    <w:rsid w:val="19AB4E45"/>
    <w:rsid w:val="19ACA99F"/>
    <w:rsid w:val="19B2BE90"/>
    <w:rsid w:val="19BA3363"/>
    <w:rsid w:val="19C94C9A"/>
    <w:rsid w:val="19CF271E"/>
    <w:rsid w:val="19D1B2C9"/>
    <w:rsid w:val="19D3CEA0"/>
    <w:rsid w:val="19D91993"/>
    <w:rsid w:val="19DC1968"/>
    <w:rsid w:val="19DC9C45"/>
    <w:rsid w:val="19F7C659"/>
    <w:rsid w:val="1A04CE97"/>
    <w:rsid w:val="1A0A9FF9"/>
    <w:rsid w:val="1A0C68DA"/>
    <w:rsid w:val="1A14506B"/>
    <w:rsid w:val="1A2517EA"/>
    <w:rsid w:val="1A2A5EA0"/>
    <w:rsid w:val="1A38816D"/>
    <w:rsid w:val="1A3D6B06"/>
    <w:rsid w:val="1A41F4D9"/>
    <w:rsid w:val="1A44303E"/>
    <w:rsid w:val="1A4DA744"/>
    <w:rsid w:val="1A670247"/>
    <w:rsid w:val="1A690764"/>
    <w:rsid w:val="1A6B6DCD"/>
    <w:rsid w:val="1A74C487"/>
    <w:rsid w:val="1A84B9BB"/>
    <w:rsid w:val="1A8EC71C"/>
    <w:rsid w:val="1A90C7B7"/>
    <w:rsid w:val="1A9A5578"/>
    <w:rsid w:val="1A9C8BDC"/>
    <w:rsid w:val="1AA60696"/>
    <w:rsid w:val="1AA9B48A"/>
    <w:rsid w:val="1AAB5915"/>
    <w:rsid w:val="1ABC7637"/>
    <w:rsid w:val="1AC72ACB"/>
    <w:rsid w:val="1ACD7B6F"/>
    <w:rsid w:val="1AD6EC0C"/>
    <w:rsid w:val="1AD8B963"/>
    <w:rsid w:val="1ADAA9A0"/>
    <w:rsid w:val="1ADF43E5"/>
    <w:rsid w:val="1AE1B8BE"/>
    <w:rsid w:val="1AF90A95"/>
    <w:rsid w:val="1B058348"/>
    <w:rsid w:val="1B05BDBD"/>
    <w:rsid w:val="1B079176"/>
    <w:rsid w:val="1B0E0097"/>
    <w:rsid w:val="1B126AEA"/>
    <w:rsid w:val="1B151A89"/>
    <w:rsid w:val="1B1FDA39"/>
    <w:rsid w:val="1B2D1BB2"/>
    <w:rsid w:val="1B2FC620"/>
    <w:rsid w:val="1B349875"/>
    <w:rsid w:val="1B34BD1D"/>
    <w:rsid w:val="1B395F16"/>
    <w:rsid w:val="1B3BC46E"/>
    <w:rsid w:val="1B5894B4"/>
    <w:rsid w:val="1B67CCFC"/>
    <w:rsid w:val="1B6AD907"/>
    <w:rsid w:val="1B756A3A"/>
    <w:rsid w:val="1B78B4F0"/>
    <w:rsid w:val="1B7E1A19"/>
    <w:rsid w:val="1B80BAB8"/>
    <w:rsid w:val="1B9355D4"/>
    <w:rsid w:val="1B9C49FF"/>
    <w:rsid w:val="1B9DD542"/>
    <w:rsid w:val="1B9DEE33"/>
    <w:rsid w:val="1B9FCE4F"/>
    <w:rsid w:val="1BA349A6"/>
    <w:rsid w:val="1BA60A21"/>
    <w:rsid w:val="1BA7306E"/>
    <w:rsid w:val="1BADABDB"/>
    <w:rsid w:val="1BBC09A4"/>
    <w:rsid w:val="1BCDFB3C"/>
    <w:rsid w:val="1BD3F7B6"/>
    <w:rsid w:val="1BD74685"/>
    <w:rsid w:val="1BE05890"/>
    <w:rsid w:val="1BED06F0"/>
    <w:rsid w:val="1BFA2DD6"/>
    <w:rsid w:val="1BFA6D4C"/>
    <w:rsid w:val="1C052DF6"/>
    <w:rsid w:val="1C0C696A"/>
    <w:rsid w:val="1C238010"/>
    <w:rsid w:val="1C36B873"/>
    <w:rsid w:val="1C3CC820"/>
    <w:rsid w:val="1C3E7DCC"/>
    <w:rsid w:val="1C444474"/>
    <w:rsid w:val="1C537B01"/>
    <w:rsid w:val="1C5FBEE2"/>
    <w:rsid w:val="1C66A9AF"/>
    <w:rsid w:val="1C6DACA0"/>
    <w:rsid w:val="1C6F83C9"/>
    <w:rsid w:val="1C7EEFE4"/>
    <w:rsid w:val="1C80D92E"/>
    <w:rsid w:val="1C86E785"/>
    <w:rsid w:val="1C988F85"/>
    <w:rsid w:val="1CA5A96B"/>
    <w:rsid w:val="1CA702B7"/>
    <w:rsid w:val="1CA9820F"/>
    <w:rsid w:val="1CB54EEB"/>
    <w:rsid w:val="1CB7B49C"/>
    <w:rsid w:val="1CB94C00"/>
    <w:rsid w:val="1CBC4C1D"/>
    <w:rsid w:val="1CC22A99"/>
    <w:rsid w:val="1CCC7568"/>
    <w:rsid w:val="1CCC92A8"/>
    <w:rsid w:val="1CD40D8B"/>
    <w:rsid w:val="1CD6D5AF"/>
    <w:rsid w:val="1CFCDDD3"/>
    <w:rsid w:val="1CFE58FA"/>
    <w:rsid w:val="1D0B84DC"/>
    <w:rsid w:val="1D138F03"/>
    <w:rsid w:val="1D1946C4"/>
    <w:rsid w:val="1D196AF5"/>
    <w:rsid w:val="1D273344"/>
    <w:rsid w:val="1D411B6D"/>
    <w:rsid w:val="1D4D7384"/>
    <w:rsid w:val="1D50CD2C"/>
    <w:rsid w:val="1D562914"/>
    <w:rsid w:val="1D6C27DC"/>
    <w:rsid w:val="1D77858D"/>
    <w:rsid w:val="1D7EE4CB"/>
    <w:rsid w:val="1D81B559"/>
    <w:rsid w:val="1D8ECBC0"/>
    <w:rsid w:val="1D93B931"/>
    <w:rsid w:val="1D977C0A"/>
    <w:rsid w:val="1D995D6E"/>
    <w:rsid w:val="1DA0F7A5"/>
    <w:rsid w:val="1DB49326"/>
    <w:rsid w:val="1DC33812"/>
    <w:rsid w:val="1DD0724D"/>
    <w:rsid w:val="1DD676AF"/>
    <w:rsid w:val="1DE00F4B"/>
    <w:rsid w:val="1DE0617E"/>
    <w:rsid w:val="1DE0AC42"/>
    <w:rsid w:val="1DE27067"/>
    <w:rsid w:val="1DF0AEAE"/>
    <w:rsid w:val="1E091184"/>
    <w:rsid w:val="1E0A8B7B"/>
    <w:rsid w:val="1E0C6F33"/>
    <w:rsid w:val="1E0CE48B"/>
    <w:rsid w:val="1E0F78DD"/>
    <w:rsid w:val="1E13D853"/>
    <w:rsid w:val="1E20766D"/>
    <w:rsid w:val="1E22F260"/>
    <w:rsid w:val="1E24F8DD"/>
    <w:rsid w:val="1E31D1FE"/>
    <w:rsid w:val="1E3A60C3"/>
    <w:rsid w:val="1E40BE19"/>
    <w:rsid w:val="1E425A06"/>
    <w:rsid w:val="1E43F23C"/>
    <w:rsid w:val="1E4C09E2"/>
    <w:rsid w:val="1E5FD972"/>
    <w:rsid w:val="1E78DA61"/>
    <w:rsid w:val="1E7CCDF4"/>
    <w:rsid w:val="1E80902A"/>
    <w:rsid w:val="1EB7C68E"/>
    <w:rsid w:val="1EDFFAB8"/>
    <w:rsid w:val="1EE6CF07"/>
    <w:rsid w:val="1EED3246"/>
    <w:rsid w:val="1F386CE3"/>
    <w:rsid w:val="1F487969"/>
    <w:rsid w:val="1F568296"/>
    <w:rsid w:val="1F5C5432"/>
    <w:rsid w:val="1F5E3A5A"/>
    <w:rsid w:val="1F5EB9E7"/>
    <w:rsid w:val="1F6B5E69"/>
    <w:rsid w:val="1F77237D"/>
    <w:rsid w:val="1F79C537"/>
    <w:rsid w:val="1F7BD749"/>
    <w:rsid w:val="1F90546A"/>
    <w:rsid w:val="1F95900A"/>
    <w:rsid w:val="1F9A1777"/>
    <w:rsid w:val="1F9CCBBC"/>
    <w:rsid w:val="1FA02E93"/>
    <w:rsid w:val="1FAB1E89"/>
    <w:rsid w:val="1FB7858E"/>
    <w:rsid w:val="1FC45E0E"/>
    <w:rsid w:val="1FC47279"/>
    <w:rsid w:val="1FCEA8CF"/>
    <w:rsid w:val="1FD47136"/>
    <w:rsid w:val="1FE3DE6B"/>
    <w:rsid w:val="1FFADEA6"/>
    <w:rsid w:val="200AAB78"/>
    <w:rsid w:val="200BCDE8"/>
    <w:rsid w:val="201A8FC9"/>
    <w:rsid w:val="201DE279"/>
    <w:rsid w:val="202F2226"/>
    <w:rsid w:val="203F7B7C"/>
    <w:rsid w:val="204996ED"/>
    <w:rsid w:val="20551984"/>
    <w:rsid w:val="20602F60"/>
    <w:rsid w:val="20613882"/>
    <w:rsid w:val="20684F15"/>
    <w:rsid w:val="20726E54"/>
    <w:rsid w:val="20756D51"/>
    <w:rsid w:val="2080CAC2"/>
    <w:rsid w:val="2093996D"/>
    <w:rsid w:val="20A249EE"/>
    <w:rsid w:val="20A41E2F"/>
    <w:rsid w:val="20A5E39F"/>
    <w:rsid w:val="20AF69BC"/>
    <w:rsid w:val="20B3BFCA"/>
    <w:rsid w:val="20C42441"/>
    <w:rsid w:val="20C57E4F"/>
    <w:rsid w:val="20CA1D9F"/>
    <w:rsid w:val="20CAC41C"/>
    <w:rsid w:val="20CE6835"/>
    <w:rsid w:val="20E1313D"/>
    <w:rsid w:val="20E222BD"/>
    <w:rsid w:val="20F6A286"/>
    <w:rsid w:val="21057778"/>
    <w:rsid w:val="210908F0"/>
    <w:rsid w:val="2123EE80"/>
    <w:rsid w:val="21268E61"/>
    <w:rsid w:val="212D2C9B"/>
    <w:rsid w:val="212DD988"/>
    <w:rsid w:val="2136312E"/>
    <w:rsid w:val="2138979C"/>
    <w:rsid w:val="2138CED6"/>
    <w:rsid w:val="214268A3"/>
    <w:rsid w:val="21437B89"/>
    <w:rsid w:val="21482C47"/>
    <w:rsid w:val="21583EC6"/>
    <w:rsid w:val="216CECBE"/>
    <w:rsid w:val="217A7580"/>
    <w:rsid w:val="2190B505"/>
    <w:rsid w:val="219C065A"/>
    <w:rsid w:val="219D227B"/>
    <w:rsid w:val="21A654B4"/>
    <w:rsid w:val="21AF14FF"/>
    <w:rsid w:val="21DF5BD1"/>
    <w:rsid w:val="21E0ADF5"/>
    <w:rsid w:val="220F6AD9"/>
    <w:rsid w:val="2218CB96"/>
    <w:rsid w:val="2221FF76"/>
    <w:rsid w:val="22303B7A"/>
    <w:rsid w:val="224C2032"/>
    <w:rsid w:val="22508A03"/>
    <w:rsid w:val="2281D1F4"/>
    <w:rsid w:val="2287003C"/>
    <w:rsid w:val="22931260"/>
    <w:rsid w:val="2295D92C"/>
    <w:rsid w:val="22AF7DCF"/>
    <w:rsid w:val="22D55C54"/>
    <w:rsid w:val="22D8C57B"/>
    <w:rsid w:val="22E032A3"/>
    <w:rsid w:val="22E41843"/>
    <w:rsid w:val="22EB65C0"/>
    <w:rsid w:val="22EFEE75"/>
    <w:rsid w:val="22F17B6F"/>
    <w:rsid w:val="22F5DF6A"/>
    <w:rsid w:val="2311CCF7"/>
    <w:rsid w:val="23160149"/>
    <w:rsid w:val="23274952"/>
    <w:rsid w:val="232A3352"/>
    <w:rsid w:val="232B9860"/>
    <w:rsid w:val="2334C8E4"/>
    <w:rsid w:val="23351AED"/>
    <w:rsid w:val="233BD879"/>
    <w:rsid w:val="233FB514"/>
    <w:rsid w:val="23412E37"/>
    <w:rsid w:val="2342EFE5"/>
    <w:rsid w:val="234380A2"/>
    <w:rsid w:val="2343CE91"/>
    <w:rsid w:val="2352E2FB"/>
    <w:rsid w:val="2370A7A2"/>
    <w:rsid w:val="23745640"/>
    <w:rsid w:val="237664A7"/>
    <w:rsid w:val="23770FF8"/>
    <w:rsid w:val="237AE301"/>
    <w:rsid w:val="2388EC15"/>
    <w:rsid w:val="23940B5E"/>
    <w:rsid w:val="23A13596"/>
    <w:rsid w:val="23A72FB6"/>
    <w:rsid w:val="23AD83A9"/>
    <w:rsid w:val="23AFF01E"/>
    <w:rsid w:val="23B373CD"/>
    <w:rsid w:val="23B786B4"/>
    <w:rsid w:val="23B8B233"/>
    <w:rsid w:val="23BAFA95"/>
    <w:rsid w:val="23BD6429"/>
    <w:rsid w:val="23BF54B2"/>
    <w:rsid w:val="23C34E79"/>
    <w:rsid w:val="23CAB818"/>
    <w:rsid w:val="23CF18EA"/>
    <w:rsid w:val="23CF265E"/>
    <w:rsid w:val="23DA5E8E"/>
    <w:rsid w:val="23DEE74F"/>
    <w:rsid w:val="23EB5E0D"/>
    <w:rsid w:val="23EC9DE7"/>
    <w:rsid w:val="23F5AB33"/>
    <w:rsid w:val="240B68BF"/>
    <w:rsid w:val="241867DD"/>
    <w:rsid w:val="24224343"/>
    <w:rsid w:val="24295066"/>
    <w:rsid w:val="242D4D0D"/>
    <w:rsid w:val="2457946F"/>
    <w:rsid w:val="246055EF"/>
    <w:rsid w:val="24736BD8"/>
    <w:rsid w:val="247AEC1B"/>
    <w:rsid w:val="247B6574"/>
    <w:rsid w:val="247C0C7B"/>
    <w:rsid w:val="2482D954"/>
    <w:rsid w:val="248B407C"/>
    <w:rsid w:val="248FAF9D"/>
    <w:rsid w:val="249183BA"/>
    <w:rsid w:val="2497C3C7"/>
    <w:rsid w:val="24980290"/>
    <w:rsid w:val="2498F992"/>
    <w:rsid w:val="2499E6F0"/>
    <w:rsid w:val="249B2F0A"/>
    <w:rsid w:val="24BF4378"/>
    <w:rsid w:val="24C1856F"/>
    <w:rsid w:val="24C3A8CA"/>
    <w:rsid w:val="24C72690"/>
    <w:rsid w:val="24DD9349"/>
    <w:rsid w:val="24E19EA7"/>
    <w:rsid w:val="24E2CB4E"/>
    <w:rsid w:val="24E4BB58"/>
    <w:rsid w:val="24F5581C"/>
    <w:rsid w:val="24FC862B"/>
    <w:rsid w:val="250CBD70"/>
    <w:rsid w:val="250ED272"/>
    <w:rsid w:val="25135D4B"/>
    <w:rsid w:val="25144EE6"/>
    <w:rsid w:val="2520120A"/>
    <w:rsid w:val="2523617B"/>
    <w:rsid w:val="252F3EBB"/>
    <w:rsid w:val="25411B11"/>
    <w:rsid w:val="254C7129"/>
    <w:rsid w:val="254D32DE"/>
    <w:rsid w:val="254FBC05"/>
    <w:rsid w:val="256A3F0E"/>
    <w:rsid w:val="258B50D5"/>
    <w:rsid w:val="258EDAB4"/>
    <w:rsid w:val="259DC41A"/>
    <w:rsid w:val="259EC721"/>
    <w:rsid w:val="25B26254"/>
    <w:rsid w:val="25B46BF5"/>
    <w:rsid w:val="25C9DB4E"/>
    <w:rsid w:val="25DA42FD"/>
    <w:rsid w:val="25E0CCC8"/>
    <w:rsid w:val="25EC68CC"/>
    <w:rsid w:val="25FCC500"/>
    <w:rsid w:val="25FEA4AD"/>
    <w:rsid w:val="2601CA41"/>
    <w:rsid w:val="26025EC5"/>
    <w:rsid w:val="26065BA2"/>
    <w:rsid w:val="260FA66B"/>
    <w:rsid w:val="2611B39D"/>
    <w:rsid w:val="262B981C"/>
    <w:rsid w:val="263E1066"/>
    <w:rsid w:val="263F8097"/>
    <w:rsid w:val="2642DFEE"/>
    <w:rsid w:val="2645728D"/>
    <w:rsid w:val="264DCD60"/>
    <w:rsid w:val="2651A4A1"/>
    <w:rsid w:val="2653742C"/>
    <w:rsid w:val="2665536C"/>
    <w:rsid w:val="26718481"/>
    <w:rsid w:val="267A93A1"/>
    <w:rsid w:val="268F0AEC"/>
    <w:rsid w:val="2692C5E6"/>
    <w:rsid w:val="26960618"/>
    <w:rsid w:val="26975267"/>
    <w:rsid w:val="26A21E4E"/>
    <w:rsid w:val="26A9CE6F"/>
    <w:rsid w:val="26B7996D"/>
    <w:rsid w:val="26B80C23"/>
    <w:rsid w:val="26CE169F"/>
    <w:rsid w:val="26DAD513"/>
    <w:rsid w:val="26DC0549"/>
    <w:rsid w:val="26FE3948"/>
    <w:rsid w:val="26FF5E5E"/>
    <w:rsid w:val="2710FFFA"/>
    <w:rsid w:val="2718DA58"/>
    <w:rsid w:val="271E1880"/>
    <w:rsid w:val="2729ABA3"/>
    <w:rsid w:val="273837F8"/>
    <w:rsid w:val="273FA275"/>
    <w:rsid w:val="2743E5C6"/>
    <w:rsid w:val="274F33B2"/>
    <w:rsid w:val="275E220A"/>
    <w:rsid w:val="2772090E"/>
    <w:rsid w:val="2773C607"/>
    <w:rsid w:val="277C230B"/>
    <w:rsid w:val="27843BBE"/>
    <w:rsid w:val="2787B5AC"/>
    <w:rsid w:val="2789188F"/>
    <w:rsid w:val="278D65FC"/>
    <w:rsid w:val="27944690"/>
    <w:rsid w:val="2794A7F2"/>
    <w:rsid w:val="27A58FD3"/>
    <w:rsid w:val="27AB0E3C"/>
    <w:rsid w:val="27B0C407"/>
    <w:rsid w:val="27B11E48"/>
    <w:rsid w:val="27C589D9"/>
    <w:rsid w:val="27CBD54D"/>
    <w:rsid w:val="27CD4C23"/>
    <w:rsid w:val="27D0760B"/>
    <w:rsid w:val="27D274C6"/>
    <w:rsid w:val="27D647A7"/>
    <w:rsid w:val="27D9A307"/>
    <w:rsid w:val="27E15471"/>
    <w:rsid w:val="27E7C565"/>
    <w:rsid w:val="280324BA"/>
    <w:rsid w:val="280E2033"/>
    <w:rsid w:val="2812A961"/>
    <w:rsid w:val="2816A6DA"/>
    <w:rsid w:val="281AB787"/>
    <w:rsid w:val="281F919C"/>
    <w:rsid w:val="282B9B9D"/>
    <w:rsid w:val="282BCB70"/>
    <w:rsid w:val="28355AC4"/>
    <w:rsid w:val="283C7C57"/>
    <w:rsid w:val="284A7F10"/>
    <w:rsid w:val="2856B2EA"/>
    <w:rsid w:val="285A0790"/>
    <w:rsid w:val="2872782A"/>
    <w:rsid w:val="2872D0C1"/>
    <w:rsid w:val="28735164"/>
    <w:rsid w:val="2884D3A0"/>
    <w:rsid w:val="28855F05"/>
    <w:rsid w:val="2889C1D6"/>
    <w:rsid w:val="288D6F57"/>
    <w:rsid w:val="288DB96F"/>
    <w:rsid w:val="28A160B2"/>
    <w:rsid w:val="28A882D6"/>
    <w:rsid w:val="28B3CAAA"/>
    <w:rsid w:val="28B3FC0C"/>
    <w:rsid w:val="28B45AF9"/>
    <w:rsid w:val="28DF14F8"/>
    <w:rsid w:val="28E0473A"/>
    <w:rsid w:val="28E5141C"/>
    <w:rsid w:val="28E73484"/>
    <w:rsid w:val="290A246F"/>
    <w:rsid w:val="2916690F"/>
    <w:rsid w:val="29178E1C"/>
    <w:rsid w:val="29241AD4"/>
    <w:rsid w:val="292B8DE1"/>
    <w:rsid w:val="292F567B"/>
    <w:rsid w:val="2933583F"/>
    <w:rsid w:val="2934926D"/>
    <w:rsid w:val="293C92F4"/>
    <w:rsid w:val="293D5E0B"/>
    <w:rsid w:val="294845EF"/>
    <w:rsid w:val="294F6D8F"/>
    <w:rsid w:val="2957D11E"/>
    <w:rsid w:val="2959062B"/>
    <w:rsid w:val="295A44C8"/>
    <w:rsid w:val="296D5962"/>
    <w:rsid w:val="29768AAC"/>
    <w:rsid w:val="298A5EBD"/>
    <w:rsid w:val="298DC4F7"/>
    <w:rsid w:val="29930712"/>
    <w:rsid w:val="29977F71"/>
    <w:rsid w:val="29983443"/>
    <w:rsid w:val="299A02C3"/>
    <w:rsid w:val="29B75D1F"/>
    <w:rsid w:val="29B9334B"/>
    <w:rsid w:val="29BB21FB"/>
    <w:rsid w:val="29BCDA50"/>
    <w:rsid w:val="29BEDCA7"/>
    <w:rsid w:val="29C67607"/>
    <w:rsid w:val="29DEF1C0"/>
    <w:rsid w:val="29E30090"/>
    <w:rsid w:val="29EA2485"/>
    <w:rsid w:val="29EA3BAA"/>
    <w:rsid w:val="29ECE84A"/>
    <w:rsid w:val="29EE916F"/>
    <w:rsid w:val="29F7ADBC"/>
    <w:rsid w:val="29F7EE2C"/>
    <w:rsid w:val="2A02B8CB"/>
    <w:rsid w:val="2A08E739"/>
    <w:rsid w:val="2A0C7453"/>
    <w:rsid w:val="2A0ED5CF"/>
    <w:rsid w:val="2A1E1B41"/>
    <w:rsid w:val="2A338F94"/>
    <w:rsid w:val="2A3EF351"/>
    <w:rsid w:val="2A56C8B1"/>
    <w:rsid w:val="2A663D20"/>
    <w:rsid w:val="2A7A4AE1"/>
    <w:rsid w:val="2A7F99B4"/>
    <w:rsid w:val="2A88E4A2"/>
    <w:rsid w:val="2A9555DB"/>
    <w:rsid w:val="2A9FB537"/>
    <w:rsid w:val="2AA45EF9"/>
    <w:rsid w:val="2AA5A0D6"/>
    <w:rsid w:val="2AB0C266"/>
    <w:rsid w:val="2AB77EE8"/>
    <w:rsid w:val="2AB9536A"/>
    <w:rsid w:val="2AC1DC6A"/>
    <w:rsid w:val="2AC57180"/>
    <w:rsid w:val="2AC96291"/>
    <w:rsid w:val="2ACF2F13"/>
    <w:rsid w:val="2AD754AD"/>
    <w:rsid w:val="2B007134"/>
    <w:rsid w:val="2B0C551A"/>
    <w:rsid w:val="2B1F216D"/>
    <w:rsid w:val="2B2874D0"/>
    <w:rsid w:val="2B2E425B"/>
    <w:rsid w:val="2B379FC8"/>
    <w:rsid w:val="2B44320A"/>
    <w:rsid w:val="2B4589CE"/>
    <w:rsid w:val="2B4F4C97"/>
    <w:rsid w:val="2B617430"/>
    <w:rsid w:val="2B659A83"/>
    <w:rsid w:val="2B66B653"/>
    <w:rsid w:val="2B7FEC10"/>
    <w:rsid w:val="2B839D58"/>
    <w:rsid w:val="2B8A1F5B"/>
    <w:rsid w:val="2B8A76BD"/>
    <w:rsid w:val="2B93C203"/>
    <w:rsid w:val="2B9910F9"/>
    <w:rsid w:val="2B9EEA41"/>
    <w:rsid w:val="2BA5F2F6"/>
    <w:rsid w:val="2BA657A7"/>
    <w:rsid w:val="2BAFFD4E"/>
    <w:rsid w:val="2BBF4112"/>
    <w:rsid w:val="2BC30EDE"/>
    <w:rsid w:val="2BCD7500"/>
    <w:rsid w:val="2BD2D09D"/>
    <w:rsid w:val="2BD56674"/>
    <w:rsid w:val="2BDC14B0"/>
    <w:rsid w:val="2BE54BDC"/>
    <w:rsid w:val="2BF83A36"/>
    <w:rsid w:val="2C012ADE"/>
    <w:rsid w:val="2C19CB28"/>
    <w:rsid w:val="2C1BD8C7"/>
    <w:rsid w:val="2C281367"/>
    <w:rsid w:val="2C5EFD1B"/>
    <w:rsid w:val="2C65BB99"/>
    <w:rsid w:val="2C6F4A93"/>
    <w:rsid w:val="2C70DB08"/>
    <w:rsid w:val="2C755338"/>
    <w:rsid w:val="2C75DC49"/>
    <w:rsid w:val="2C784B51"/>
    <w:rsid w:val="2C7CA25F"/>
    <w:rsid w:val="2C8E3E0D"/>
    <w:rsid w:val="2C954386"/>
    <w:rsid w:val="2C995250"/>
    <w:rsid w:val="2C9E160C"/>
    <w:rsid w:val="2CA8252E"/>
    <w:rsid w:val="2CBA6E62"/>
    <w:rsid w:val="2CBB8BC4"/>
    <w:rsid w:val="2CBD67C1"/>
    <w:rsid w:val="2CC0EF83"/>
    <w:rsid w:val="2CC4B622"/>
    <w:rsid w:val="2CC75E2B"/>
    <w:rsid w:val="2CCFCDD6"/>
    <w:rsid w:val="2CDB8CF7"/>
    <w:rsid w:val="2CDF841D"/>
    <w:rsid w:val="2CE5A899"/>
    <w:rsid w:val="2CEA114C"/>
    <w:rsid w:val="2CEC271B"/>
    <w:rsid w:val="2D1C8DEF"/>
    <w:rsid w:val="2D221D9B"/>
    <w:rsid w:val="2D34610C"/>
    <w:rsid w:val="2D373759"/>
    <w:rsid w:val="2D3E2E98"/>
    <w:rsid w:val="2D40C994"/>
    <w:rsid w:val="2D424AFC"/>
    <w:rsid w:val="2D5B09E1"/>
    <w:rsid w:val="2D5E2F4F"/>
    <w:rsid w:val="2D7028DF"/>
    <w:rsid w:val="2D725AC2"/>
    <w:rsid w:val="2D744D5B"/>
    <w:rsid w:val="2D7828F1"/>
    <w:rsid w:val="2D877D1A"/>
    <w:rsid w:val="2D8F8D1F"/>
    <w:rsid w:val="2D91BF10"/>
    <w:rsid w:val="2DA7D1CD"/>
    <w:rsid w:val="2DAA602B"/>
    <w:rsid w:val="2DAAE687"/>
    <w:rsid w:val="2DB65807"/>
    <w:rsid w:val="2DB8C3B1"/>
    <w:rsid w:val="2DB930D7"/>
    <w:rsid w:val="2DC20282"/>
    <w:rsid w:val="2DDA6344"/>
    <w:rsid w:val="2DF3204D"/>
    <w:rsid w:val="2E02B3D4"/>
    <w:rsid w:val="2E06B443"/>
    <w:rsid w:val="2E19A1EB"/>
    <w:rsid w:val="2E29FDAD"/>
    <w:rsid w:val="2E2DEF99"/>
    <w:rsid w:val="2E375B7C"/>
    <w:rsid w:val="2E38C228"/>
    <w:rsid w:val="2E5C1603"/>
    <w:rsid w:val="2E6529F4"/>
    <w:rsid w:val="2E69A254"/>
    <w:rsid w:val="2E86EB8F"/>
    <w:rsid w:val="2E8DE43F"/>
    <w:rsid w:val="2E97C491"/>
    <w:rsid w:val="2E9A9C47"/>
    <w:rsid w:val="2EB13E88"/>
    <w:rsid w:val="2EB33867"/>
    <w:rsid w:val="2EBAA2A9"/>
    <w:rsid w:val="2EBE0E5C"/>
    <w:rsid w:val="2EBF4FBB"/>
    <w:rsid w:val="2ECC4F63"/>
    <w:rsid w:val="2EDB8E69"/>
    <w:rsid w:val="2EE10FF5"/>
    <w:rsid w:val="2F2DF4ED"/>
    <w:rsid w:val="2F4B9D9B"/>
    <w:rsid w:val="2F5228B6"/>
    <w:rsid w:val="2F52D67E"/>
    <w:rsid w:val="2F563E60"/>
    <w:rsid w:val="2F59BD65"/>
    <w:rsid w:val="2F691690"/>
    <w:rsid w:val="2F6F8830"/>
    <w:rsid w:val="2F709A6D"/>
    <w:rsid w:val="2F736176"/>
    <w:rsid w:val="2F752F32"/>
    <w:rsid w:val="2F7CB936"/>
    <w:rsid w:val="2F7F3540"/>
    <w:rsid w:val="2F8D36BF"/>
    <w:rsid w:val="2F98303E"/>
    <w:rsid w:val="2F989342"/>
    <w:rsid w:val="2FA1C456"/>
    <w:rsid w:val="2FA3ACDD"/>
    <w:rsid w:val="2FA75711"/>
    <w:rsid w:val="2FAF3BC9"/>
    <w:rsid w:val="2FB2CF83"/>
    <w:rsid w:val="2FB70C48"/>
    <w:rsid w:val="2FC24550"/>
    <w:rsid w:val="2FD14DF0"/>
    <w:rsid w:val="2FD63213"/>
    <w:rsid w:val="2FDC9351"/>
    <w:rsid w:val="2FE145BA"/>
    <w:rsid w:val="2FE7200B"/>
    <w:rsid w:val="2FE978DF"/>
    <w:rsid w:val="2FEA157B"/>
    <w:rsid w:val="2FEC62BF"/>
    <w:rsid w:val="2FFB3AC8"/>
    <w:rsid w:val="30059FE1"/>
    <w:rsid w:val="30246A2E"/>
    <w:rsid w:val="30454883"/>
    <w:rsid w:val="304A0158"/>
    <w:rsid w:val="30508B26"/>
    <w:rsid w:val="3054B019"/>
    <w:rsid w:val="305B86DF"/>
    <w:rsid w:val="30699CA8"/>
    <w:rsid w:val="306BCB88"/>
    <w:rsid w:val="3072EA9C"/>
    <w:rsid w:val="307DDEEC"/>
    <w:rsid w:val="308190AB"/>
    <w:rsid w:val="30887511"/>
    <w:rsid w:val="30898424"/>
    <w:rsid w:val="308D1E97"/>
    <w:rsid w:val="308EE89E"/>
    <w:rsid w:val="309182D7"/>
    <w:rsid w:val="30936AE4"/>
    <w:rsid w:val="30944950"/>
    <w:rsid w:val="3098CDD3"/>
    <w:rsid w:val="309B7B69"/>
    <w:rsid w:val="30A10395"/>
    <w:rsid w:val="30A14E6E"/>
    <w:rsid w:val="30AA69B3"/>
    <w:rsid w:val="30ACAB27"/>
    <w:rsid w:val="30B0A63D"/>
    <w:rsid w:val="30C00423"/>
    <w:rsid w:val="30C732F9"/>
    <w:rsid w:val="30CB1255"/>
    <w:rsid w:val="30CE2977"/>
    <w:rsid w:val="30D1C3F5"/>
    <w:rsid w:val="30D92BF4"/>
    <w:rsid w:val="30DE5FD0"/>
    <w:rsid w:val="30ED6A0C"/>
    <w:rsid w:val="30F00C79"/>
    <w:rsid w:val="30F35385"/>
    <w:rsid w:val="3117218E"/>
    <w:rsid w:val="312011E1"/>
    <w:rsid w:val="312D784B"/>
    <w:rsid w:val="315591EF"/>
    <w:rsid w:val="315A8402"/>
    <w:rsid w:val="315A8F83"/>
    <w:rsid w:val="315BD35C"/>
    <w:rsid w:val="315DCD25"/>
    <w:rsid w:val="3160F487"/>
    <w:rsid w:val="3163E396"/>
    <w:rsid w:val="316CB5F8"/>
    <w:rsid w:val="316E8A32"/>
    <w:rsid w:val="316FF58A"/>
    <w:rsid w:val="3176AC6D"/>
    <w:rsid w:val="317AF7D5"/>
    <w:rsid w:val="31913ED9"/>
    <w:rsid w:val="3195D0F1"/>
    <w:rsid w:val="3199873B"/>
    <w:rsid w:val="31D460C1"/>
    <w:rsid w:val="31DE4E5F"/>
    <w:rsid w:val="31E072D0"/>
    <w:rsid w:val="31ED7C6D"/>
    <w:rsid w:val="31F09435"/>
    <w:rsid w:val="31F885DB"/>
    <w:rsid w:val="32031967"/>
    <w:rsid w:val="320D532C"/>
    <w:rsid w:val="32140E03"/>
    <w:rsid w:val="321CCDA2"/>
    <w:rsid w:val="321E86C2"/>
    <w:rsid w:val="321EB75E"/>
    <w:rsid w:val="32259D58"/>
    <w:rsid w:val="323820A7"/>
    <w:rsid w:val="323D9E94"/>
    <w:rsid w:val="324A8733"/>
    <w:rsid w:val="324B3A5A"/>
    <w:rsid w:val="325C5FAA"/>
    <w:rsid w:val="3261A0D1"/>
    <w:rsid w:val="3276087C"/>
    <w:rsid w:val="327C6E9F"/>
    <w:rsid w:val="32836963"/>
    <w:rsid w:val="328AF739"/>
    <w:rsid w:val="328C83E1"/>
    <w:rsid w:val="32983A06"/>
    <w:rsid w:val="329F5635"/>
    <w:rsid w:val="32A2989B"/>
    <w:rsid w:val="32A2E6CD"/>
    <w:rsid w:val="32A3FA97"/>
    <w:rsid w:val="32A92466"/>
    <w:rsid w:val="32AB3E5E"/>
    <w:rsid w:val="32B00E70"/>
    <w:rsid w:val="32C165BE"/>
    <w:rsid w:val="32C719EB"/>
    <w:rsid w:val="32E4920B"/>
    <w:rsid w:val="32ECEFA5"/>
    <w:rsid w:val="32F32B0C"/>
    <w:rsid w:val="32F65FE4"/>
    <w:rsid w:val="33068113"/>
    <w:rsid w:val="330731B1"/>
    <w:rsid w:val="33143A59"/>
    <w:rsid w:val="3318874D"/>
    <w:rsid w:val="3327DF70"/>
    <w:rsid w:val="332C959D"/>
    <w:rsid w:val="3336B14C"/>
    <w:rsid w:val="3342166D"/>
    <w:rsid w:val="33535B08"/>
    <w:rsid w:val="3357197E"/>
    <w:rsid w:val="3359E41D"/>
    <w:rsid w:val="335CC4AB"/>
    <w:rsid w:val="3362F8B7"/>
    <w:rsid w:val="336F308F"/>
    <w:rsid w:val="337F3E81"/>
    <w:rsid w:val="337FA11E"/>
    <w:rsid w:val="338F0F78"/>
    <w:rsid w:val="339ACA46"/>
    <w:rsid w:val="33B5B2C9"/>
    <w:rsid w:val="33B5DFDA"/>
    <w:rsid w:val="33B6760B"/>
    <w:rsid w:val="33C0B31D"/>
    <w:rsid w:val="33C14B63"/>
    <w:rsid w:val="33C5A64C"/>
    <w:rsid w:val="33C6951C"/>
    <w:rsid w:val="33D123B4"/>
    <w:rsid w:val="33DA2B78"/>
    <w:rsid w:val="33E0F585"/>
    <w:rsid w:val="33E2E868"/>
    <w:rsid w:val="33E54F62"/>
    <w:rsid w:val="33E5C2BA"/>
    <w:rsid w:val="33E76607"/>
    <w:rsid w:val="33E832C5"/>
    <w:rsid w:val="33EB650B"/>
    <w:rsid w:val="33FF6E57"/>
    <w:rsid w:val="34065083"/>
    <w:rsid w:val="341BCA4C"/>
    <w:rsid w:val="342B17F1"/>
    <w:rsid w:val="3430F407"/>
    <w:rsid w:val="34443A82"/>
    <w:rsid w:val="344C726D"/>
    <w:rsid w:val="34525D58"/>
    <w:rsid w:val="34550EEE"/>
    <w:rsid w:val="3455FBDA"/>
    <w:rsid w:val="34594F63"/>
    <w:rsid w:val="346C3706"/>
    <w:rsid w:val="34738EE7"/>
    <w:rsid w:val="34923E70"/>
    <w:rsid w:val="3499A569"/>
    <w:rsid w:val="349E6693"/>
    <w:rsid w:val="349F624E"/>
    <w:rsid w:val="34A42F0E"/>
    <w:rsid w:val="34B2F712"/>
    <w:rsid w:val="34BB1418"/>
    <w:rsid w:val="34C00378"/>
    <w:rsid w:val="34E157B9"/>
    <w:rsid w:val="34F0BEE2"/>
    <w:rsid w:val="34F943EC"/>
    <w:rsid w:val="34FD6E6B"/>
    <w:rsid w:val="3506A37C"/>
    <w:rsid w:val="35162E49"/>
    <w:rsid w:val="3516778A"/>
    <w:rsid w:val="351F1FAC"/>
    <w:rsid w:val="351FF9E4"/>
    <w:rsid w:val="352B1391"/>
    <w:rsid w:val="352CD72C"/>
    <w:rsid w:val="352E43E3"/>
    <w:rsid w:val="3548C28C"/>
    <w:rsid w:val="3553F01C"/>
    <w:rsid w:val="355F8336"/>
    <w:rsid w:val="3561EB9F"/>
    <w:rsid w:val="35625459"/>
    <w:rsid w:val="3593365F"/>
    <w:rsid w:val="359AE172"/>
    <w:rsid w:val="359C2CE8"/>
    <w:rsid w:val="35A3913C"/>
    <w:rsid w:val="35BCE1CD"/>
    <w:rsid w:val="35BF9601"/>
    <w:rsid w:val="35C11A78"/>
    <w:rsid w:val="35C8F1B6"/>
    <w:rsid w:val="35D065BA"/>
    <w:rsid w:val="35FC5C18"/>
    <w:rsid w:val="3602A20C"/>
    <w:rsid w:val="3611A726"/>
    <w:rsid w:val="361FBDD8"/>
    <w:rsid w:val="3623D8EC"/>
    <w:rsid w:val="362B92A3"/>
    <w:rsid w:val="3630C746"/>
    <w:rsid w:val="363216E6"/>
    <w:rsid w:val="364858EF"/>
    <w:rsid w:val="365061EB"/>
    <w:rsid w:val="3650D1A4"/>
    <w:rsid w:val="36789227"/>
    <w:rsid w:val="36821136"/>
    <w:rsid w:val="368FDC95"/>
    <w:rsid w:val="369FAF28"/>
    <w:rsid w:val="36BA1675"/>
    <w:rsid w:val="36BAAF1E"/>
    <w:rsid w:val="36BC327A"/>
    <w:rsid w:val="36C31EB8"/>
    <w:rsid w:val="36C57AC1"/>
    <w:rsid w:val="36CDF5FB"/>
    <w:rsid w:val="36D46EF6"/>
    <w:rsid w:val="36D6DF88"/>
    <w:rsid w:val="36DC5A64"/>
    <w:rsid w:val="36DE7052"/>
    <w:rsid w:val="3701E402"/>
    <w:rsid w:val="3709DECE"/>
    <w:rsid w:val="371AF10D"/>
    <w:rsid w:val="371B0C1A"/>
    <w:rsid w:val="371CC0F4"/>
    <w:rsid w:val="37294C53"/>
    <w:rsid w:val="3735B2E9"/>
    <w:rsid w:val="37363D89"/>
    <w:rsid w:val="37454384"/>
    <w:rsid w:val="37481506"/>
    <w:rsid w:val="376DA3DB"/>
    <w:rsid w:val="376FF678"/>
    <w:rsid w:val="377075FE"/>
    <w:rsid w:val="37844A8A"/>
    <w:rsid w:val="37862E16"/>
    <w:rsid w:val="37890CEF"/>
    <w:rsid w:val="3789ECC5"/>
    <w:rsid w:val="378BC487"/>
    <w:rsid w:val="378DCA52"/>
    <w:rsid w:val="379033B6"/>
    <w:rsid w:val="37949EE9"/>
    <w:rsid w:val="3796484D"/>
    <w:rsid w:val="37A4795A"/>
    <w:rsid w:val="37B879BC"/>
    <w:rsid w:val="37BC8C3C"/>
    <w:rsid w:val="37C8EE26"/>
    <w:rsid w:val="37CA7F09"/>
    <w:rsid w:val="37CB23D5"/>
    <w:rsid w:val="37CDF46B"/>
    <w:rsid w:val="37D2ED3F"/>
    <w:rsid w:val="37D911C8"/>
    <w:rsid w:val="3800B67B"/>
    <w:rsid w:val="38028910"/>
    <w:rsid w:val="3808E518"/>
    <w:rsid w:val="3823F136"/>
    <w:rsid w:val="38254636"/>
    <w:rsid w:val="38297088"/>
    <w:rsid w:val="382AC8C8"/>
    <w:rsid w:val="382CAD78"/>
    <w:rsid w:val="3832F05C"/>
    <w:rsid w:val="383431A7"/>
    <w:rsid w:val="3834FE3A"/>
    <w:rsid w:val="383CCCE1"/>
    <w:rsid w:val="383CF385"/>
    <w:rsid w:val="383D5178"/>
    <w:rsid w:val="384A22AC"/>
    <w:rsid w:val="385083BD"/>
    <w:rsid w:val="38530691"/>
    <w:rsid w:val="38544E4C"/>
    <w:rsid w:val="385C7B40"/>
    <w:rsid w:val="38659CEC"/>
    <w:rsid w:val="386A56EE"/>
    <w:rsid w:val="3875E2DA"/>
    <w:rsid w:val="38790490"/>
    <w:rsid w:val="388C2457"/>
    <w:rsid w:val="389D0191"/>
    <w:rsid w:val="38A23877"/>
    <w:rsid w:val="38A57507"/>
    <w:rsid w:val="38A9F25A"/>
    <w:rsid w:val="38AC085C"/>
    <w:rsid w:val="38AC69C4"/>
    <w:rsid w:val="38B28E5E"/>
    <w:rsid w:val="38B5CB92"/>
    <w:rsid w:val="38B844CB"/>
    <w:rsid w:val="38BF5258"/>
    <w:rsid w:val="38C330AB"/>
    <w:rsid w:val="38C5BF45"/>
    <w:rsid w:val="38C7D86B"/>
    <w:rsid w:val="38D839BF"/>
    <w:rsid w:val="38F75113"/>
    <w:rsid w:val="390DB44E"/>
    <w:rsid w:val="390EB7AC"/>
    <w:rsid w:val="39103239"/>
    <w:rsid w:val="391DCA7F"/>
    <w:rsid w:val="39227BEF"/>
    <w:rsid w:val="3933893D"/>
    <w:rsid w:val="39374EDA"/>
    <w:rsid w:val="3947DD24"/>
    <w:rsid w:val="39560F1A"/>
    <w:rsid w:val="3960A4FB"/>
    <w:rsid w:val="396359F9"/>
    <w:rsid w:val="396489EF"/>
    <w:rsid w:val="3965908C"/>
    <w:rsid w:val="396C87A3"/>
    <w:rsid w:val="396F32C8"/>
    <w:rsid w:val="398964DD"/>
    <w:rsid w:val="39964ECF"/>
    <w:rsid w:val="399E1B77"/>
    <w:rsid w:val="39A57E64"/>
    <w:rsid w:val="39B32F31"/>
    <w:rsid w:val="39CD30E7"/>
    <w:rsid w:val="39CD9252"/>
    <w:rsid w:val="39D2DAB7"/>
    <w:rsid w:val="39E0999D"/>
    <w:rsid w:val="39E30790"/>
    <w:rsid w:val="39E731FD"/>
    <w:rsid w:val="39EA2F2C"/>
    <w:rsid w:val="39EF71E1"/>
    <w:rsid w:val="3A099753"/>
    <w:rsid w:val="3A27E89C"/>
    <w:rsid w:val="3A355C38"/>
    <w:rsid w:val="3A512807"/>
    <w:rsid w:val="3A618FA6"/>
    <w:rsid w:val="3A72C830"/>
    <w:rsid w:val="3A8D8315"/>
    <w:rsid w:val="3A94826D"/>
    <w:rsid w:val="3A9AB76F"/>
    <w:rsid w:val="3AA85B47"/>
    <w:rsid w:val="3AAD38DA"/>
    <w:rsid w:val="3AAEA7FF"/>
    <w:rsid w:val="3AB27417"/>
    <w:rsid w:val="3AC691A7"/>
    <w:rsid w:val="3AD44D65"/>
    <w:rsid w:val="3AEAC9DC"/>
    <w:rsid w:val="3AF662FB"/>
    <w:rsid w:val="3AFA3A76"/>
    <w:rsid w:val="3B01642D"/>
    <w:rsid w:val="3B0759F6"/>
    <w:rsid w:val="3B1CC2E7"/>
    <w:rsid w:val="3B2639A7"/>
    <w:rsid w:val="3B3990D6"/>
    <w:rsid w:val="3B3F29B0"/>
    <w:rsid w:val="3B442062"/>
    <w:rsid w:val="3B47FAD7"/>
    <w:rsid w:val="3B6742A3"/>
    <w:rsid w:val="3B703765"/>
    <w:rsid w:val="3B721213"/>
    <w:rsid w:val="3B74317B"/>
    <w:rsid w:val="3B7715A2"/>
    <w:rsid w:val="3B8215F8"/>
    <w:rsid w:val="3B8274FB"/>
    <w:rsid w:val="3B89A27D"/>
    <w:rsid w:val="3B8ABF98"/>
    <w:rsid w:val="3B9616FB"/>
    <w:rsid w:val="3BAD9FBB"/>
    <w:rsid w:val="3BB6FAD7"/>
    <w:rsid w:val="3BB7214A"/>
    <w:rsid w:val="3BC3C5FF"/>
    <w:rsid w:val="3BCC3F4F"/>
    <w:rsid w:val="3BCD773A"/>
    <w:rsid w:val="3BD666F9"/>
    <w:rsid w:val="3BD8F8D1"/>
    <w:rsid w:val="3BDA8694"/>
    <w:rsid w:val="3BDAE0D0"/>
    <w:rsid w:val="3BE1E015"/>
    <w:rsid w:val="3BFAF91B"/>
    <w:rsid w:val="3C096D4B"/>
    <w:rsid w:val="3C1478E5"/>
    <w:rsid w:val="3C268B89"/>
    <w:rsid w:val="3C285F9D"/>
    <w:rsid w:val="3C2F4532"/>
    <w:rsid w:val="3C3A6C2F"/>
    <w:rsid w:val="3C4F5470"/>
    <w:rsid w:val="3C5530E3"/>
    <w:rsid w:val="3C5A7BD9"/>
    <w:rsid w:val="3C69D7A4"/>
    <w:rsid w:val="3C6B4552"/>
    <w:rsid w:val="3C6E8410"/>
    <w:rsid w:val="3C77AFA8"/>
    <w:rsid w:val="3C7E32D9"/>
    <w:rsid w:val="3C7FFF5B"/>
    <w:rsid w:val="3CB30568"/>
    <w:rsid w:val="3CC1E27E"/>
    <w:rsid w:val="3CC7AE9E"/>
    <w:rsid w:val="3CCD7125"/>
    <w:rsid w:val="3CCFB1D1"/>
    <w:rsid w:val="3CD1F32B"/>
    <w:rsid w:val="3CD98198"/>
    <w:rsid w:val="3CDF67E8"/>
    <w:rsid w:val="3CE2AB04"/>
    <w:rsid w:val="3CE7A2A3"/>
    <w:rsid w:val="3CE832DF"/>
    <w:rsid w:val="3CF06CC2"/>
    <w:rsid w:val="3D14AC1A"/>
    <w:rsid w:val="3D163F14"/>
    <w:rsid w:val="3D1A0539"/>
    <w:rsid w:val="3D21B17D"/>
    <w:rsid w:val="3D26DB10"/>
    <w:rsid w:val="3D2C8983"/>
    <w:rsid w:val="3D41D0FA"/>
    <w:rsid w:val="3D47EA5F"/>
    <w:rsid w:val="3D5D0F1F"/>
    <w:rsid w:val="3D5D1ADE"/>
    <w:rsid w:val="3D6A730F"/>
    <w:rsid w:val="3D7DB076"/>
    <w:rsid w:val="3D85616B"/>
    <w:rsid w:val="3DA0BCB3"/>
    <w:rsid w:val="3DAA7B2A"/>
    <w:rsid w:val="3DBABFAB"/>
    <w:rsid w:val="3DD2B3D2"/>
    <w:rsid w:val="3DDC3930"/>
    <w:rsid w:val="3DE41513"/>
    <w:rsid w:val="3DE700AA"/>
    <w:rsid w:val="3DFB9A32"/>
    <w:rsid w:val="3E0148D0"/>
    <w:rsid w:val="3E020682"/>
    <w:rsid w:val="3E1165A1"/>
    <w:rsid w:val="3E1A712D"/>
    <w:rsid w:val="3E1E57CD"/>
    <w:rsid w:val="3E22121B"/>
    <w:rsid w:val="3E320B7B"/>
    <w:rsid w:val="3E369CFA"/>
    <w:rsid w:val="3E3D1E8A"/>
    <w:rsid w:val="3E452936"/>
    <w:rsid w:val="3E5D29F7"/>
    <w:rsid w:val="3E637F87"/>
    <w:rsid w:val="3E7BEB38"/>
    <w:rsid w:val="3E97E4B0"/>
    <w:rsid w:val="3E9C00D4"/>
    <w:rsid w:val="3E9C9409"/>
    <w:rsid w:val="3EA7AFD8"/>
    <w:rsid w:val="3EA822E2"/>
    <w:rsid w:val="3EA89FDB"/>
    <w:rsid w:val="3EB29084"/>
    <w:rsid w:val="3ECE937C"/>
    <w:rsid w:val="3ECFB5C0"/>
    <w:rsid w:val="3EF857B9"/>
    <w:rsid w:val="3EF8DC97"/>
    <w:rsid w:val="3F0394B2"/>
    <w:rsid w:val="3F206C01"/>
    <w:rsid w:val="3F232A84"/>
    <w:rsid w:val="3F23AF15"/>
    <w:rsid w:val="3F269819"/>
    <w:rsid w:val="3F337966"/>
    <w:rsid w:val="3F39C950"/>
    <w:rsid w:val="3F3A520B"/>
    <w:rsid w:val="3F4493E8"/>
    <w:rsid w:val="3F4A4AA3"/>
    <w:rsid w:val="3F4B9EF0"/>
    <w:rsid w:val="3F4F59EE"/>
    <w:rsid w:val="3F54428B"/>
    <w:rsid w:val="3F58EE6E"/>
    <w:rsid w:val="3F5901E1"/>
    <w:rsid w:val="3F5C4647"/>
    <w:rsid w:val="3F60E2C7"/>
    <w:rsid w:val="3F6D6693"/>
    <w:rsid w:val="3F715E1F"/>
    <w:rsid w:val="3F7B7174"/>
    <w:rsid w:val="3F7EA6BD"/>
    <w:rsid w:val="3F80F931"/>
    <w:rsid w:val="3F86FE26"/>
    <w:rsid w:val="3F8B3555"/>
    <w:rsid w:val="3F8B8E29"/>
    <w:rsid w:val="3F98C7BA"/>
    <w:rsid w:val="3F9EB15D"/>
    <w:rsid w:val="3F9EFABB"/>
    <w:rsid w:val="3FA01BBC"/>
    <w:rsid w:val="3FA9BA8C"/>
    <w:rsid w:val="3FB234B0"/>
    <w:rsid w:val="3FD9ADC2"/>
    <w:rsid w:val="3FDA95E1"/>
    <w:rsid w:val="3FDE1092"/>
    <w:rsid w:val="3FE437FE"/>
    <w:rsid w:val="3FFD3267"/>
    <w:rsid w:val="4007ADD9"/>
    <w:rsid w:val="40092C0D"/>
    <w:rsid w:val="40171609"/>
    <w:rsid w:val="401C16E3"/>
    <w:rsid w:val="401DBCD9"/>
    <w:rsid w:val="402160B5"/>
    <w:rsid w:val="4025B9C8"/>
    <w:rsid w:val="403E200A"/>
    <w:rsid w:val="404149F3"/>
    <w:rsid w:val="4042BB48"/>
    <w:rsid w:val="404875CA"/>
    <w:rsid w:val="405AB425"/>
    <w:rsid w:val="405D31A9"/>
    <w:rsid w:val="40654852"/>
    <w:rsid w:val="406614EB"/>
    <w:rsid w:val="4067F1EB"/>
    <w:rsid w:val="4069C089"/>
    <w:rsid w:val="4069E4B2"/>
    <w:rsid w:val="406CD336"/>
    <w:rsid w:val="406D0624"/>
    <w:rsid w:val="4078CE99"/>
    <w:rsid w:val="4085376D"/>
    <w:rsid w:val="409D9680"/>
    <w:rsid w:val="40A7E0CA"/>
    <w:rsid w:val="40B6E992"/>
    <w:rsid w:val="40BFA024"/>
    <w:rsid w:val="40CB8985"/>
    <w:rsid w:val="40CCA704"/>
    <w:rsid w:val="40D3C85C"/>
    <w:rsid w:val="40E2C097"/>
    <w:rsid w:val="40F8663E"/>
    <w:rsid w:val="410B5256"/>
    <w:rsid w:val="410FC475"/>
    <w:rsid w:val="4110C592"/>
    <w:rsid w:val="411876DB"/>
    <w:rsid w:val="411A45F9"/>
    <w:rsid w:val="411E22D8"/>
    <w:rsid w:val="4127CF50"/>
    <w:rsid w:val="4133FA6E"/>
    <w:rsid w:val="4139025E"/>
    <w:rsid w:val="4141E8EC"/>
    <w:rsid w:val="41445F43"/>
    <w:rsid w:val="414B5DCD"/>
    <w:rsid w:val="4169C4E9"/>
    <w:rsid w:val="41754342"/>
    <w:rsid w:val="4189D9AA"/>
    <w:rsid w:val="418BAF0B"/>
    <w:rsid w:val="419FEE18"/>
    <w:rsid w:val="41B2AA6B"/>
    <w:rsid w:val="41CCC236"/>
    <w:rsid w:val="41D54AAF"/>
    <w:rsid w:val="41D8AA22"/>
    <w:rsid w:val="41EABE65"/>
    <w:rsid w:val="41EC2AB4"/>
    <w:rsid w:val="41F6095E"/>
    <w:rsid w:val="41FEDA3F"/>
    <w:rsid w:val="421886E6"/>
    <w:rsid w:val="421D3EAA"/>
    <w:rsid w:val="42350387"/>
    <w:rsid w:val="423A7016"/>
    <w:rsid w:val="4242A873"/>
    <w:rsid w:val="4242E129"/>
    <w:rsid w:val="424C83EF"/>
    <w:rsid w:val="425D0D1D"/>
    <w:rsid w:val="4271CAAE"/>
    <w:rsid w:val="428C0754"/>
    <w:rsid w:val="42A1B408"/>
    <w:rsid w:val="42A61274"/>
    <w:rsid w:val="42A9E8F9"/>
    <w:rsid w:val="42AA6ED9"/>
    <w:rsid w:val="42B10FB4"/>
    <w:rsid w:val="42B1ED47"/>
    <w:rsid w:val="42B29DDE"/>
    <w:rsid w:val="42BD6D67"/>
    <w:rsid w:val="42C01B59"/>
    <w:rsid w:val="42C93560"/>
    <w:rsid w:val="42D1D91D"/>
    <w:rsid w:val="42DEA85C"/>
    <w:rsid w:val="42E5AAD2"/>
    <w:rsid w:val="42E88B42"/>
    <w:rsid w:val="42ED41A2"/>
    <w:rsid w:val="42EDE250"/>
    <w:rsid w:val="42F66730"/>
    <w:rsid w:val="42F7676D"/>
    <w:rsid w:val="42F7A2C6"/>
    <w:rsid w:val="430CCA34"/>
    <w:rsid w:val="43149AFF"/>
    <w:rsid w:val="431BFB43"/>
    <w:rsid w:val="431C03DE"/>
    <w:rsid w:val="432EEE0D"/>
    <w:rsid w:val="434454D7"/>
    <w:rsid w:val="434B7B00"/>
    <w:rsid w:val="4358B339"/>
    <w:rsid w:val="435F71D0"/>
    <w:rsid w:val="4365D358"/>
    <w:rsid w:val="436602B4"/>
    <w:rsid w:val="43729178"/>
    <w:rsid w:val="437A8B92"/>
    <w:rsid w:val="43800F61"/>
    <w:rsid w:val="4380889D"/>
    <w:rsid w:val="4381F2DC"/>
    <w:rsid w:val="438D110F"/>
    <w:rsid w:val="43909104"/>
    <w:rsid w:val="439549DE"/>
    <w:rsid w:val="4397EF0B"/>
    <w:rsid w:val="439B703B"/>
    <w:rsid w:val="439F8DED"/>
    <w:rsid w:val="43B477A0"/>
    <w:rsid w:val="43BA83EB"/>
    <w:rsid w:val="43C844FD"/>
    <w:rsid w:val="43CF52D3"/>
    <w:rsid w:val="43D348E3"/>
    <w:rsid w:val="43D7AE98"/>
    <w:rsid w:val="43E179DD"/>
    <w:rsid w:val="43E6F6C8"/>
    <w:rsid w:val="43E71E44"/>
    <w:rsid w:val="43F0480C"/>
    <w:rsid w:val="43F5A77B"/>
    <w:rsid w:val="43F93853"/>
    <w:rsid w:val="43F93F32"/>
    <w:rsid w:val="4406E46A"/>
    <w:rsid w:val="44090CB7"/>
    <w:rsid w:val="44122156"/>
    <w:rsid w:val="4415C780"/>
    <w:rsid w:val="44254535"/>
    <w:rsid w:val="443C711C"/>
    <w:rsid w:val="443C9E21"/>
    <w:rsid w:val="443F3B07"/>
    <w:rsid w:val="44410962"/>
    <w:rsid w:val="444386A7"/>
    <w:rsid w:val="44457AF4"/>
    <w:rsid w:val="445C99E4"/>
    <w:rsid w:val="44619803"/>
    <w:rsid w:val="4462C9A3"/>
    <w:rsid w:val="4465D162"/>
    <w:rsid w:val="446BE169"/>
    <w:rsid w:val="4471593E"/>
    <w:rsid w:val="44731922"/>
    <w:rsid w:val="44896EF3"/>
    <w:rsid w:val="448ADDEA"/>
    <w:rsid w:val="448F884E"/>
    <w:rsid w:val="44902564"/>
    <w:rsid w:val="449305A2"/>
    <w:rsid w:val="44970A89"/>
    <w:rsid w:val="44A247EF"/>
    <w:rsid w:val="44A67675"/>
    <w:rsid w:val="44B55B60"/>
    <w:rsid w:val="44B844A7"/>
    <w:rsid w:val="44CD0624"/>
    <w:rsid w:val="44D6BB70"/>
    <w:rsid w:val="44E1388B"/>
    <w:rsid w:val="44E5EA29"/>
    <w:rsid w:val="44EAA685"/>
    <w:rsid w:val="44F925D5"/>
    <w:rsid w:val="44FC730F"/>
    <w:rsid w:val="45118006"/>
    <w:rsid w:val="451BA698"/>
    <w:rsid w:val="451CCB27"/>
    <w:rsid w:val="451D00FC"/>
    <w:rsid w:val="4522ECF3"/>
    <w:rsid w:val="452BF8E2"/>
    <w:rsid w:val="45489439"/>
    <w:rsid w:val="454BAD84"/>
    <w:rsid w:val="454D49E5"/>
    <w:rsid w:val="45533D03"/>
    <w:rsid w:val="455AA001"/>
    <w:rsid w:val="455D1909"/>
    <w:rsid w:val="455F8F88"/>
    <w:rsid w:val="4560EE97"/>
    <w:rsid w:val="456EF29E"/>
    <w:rsid w:val="4576BF83"/>
    <w:rsid w:val="4579A359"/>
    <w:rsid w:val="457FA672"/>
    <w:rsid w:val="45832D65"/>
    <w:rsid w:val="45839629"/>
    <w:rsid w:val="45868D34"/>
    <w:rsid w:val="4588E14E"/>
    <w:rsid w:val="459645B4"/>
    <w:rsid w:val="45A784DB"/>
    <w:rsid w:val="45B30C59"/>
    <w:rsid w:val="45BFCC77"/>
    <w:rsid w:val="45C37CA5"/>
    <w:rsid w:val="45CF887A"/>
    <w:rsid w:val="45D4E9FC"/>
    <w:rsid w:val="45E1EF0C"/>
    <w:rsid w:val="45E520F8"/>
    <w:rsid w:val="45EDDB53"/>
    <w:rsid w:val="45F179F4"/>
    <w:rsid w:val="45F3A1E9"/>
    <w:rsid w:val="45F3D719"/>
    <w:rsid w:val="45FDFE35"/>
    <w:rsid w:val="4621C001"/>
    <w:rsid w:val="46258312"/>
    <w:rsid w:val="462B5A45"/>
    <w:rsid w:val="463CCB03"/>
    <w:rsid w:val="463D1867"/>
    <w:rsid w:val="464045FF"/>
    <w:rsid w:val="4640989B"/>
    <w:rsid w:val="46466FC1"/>
    <w:rsid w:val="465317CC"/>
    <w:rsid w:val="46552FE8"/>
    <w:rsid w:val="465D53A3"/>
    <w:rsid w:val="465D9DE9"/>
    <w:rsid w:val="4660EB40"/>
    <w:rsid w:val="46623EE2"/>
    <w:rsid w:val="467A7B8E"/>
    <w:rsid w:val="468E6C2B"/>
    <w:rsid w:val="46908746"/>
    <w:rsid w:val="46996606"/>
    <w:rsid w:val="469EE3DA"/>
    <w:rsid w:val="46B9A29D"/>
    <w:rsid w:val="46BC103A"/>
    <w:rsid w:val="46C87F1A"/>
    <w:rsid w:val="46DCD5E5"/>
    <w:rsid w:val="46DE1EDC"/>
    <w:rsid w:val="46EC2643"/>
    <w:rsid w:val="46EF8FB3"/>
    <w:rsid w:val="4723711E"/>
    <w:rsid w:val="472C79E7"/>
    <w:rsid w:val="4755453B"/>
    <w:rsid w:val="475DD29C"/>
    <w:rsid w:val="476B5953"/>
    <w:rsid w:val="47879CE1"/>
    <w:rsid w:val="4788627A"/>
    <w:rsid w:val="478D48B1"/>
    <w:rsid w:val="47A15E4F"/>
    <w:rsid w:val="47A3E157"/>
    <w:rsid w:val="47AC5A54"/>
    <w:rsid w:val="47C15373"/>
    <w:rsid w:val="47C32E61"/>
    <w:rsid w:val="47C7B2FB"/>
    <w:rsid w:val="47D8C944"/>
    <w:rsid w:val="47DE632D"/>
    <w:rsid w:val="47E153AB"/>
    <w:rsid w:val="47E5C1F5"/>
    <w:rsid w:val="47F830A0"/>
    <w:rsid w:val="47F91349"/>
    <w:rsid w:val="47FBC21B"/>
    <w:rsid w:val="4801F225"/>
    <w:rsid w:val="480A4404"/>
    <w:rsid w:val="481A21C8"/>
    <w:rsid w:val="4827860E"/>
    <w:rsid w:val="482C73AE"/>
    <w:rsid w:val="482E37EF"/>
    <w:rsid w:val="48305639"/>
    <w:rsid w:val="48365557"/>
    <w:rsid w:val="4839C023"/>
    <w:rsid w:val="483E5C7A"/>
    <w:rsid w:val="484179AC"/>
    <w:rsid w:val="48599695"/>
    <w:rsid w:val="485A1EE2"/>
    <w:rsid w:val="485DF8FB"/>
    <w:rsid w:val="486AB6EE"/>
    <w:rsid w:val="486B79DF"/>
    <w:rsid w:val="48735B89"/>
    <w:rsid w:val="487B1B9C"/>
    <w:rsid w:val="487B5D46"/>
    <w:rsid w:val="4883C09A"/>
    <w:rsid w:val="489A4091"/>
    <w:rsid w:val="489ADCC3"/>
    <w:rsid w:val="489F701F"/>
    <w:rsid w:val="48AB5F90"/>
    <w:rsid w:val="48AB6373"/>
    <w:rsid w:val="48AC90B0"/>
    <w:rsid w:val="48B9B2D4"/>
    <w:rsid w:val="48C12756"/>
    <w:rsid w:val="48C13C89"/>
    <w:rsid w:val="48C36313"/>
    <w:rsid w:val="48C3F793"/>
    <w:rsid w:val="48D060D9"/>
    <w:rsid w:val="48D21BF1"/>
    <w:rsid w:val="48D78102"/>
    <w:rsid w:val="48D869DC"/>
    <w:rsid w:val="48D9F742"/>
    <w:rsid w:val="48DA2CC8"/>
    <w:rsid w:val="48E9B61B"/>
    <w:rsid w:val="48F74CCB"/>
    <w:rsid w:val="490676F5"/>
    <w:rsid w:val="490682B1"/>
    <w:rsid w:val="4931292D"/>
    <w:rsid w:val="49334DC6"/>
    <w:rsid w:val="494EBEDF"/>
    <w:rsid w:val="494F0127"/>
    <w:rsid w:val="49529C19"/>
    <w:rsid w:val="496295C0"/>
    <w:rsid w:val="496F8B98"/>
    <w:rsid w:val="4973977C"/>
    <w:rsid w:val="49750B34"/>
    <w:rsid w:val="49792B15"/>
    <w:rsid w:val="497B2C68"/>
    <w:rsid w:val="497D7380"/>
    <w:rsid w:val="497E3E52"/>
    <w:rsid w:val="497EB084"/>
    <w:rsid w:val="49871F6F"/>
    <w:rsid w:val="4992336E"/>
    <w:rsid w:val="49942539"/>
    <w:rsid w:val="49989666"/>
    <w:rsid w:val="49A24524"/>
    <w:rsid w:val="49ADE8E1"/>
    <w:rsid w:val="49B8CC7D"/>
    <w:rsid w:val="49C21C6A"/>
    <w:rsid w:val="49D8762C"/>
    <w:rsid w:val="49E39B45"/>
    <w:rsid w:val="49EDC409"/>
    <w:rsid w:val="49EE3FA1"/>
    <w:rsid w:val="49FF8007"/>
    <w:rsid w:val="4A0A193F"/>
    <w:rsid w:val="4A21120C"/>
    <w:rsid w:val="4A255DA8"/>
    <w:rsid w:val="4A2CC795"/>
    <w:rsid w:val="4A2D05CA"/>
    <w:rsid w:val="4A3B268C"/>
    <w:rsid w:val="4A4756FC"/>
    <w:rsid w:val="4A517DFC"/>
    <w:rsid w:val="4A5D39F1"/>
    <w:rsid w:val="4A6FA31B"/>
    <w:rsid w:val="4A735163"/>
    <w:rsid w:val="4A7A481E"/>
    <w:rsid w:val="4A7D1895"/>
    <w:rsid w:val="4A90CAB0"/>
    <w:rsid w:val="4A9F77E7"/>
    <w:rsid w:val="4AA82005"/>
    <w:rsid w:val="4AAE0B17"/>
    <w:rsid w:val="4AB13F2E"/>
    <w:rsid w:val="4ACAE260"/>
    <w:rsid w:val="4ACF45F7"/>
    <w:rsid w:val="4AD10D00"/>
    <w:rsid w:val="4AD37E1D"/>
    <w:rsid w:val="4AD774C0"/>
    <w:rsid w:val="4ADFCBD8"/>
    <w:rsid w:val="4AE247D7"/>
    <w:rsid w:val="4AEA39CD"/>
    <w:rsid w:val="4AF5ABA9"/>
    <w:rsid w:val="4B0314EF"/>
    <w:rsid w:val="4B19E0E4"/>
    <w:rsid w:val="4B20B301"/>
    <w:rsid w:val="4B315721"/>
    <w:rsid w:val="4B366991"/>
    <w:rsid w:val="4B3F70A4"/>
    <w:rsid w:val="4B49328B"/>
    <w:rsid w:val="4B4F87E6"/>
    <w:rsid w:val="4B5EA601"/>
    <w:rsid w:val="4B620743"/>
    <w:rsid w:val="4B631B77"/>
    <w:rsid w:val="4B74DE41"/>
    <w:rsid w:val="4B8001C2"/>
    <w:rsid w:val="4BA19C6C"/>
    <w:rsid w:val="4BA36AA9"/>
    <w:rsid w:val="4BA80313"/>
    <w:rsid w:val="4BBD026F"/>
    <w:rsid w:val="4BD55405"/>
    <w:rsid w:val="4BE122C1"/>
    <w:rsid w:val="4BE294D8"/>
    <w:rsid w:val="4BFF984A"/>
    <w:rsid w:val="4C0EAD24"/>
    <w:rsid w:val="4C12F69F"/>
    <w:rsid w:val="4C296CD6"/>
    <w:rsid w:val="4C42A8B5"/>
    <w:rsid w:val="4C634F99"/>
    <w:rsid w:val="4C692EFA"/>
    <w:rsid w:val="4C6DD862"/>
    <w:rsid w:val="4C6F5EF8"/>
    <w:rsid w:val="4C6FD194"/>
    <w:rsid w:val="4C79EF01"/>
    <w:rsid w:val="4C7CCB07"/>
    <w:rsid w:val="4C8671CD"/>
    <w:rsid w:val="4C999976"/>
    <w:rsid w:val="4CA9855A"/>
    <w:rsid w:val="4CAC39E4"/>
    <w:rsid w:val="4CACCA27"/>
    <w:rsid w:val="4CB46021"/>
    <w:rsid w:val="4CBBB82B"/>
    <w:rsid w:val="4CBC4580"/>
    <w:rsid w:val="4CBD8916"/>
    <w:rsid w:val="4CC3E919"/>
    <w:rsid w:val="4CCD204C"/>
    <w:rsid w:val="4CDAF366"/>
    <w:rsid w:val="4CED8AAE"/>
    <w:rsid w:val="4CEEEB1F"/>
    <w:rsid w:val="4CF78C3C"/>
    <w:rsid w:val="4CF7978E"/>
    <w:rsid w:val="4D14BF86"/>
    <w:rsid w:val="4D1E40CF"/>
    <w:rsid w:val="4D253B23"/>
    <w:rsid w:val="4D29A48F"/>
    <w:rsid w:val="4D2AA879"/>
    <w:rsid w:val="4D3062C5"/>
    <w:rsid w:val="4D33AFF5"/>
    <w:rsid w:val="4D384385"/>
    <w:rsid w:val="4D3862A0"/>
    <w:rsid w:val="4D45B809"/>
    <w:rsid w:val="4D480583"/>
    <w:rsid w:val="4D4C2B2F"/>
    <w:rsid w:val="4D52851A"/>
    <w:rsid w:val="4D69E1BB"/>
    <w:rsid w:val="4D786946"/>
    <w:rsid w:val="4D8C28F4"/>
    <w:rsid w:val="4D98F734"/>
    <w:rsid w:val="4DA4D5C2"/>
    <w:rsid w:val="4DABDAFF"/>
    <w:rsid w:val="4DB26BEE"/>
    <w:rsid w:val="4DBDECAA"/>
    <w:rsid w:val="4DC8025B"/>
    <w:rsid w:val="4DCB13D3"/>
    <w:rsid w:val="4DCBDA55"/>
    <w:rsid w:val="4DD7B10E"/>
    <w:rsid w:val="4DDDCF2F"/>
    <w:rsid w:val="4DE46FB9"/>
    <w:rsid w:val="4DE9BEA4"/>
    <w:rsid w:val="4DEA9F18"/>
    <w:rsid w:val="4DEFEEB7"/>
    <w:rsid w:val="4DF98ECE"/>
    <w:rsid w:val="4E07B1D6"/>
    <w:rsid w:val="4E101A4C"/>
    <w:rsid w:val="4E1CB4F7"/>
    <w:rsid w:val="4E21D753"/>
    <w:rsid w:val="4E347C54"/>
    <w:rsid w:val="4E37B070"/>
    <w:rsid w:val="4E3982EE"/>
    <w:rsid w:val="4E39A19E"/>
    <w:rsid w:val="4E58AE1F"/>
    <w:rsid w:val="4E618338"/>
    <w:rsid w:val="4E671C09"/>
    <w:rsid w:val="4E6988AD"/>
    <w:rsid w:val="4E6B7921"/>
    <w:rsid w:val="4E720B6E"/>
    <w:rsid w:val="4E75A643"/>
    <w:rsid w:val="4E75F29E"/>
    <w:rsid w:val="4E826B01"/>
    <w:rsid w:val="4E99545B"/>
    <w:rsid w:val="4EA93343"/>
    <w:rsid w:val="4EB0BB30"/>
    <w:rsid w:val="4EB2D3D9"/>
    <w:rsid w:val="4EB4F594"/>
    <w:rsid w:val="4ED01181"/>
    <w:rsid w:val="4EE0FF8E"/>
    <w:rsid w:val="4EE40DD7"/>
    <w:rsid w:val="4EEAC9DA"/>
    <w:rsid w:val="4EFE104D"/>
    <w:rsid w:val="4F38979F"/>
    <w:rsid w:val="4F3E52C8"/>
    <w:rsid w:val="4F3EC9F5"/>
    <w:rsid w:val="4F419C41"/>
    <w:rsid w:val="4F49F9C5"/>
    <w:rsid w:val="4F507796"/>
    <w:rsid w:val="4F6B3461"/>
    <w:rsid w:val="4F70D1E2"/>
    <w:rsid w:val="4F715E45"/>
    <w:rsid w:val="4F80C83B"/>
    <w:rsid w:val="4F837BEF"/>
    <w:rsid w:val="4F84528B"/>
    <w:rsid w:val="4F8FF34A"/>
    <w:rsid w:val="4F92F295"/>
    <w:rsid w:val="4F972911"/>
    <w:rsid w:val="4FA47E23"/>
    <w:rsid w:val="4FA64F92"/>
    <w:rsid w:val="4FAAE1D9"/>
    <w:rsid w:val="4FAC8878"/>
    <w:rsid w:val="4FB96913"/>
    <w:rsid w:val="4FB98DB2"/>
    <w:rsid w:val="4FBD21AC"/>
    <w:rsid w:val="4FC6887B"/>
    <w:rsid w:val="4FCAE3EF"/>
    <w:rsid w:val="4FCE9FD6"/>
    <w:rsid w:val="4FCF5D63"/>
    <w:rsid w:val="4FD19800"/>
    <w:rsid w:val="4FD4D74B"/>
    <w:rsid w:val="4FDC71D3"/>
    <w:rsid w:val="4FDE0CC0"/>
    <w:rsid w:val="4FED5545"/>
    <w:rsid w:val="4FEDB178"/>
    <w:rsid w:val="4FF0225D"/>
    <w:rsid w:val="50074A4A"/>
    <w:rsid w:val="50134E8D"/>
    <w:rsid w:val="501AE8D9"/>
    <w:rsid w:val="5029794B"/>
    <w:rsid w:val="502B97EB"/>
    <w:rsid w:val="502C4075"/>
    <w:rsid w:val="503422A0"/>
    <w:rsid w:val="5034D220"/>
    <w:rsid w:val="50430EF5"/>
    <w:rsid w:val="5052EA73"/>
    <w:rsid w:val="505984FC"/>
    <w:rsid w:val="505EB381"/>
    <w:rsid w:val="505FCFA9"/>
    <w:rsid w:val="5068199F"/>
    <w:rsid w:val="50744B2D"/>
    <w:rsid w:val="5084556C"/>
    <w:rsid w:val="50864662"/>
    <w:rsid w:val="508EE775"/>
    <w:rsid w:val="509741C6"/>
    <w:rsid w:val="509DE9A3"/>
    <w:rsid w:val="50A52E7B"/>
    <w:rsid w:val="50AC9042"/>
    <w:rsid w:val="50B6FAF0"/>
    <w:rsid w:val="50B83A12"/>
    <w:rsid w:val="50C8DD5F"/>
    <w:rsid w:val="50CC200A"/>
    <w:rsid w:val="50E269A1"/>
    <w:rsid w:val="50E6915A"/>
    <w:rsid w:val="50F6E3A8"/>
    <w:rsid w:val="5108C4D0"/>
    <w:rsid w:val="511A1AA0"/>
    <w:rsid w:val="512C36B8"/>
    <w:rsid w:val="513839EB"/>
    <w:rsid w:val="5146B23A"/>
    <w:rsid w:val="5148AE51"/>
    <w:rsid w:val="51553B6A"/>
    <w:rsid w:val="515688F7"/>
    <w:rsid w:val="515C73E3"/>
    <w:rsid w:val="515DA1AC"/>
    <w:rsid w:val="515F7B16"/>
    <w:rsid w:val="517A68CD"/>
    <w:rsid w:val="517A6D30"/>
    <w:rsid w:val="518B8B7A"/>
    <w:rsid w:val="519CC23D"/>
    <w:rsid w:val="51A55FE8"/>
    <w:rsid w:val="51A59DF3"/>
    <w:rsid w:val="51B04CFB"/>
    <w:rsid w:val="51B710B9"/>
    <w:rsid w:val="51B9CCA1"/>
    <w:rsid w:val="51C5C597"/>
    <w:rsid w:val="51D0523F"/>
    <w:rsid w:val="51E1F8CE"/>
    <w:rsid w:val="51FC2904"/>
    <w:rsid w:val="5201309F"/>
    <w:rsid w:val="5210936D"/>
    <w:rsid w:val="52174A63"/>
    <w:rsid w:val="5219BE40"/>
    <w:rsid w:val="521DDF8B"/>
    <w:rsid w:val="52223EE9"/>
    <w:rsid w:val="522AC0E6"/>
    <w:rsid w:val="523C0985"/>
    <w:rsid w:val="524152BA"/>
    <w:rsid w:val="52476CBD"/>
    <w:rsid w:val="52482BEC"/>
    <w:rsid w:val="524AEC22"/>
    <w:rsid w:val="524F3CA8"/>
    <w:rsid w:val="5260C0A6"/>
    <w:rsid w:val="52841E08"/>
    <w:rsid w:val="52857A07"/>
    <w:rsid w:val="528CEB49"/>
    <w:rsid w:val="52987B5A"/>
    <w:rsid w:val="52A0455C"/>
    <w:rsid w:val="52A6F0D2"/>
    <w:rsid w:val="52B72856"/>
    <w:rsid w:val="52D10108"/>
    <w:rsid w:val="52F7A54B"/>
    <w:rsid w:val="5302DD11"/>
    <w:rsid w:val="53149F9B"/>
    <w:rsid w:val="532486D0"/>
    <w:rsid w:val="5358D730"/>
    <w:rsid w:val="53642F6B"/>
    <w:rsid w:val="536C4A77"/>
    <w:rsid w:val="536CD6FE"/>
    <w:rsid w:val="53737733"/>
    <w:rsid w:val="53886399"/>
    <w:rsid w:val="5389C5C6"/>
    <w:rsid w:val="53985413"/>
    <w:rsid w:val="53B3F001"/>
    <w:rsid w:val="53CB76BC"/>
    <w:rsid w:val="53D6786B"/>
    <w:rsid w:val="53D9D5B9"/>
    <w:rsid w:val="53F3D3CA"/>
    <w:rsid w:val="53F6188C"/>
    <w:rsid w:val="53F93A30"/>
    <w:rsid w:val="54060228"/>
    <w:rsid w:val="540C6791"/>
    <w:rsid w:val="5410A7CE"/>
    <w:rsid w:val="5410B00C"/>
    <w:rsid w:val="5415EEDE"/>
    <w:rsid w:val="54189F9D"/>
    <w:rsid w:val="54189FBF"/>
    <w:rsid w:val="541AB11B"/>
    <w:rsid w:val="5420D22C"/>
    <w:rsid w:val="542133D0"/>
    <w:rsid w:val="542CC4B6"/>
    <w:rsid w:val="5433F2CC"/>
    <w:rsid w:val="54422120"/>
    <w:rsid w:val="5444570C"/>
    <w:rsid w:val="5448013C"/>
    <w:rsid w:val="5468BBC1"/>
    <w:rsid w:val="5475976E"/>
    <w:rsid w:val="547A6063"/>
    <w:rsid w:val="547EB959"/>
    <w:rsid w:val="547ED9A1"/>
    <w:rsid w:val="547F1C0D"/>
    <w:rsid w:val="54846261"/>
    <w:rsid w:val="5488ECA2"/>
    <w:rsid w:val="5489399A"/>
    <w:rsid w:val="5489928D"/>
    <w:rsid w:val="54949EE7"/>
    <w:rsid w:val="549DA1B1"/>
    <w:rsid w:val="54A30178"/>
    <w:rsid w:val="54ADC616"/>
    <w:rsid w:val="54B32593"/>
    <w:rsid w:val="54C6CA0C"/>
    <w:rsid w:val="54E39A9C"/>
    <w:rsid w:val="54E436AA"/>
    <w:rsid w:val="54FFEABF"/>
    <w:rsid w:val="5509C0AD"/>
    <w:rsid w:val="5516C783"/>
    <w:rsid w:val="55212D49"/>
    <w:rsid w:val="552C0541"/>
    <w:rsid w:val="5531B3BF"/>
    <w:rsid w:val="55377846"/>
    <w:rsid w:val="553A0E3B"/>
    <w:rsid w:val="553BC1EA"/>
    <w:rsid w:val="5546E0DB"/>
    <w:rsid w:val="554EA502"/>
    <w:rsid w:val="55515DCA"/>
    <w:rsid w:val="555B3381"/>
    <w:rsid w:val="5561350B"/>
    <w:rsid w:val="55621078"/>
    <w:rsid w:val="55633017"/>
    <w:rsid w:val="55673EA9"/>
    <w:rsid w:val="5569E46E"/>
    <w:rsid w:val="556C4BFF"/>
    <w:rsid w:val="557EF85A"/>
    <w:rsid w:val="55832351"/>
    <w:rsid w:val="5583DD05"/>
    <w:rsid w:val="55B0CEF6"/>
    <w:rsid w:val="55B19166"/>
    <w:rsid w:val="55B887DC"/>
    <w:rsid w:val="55C24749"/>
    <w:rsid w:val="55D875DE"/>
    <w:rsid w:val="55DBB342"/>
    <w:rsid w:val="55DF9CAE"/>
    <w:rsid w:val="55EC2AC0"/>
    <w:rsid w:val="55ED0DE9"/>
    <w:rsid w:val="55F2C0C3"/>
    <w:rsid w:val="55F3D163"/>
    <w:rsid w:val="55F56A71"/>
    <w:rsid w:val="56225FDC"/>
    <w:rsid w:val="5625F96A"/>
    <w:rsid w:val="5629089A"/>
    <w:rsid w:val="5631C02B"/>
    <w:rsid w:val="56385AA0"/>
    <w:rsid w:val="565406ED"/>
    <w:rsid w:val="566EED3A"/>
    <w:rsid w:val="56706FF0"/>
    <w:rsid w:val="5672B801"/>
    <w:rsid w:val="568BAE13"/>
    <w:rsid w:val="5690562C"/>
    <w:rsid w:val="569A25E0"/>
    <w:rsid w:val="569F1851"/>
    <w:rsid w:val="56AC3AFC"/>
    <w:rsid w:val="56AC8FA3"/>
    <w:rsid w:val="56BBF373"/>
    <w:rsid w:val="56C92B93"/>
    <w:rsid w:val="56E63510"/>
    <w:rsid w:val="56EBA666"/>
    <w:rsid w:val="56ECB80C"/>
    <w:rsid w:val="56EE2253"/>
    <w:rsid w:val="56FED32F"/>
    <w:rsid w:val="57090A98"/>
    <w:rsid w:val="570A7BA8"/>
    <w:rsid w:val="570EBC0D"/>
    <w:rsid w:val="5718CD95"/>
    <w:rsid w:val="5718E40B"/>
    <w:rsid w:val="572069E3"/>
    <w:rsid w:val="572CACF2"/>
    <w:rsid w:val="572F1716"/>
    <w:rsid w:val="573D77DA"/>
    <w:rsid w:val="574187EB"/>
    <w:rsid w:val="5741ADE2"/>
    <w:rsid w:val="5746D1E8"/>
    <w:rsid w:val="5748BB70"/>
    <w:rsid w:val="574A6CF6"/>
    <w:rsid w:val="574D9509"/>
    <w:rsid w:val="5751250A"/>
    <w:rsid w:val="575261BF"/>
    <w:rsid w:val="57583BC8"/>
    <w:rsid w:val="57597339"/>
    <w:rsid w:val="575ECCF3"/>
    <w:rsid w:val="576DA5C6"/>
    <w:rsid w:val="576DFD09"/>
    <w:rsid w:val="577100F3"/>
    <w:rsid w:val="57744C7D"/>
    <w:rsid w:val="57754177"/>
    <w:rsid w:val="577638D5"/>
    <w:rsid w:val="577D4822"/>
    <w:rsid w:val="577F1448"/>
    <w:rsid w:val="577F8763"/>
    <w:rsid w:val="578F8E50"/>
    <w:rsid w:val="57A41477"/>
    <w:rsid w:val="57A70C37"/>
    <w:rsid w:val="57AC855F"/>
    <w:rsid w:val="57B04D95"/>
    <w:rsid w:val="57B23DCC"/>
    <w:rsid w:val="57B68B36"/>
    <w:rsid w:val="57C50D0C"/>
    <w:rsid w:val="57C8D114"/>
    <w:rsid w:val="57FFC1E4"/>
    <w:rsid w:val="5801CF5F"/>
    <w:rsid w:val="580A84E5"/>
    <w:rsid w:val="58107449"/>
    <w:rsid w:val="581B8640"/>
    <w:rsid w:val="581FF155"/>
    <w:rsid w:val="5822AB54"/>
    <w:rsid w:val="5827B464"/>
    <w:rsid w:val="58295D74"/>
    <w:rsid w:val="582FB4A3"/>
    <w:rsid w:val="583FA1E2"/>
    <w:rsid w:val="58492596"/>
    <w:rsid w:val="585D238F"/>
    <w:rsid w:val="58650A83"/>
    <w:rsid w:val="5876B29C"/>
    <w:rsid w:val="5878AB70"/>
    <w:rsid w:val="589B13B3"/>
    <w:rsid w:val="58A7C4EB"/>
    <w:rsid w:val="58AF30FD"/>
    <w:rsid w:val="58B296A9"/>
    <w:rsid w:val="58BAC10B"/>
    <w:rsid w:val="58C1C980"/>
    <w:rsid w:val="58C7A6E7"/>
    <w:rsid w:val="58C80359"/>
    <w:rsid w:val="58D28FFB"/>
    <w:rsid w:val="58D63177"/>
    <w:rsid w:val="58D92829"/>
    <w:rsid w:val="58DD55F2"/>
    <w:rsid w:val="58FA36CE"/>
    <w:rsid w:val="58FC47F4"/>
    <w:rsid w:val="5901E11F"/>
    <w:rsid w:val="590F5B57"/>
    <w:rsid w:val="592EDD1B"/>
    <w:rsid w:val="593F3C49"/>
    <w:rsid w:val="594D4944"/>
    <w:rsid w:val="59517F4C"/>
    <w:rsid w:val="595389C1"/>
    <w:rsid w:val="5961183C"/>
    <w:rsid w:val="596785C8"/>
    <w:rsid w:val="5973479E"/>
    <w:rsid w:val="59808B8B"/>
    <w:rsid w:val="598E695E"/>
    <w:rsid w:val="5990729A"/>
    <w:rsid w:val="59916511"/>
    <w:rsid w:val="5991FDA5"/>
    <w:rsid w:val="59977A94"/>
    <w:rsid w:val="599DCA11"/>
    <w:rsid w:val="599E7C65"/>
    <w:rsid w:val="59A3DFEA"/>
    <w:rsid w:val="59A42C8D"/>
    <w:rsid w:val="59ADBBF9"/>
    <w:rsid w:val="59BA6CA2"/>
    <w:rsid w:val="59BC1B71"/>
    <w:rsid w:val="59BC45EC"/>
    <w:rsid w:val="59C61446"/>
    <w:rsid w:val="59C8A99C"/>
    <w:rsid w:val="59CF5F85"/>
    <w:rsid w:val="59E1816F"/>
    <w:rsid w:val="59E97510"/>
    <w:rsid w:val="59F4FB1B"/>
    <w:rsid w:val="59FBF751"/>
    <w:rsid w:val="59FF1C0A"/>
    <w:rsid w:val="59FF6B52"/>
    <w:rsid w:val="5A001BFF"/>
    <w:rsid w:val="5A03BD87"/>
    <w:rsid w:val="5A1A5E7D"/>
    <w:rsid w:val="5A272FCE"/>
    <w:rsid w:val="5A31EA3F"/>
    <w:rsid w:val="5A356057"/>
    <w:rsid w:val="5A39149D"/>
    <w:rsid w:val="5A469BD2"/>
    <w:rsid w:val="5A60A254"/>
    <w:rsid w:val="5A60C548"/>
    <w:rsid w:val="5A634D62"/>
    <w:rsid w:val="5A661F40"/>
    <w:rsid w:val="5A7CBB0D"/>
    <w:rsid w:val="5A7CCA31"/>
    <w:rsid w:val="5A7E3880"/>
    <w:rsid w:val="5A807431"/>
    <w:rsid w:val="5A873DF9"/>
    <w:rsid w:val="5A900397"/>
    <w:rsid w:val="5A94796E"/>
    <w:rsid w:val="5A9A29EE"/>
    <w:rsid w:val="5A9B4D3D"/>
    <w:rsid w:val="5ABBB166"/>
    <w:rsid w:val="5ABD2FCF"/>
    <w:rsid w:val="5AC00B47"/>
    <w:rsid w:val="5AC13A04"/>
    <w:rsid w:val="5ACAC677"/>
    <w:rsid w:val="5AF5EFA2"/>
    <w:rsid w:val="5B004236"/>
    <w:rsid w:val="5B01DAEE"/>
    <w:rsid w:val="5B0A9E16"/>
    <w:rsid w:val="5B18E89B"/>
    <w:rsid w:val="5B1D80F9"/>
    <w:rsid w:val="5B22E9B2"/>
    <w:rsid w:val="5B2BE347"/>
    <w:rsid w:val="5B2F6F89"/>
    <w:rsid w:val="5B39B7A1"/>
    <w:rsid w:val="5B3CD1D4"/>
    <w:rsid w:val="5B423F5D"/>
    <w:rsid w:val="5B49C267"/>
    <w:rsid w:val="5B4E42C4"/>
    <w:rsid w:val="5B564BB8"/>
    <w:rsid w:val="5B5847C4"/>
    <w:rsid w:val="5B641FD2"/>
    <w:rsid w:val="5B645EA4"/>
    <w:rsid w:val="5B6FA976"/>
    <w:rsid w:val="5B7A09CA"/>
    <w:rsid w:val="5B7E39E4"/>
    <w:rsid w:val="5B8992F1"/>
    <w:rsid w:val="5B90C282"/>
    <w:rsid w:val="5B9E91E9"/>
    <w:rsid w:val="5BA4D8A3"/>
    <w:rsid w:val="5BA79ECC"/>
    <w:rsid w:val="5BAE3EDB"/>
    <w:rsid w:val="5BAF96A2"/>
    <w:rsid w:val="5BAFC964"/>
    <w:rsid w:val="5BBDF9F3"/>
    <w:rsid w:val="5BD1B83D"/>
    <w:rsid w:val="5BDA4D4F"/>
    <w:rsid w:val="5BEBAB01"/>
    <w:rsid w:val="5BF3C710"/>
    <w:rsid w:val="5BF592F4"/>
    <w:rsid w:val="5C0359E5"/>
    <w:rsid w:val="5C1069B5"/>
    <w:rsid w:val="5C138086"/>
    <w:rsid w:val="5C183C30"/>
    <w:rsid w:val="5C1A4C1E"/>
    <w:rsid w:val="5C23C5E2"/>
    <w:rsid w:val="5C276D85"/>
    <w:rsid w:val="5C303BD3"/>
    <w:rsid w:val="5C32BA49"/>
    <w:rsid w:val="5C43989B"/>
    <w:rsid w:val="5C5851FD"/>
    <w:rsid w:val="5C5DB596"/>
    <w:rsid w:val="5C664927"/>
    <w:rsid w:val="5C6ED071"/>
    <w:rsid w:val="5C7775DB"/>
    <w:rsid w:val="5C792281"/>
    <w:rsid w:val="5C7D4D5C"/>
    <w:rsid w:val="5C87174D"/>
    <w:rsid w:val="5C8C5625"/>
    <w:rsid w:val="5C9FC128"/>
    <w:rsid w:val="5CA0EFA1"/>
    <w:rsid w:val="5CA6738E"/>
    <w:rsid w:val="5CADF8D7"/>
    <w:rsid w:val="5CBEDF95"/>
    <w:rsid w:val="5CC2A161"/>
    <w:rsid w:val="5CCAA94E"/>
    <w:rsid w:val="5CCC0CB5"/>
    <w:rsid w:val="5CCC351A"/>
    <w:rsid w:val="5CE947EA"/>
    <w:rsid w:val="5D0F56B8"/>
    <w:rsid w:val="5D1085B2"/>
    <w:rsid w:val="5D195D78"/>
    <w:rsid w:val="5D1F0160"/>
    <w:rsid w:val="5D35937E"/>
    <w:rsid w:val="5D36F4D3"/>
    <w:rsid w:val="5D42AB8D"/>
    <w:rsid w:val="5D45CE96"/>
    <w:rsid w:val="5D55440A"/>
    <w:rsid w:val="5D57ACCD"/>
    <w:rsid w:val="5D5ACB13"/>
    <w:rsid w:val="5D614467"/>
    <w:rsid w:val="5D68F783"/>
    <w:rsid w:val="5D74788A"/>
    <w:rsid w:val="5D7C5FE7"/>
    <w:rsid w:val="5D83D8A4"/>
    <w:rsid w:val="5D9C8D34"/>
    <w:rsid w:val="5DDFCD35"/>
    <w:rsid w:val="5DF7D0D8"/>
    <w:rsid w:val="5DFF933F"/>
    <w:rsid w:val="5E04DDEE"/>
    <w:rsid w:val="5E0F8A5E"/>
    <w:rsid w:val="5E12FE5A"/>
    <w:rsid w:val="5E1A4A1A"/>
    <w:rsid w:val="5E241B54"/>
    <w:rsid w:val="5E262216"/>
    <w:rsid w:val="5E2761E7"/>
    <w:rsid w:val="5E497170"/>
    <w:rsid w:val="5E4AE336"/>
    <w:rsid w:val="5E4B59D5"/>
    <w:rsid w:val="5E528DA4"/>
    <w:rsid w:val="5E5484D2"/>
    <w:rsid w:val="5E58BE6F"/>
    <w:rsid w:val="5E5E0960"/>
    <w:rsid w:val="5E60B000"/>
    <w:rsid w:val="5E6927DB"/>
    <w:rsid w:val="5E6D1316"/>
    <w:rsid w:val="5E76A124"/>
    <w:rsid w:val="5E7BC1E8"/>
    <w:rsid w:val="5E844225"/>
    <w:rsid w:val="5E88B7C0"/>
    <w:rsid w:val="5E8C8FDC"/>
    <w:rsid w:val="5E981B37"/>
    <w:rsid w:val="5E9BA376"/>
    <w:rsid w:val="5EA32AD8"/>
    <w:rsid w:val="5EAB478F"/>
    <w:rsid w:val="5EC667DE"/>
    <w:rsid w:val="5ECA7D1A"/>
    <w:rsid w:val="5EDAA9CE"/>
    <w:rsid w:val="5EDDCF8D"/>
    <w:rsid w:val="5EE0B239"/>
    <w:rsid w:val="5EE2A784"/>
    <w:rsid w:val="5EE8B00B"/>
    <w:rsid w:val="5EED7587"/>
    <w:rsid w:val="5EFC0322"/>
    <w:rsid w:val="5F0139D6"/>
    <w:rsid w:val="5F08D911"/>
    <w:rsid w:val="5F0948FC"/>
    <w:rsid w:val="5F17C6C4"/>
    <w:rsid w:val="5F1923E0"/>
    <w:rsid w:val="5F266C2F"/>
    <w:rsid w:val="5F35D600"/>
    <w:rsid w:val="5F463BC0"/>
    <w:rsid w:val="5F4A27EA"/>
    <w:rsid w:val="5F4C9453"/>
    <w:rsid w:val="5F88BFE0"/>
    <w:rsid w:val="5F955248"/>
    <w:rsid w:val="5F95C5EE"/>
    <w:rsid w:val="5F9CAB7F"/>
    <w:rsid w:val="5F9E9D6C"/>
    <w:rsid w:val="5F9F056A"/>
    <w:rsid w:val="5FA0AE4F"/>
    <w:rsid w:val="5FAA2F55"/>
    <w:rsid w:val="5FB6705F"/>
    <w:rsid w:val="5FBC066B"/>
    <w:rsid w:val="5FBF547B"/>
    <w:rsid w:val="5FC92171"/>
    <w:rsid w:val="5FCB7392"/>
    <w:rsid w:val="5FDD64ED"/>
    <w:rsid w:val="5FE1731D"/>
    <w:rsid w:val="5FE1B712"/>
    <w:rsid w:val="5FEFE546"/>
    <w:rsid w:val="5FF23DE8"/>
    <w:rsid w:val="5FFF3572"/>
    <w:rsid w:val="600630CF"/>
    <w:rsid w:val="60063BF7"/>
    <w:rsid w:val="60091BFA"/>
    <w:rsid w:val="60141856"/>
    <w:rsid w:val="601ACE0B"/>
    <w:rsid w:val="6022AC4B"/>
    <w:rsid w:val="60311555"/>
    <w:rsid w:val="6034DC91"/>
    <w:rsid w:val="60414D59"/>
    <w:rsid w:val="60436C84"/>
    <w:rsid w:val="6067A0D3"/>
    <w:rsid w:val="60810D88"/>
    <w:rsid w:val="608A067A"/>
    <w:rsid w:val="608CD446"/>
    <w:rsid w:val="6091BA9E"/>
    <w:rsid w:val="60929097"/>
    <w:rsid w:val="60A5B3EB"/>
    <w:rsid w:val="60ABA28A"/>
    <w:rsid w:val="60B536AB"/>
    <w:rsid w:val="60B54196"/>
    <w:rsid w:val="60BA0544"/>
    <w:rsid w:val="60BF6901"/>
    <w:rsid w:val="60C1B4F4"/>
    <w:rsid w:val="60C3AF82"/>
    <w:rsid w:val="60CA7275"/>
    <w:rsid w:val="60CC485B"/>
    <w:rsid w:val="60D00706"/>
    <w:rsid w:val="60DAB451"/>
    <w:rsid w:val="60E0C0C2"/>
    <w:rsid w:val="60E58DB8"/>
    <w:rsid w:val="60E83A5D"/>
    <w:rsid w:val="60F13061"/>
    <w:rsid w:val="61160D59"/>
    <w:rsid w:val="61186260"/>
    <w:rsid w:val="611B0739"/>
    <w:rsid w:val="611E4CE9"/>
    <w:rsid w:val="61237352"/>
    <w:rsid w:val="6128372D"/>
    <w:rsid w:val="6136B387"/>
    <w:rsid w:val="613BDDD6"/>
    <w:rsid w:val="61486BFD"/>
    <w:rsid w:val="614F94FE"/>
    <w:rsid w:val="61641AC3"/>
    <w:rsid w:val="61653126"/>
    <w:rsid w:val="61658DE9"/>
    <w:rsid w:val="6168F4CC"/>
    <w:rsid w:val="617D8EC3"/>
    <w:rsid w:val="6199FC0B"/>
    <w:rsid w:val="61A0C89D"/>
    <w:rsid w:val="61A93D5F"/>
    <w:rsid w:val="61AC03F2"/>
    <w:rsid w:val="61B50C02"/>
    <w:rsid w:val="61B896A8"/>
    <w:rsid w:val="61C5AFCE"/>
    <w:rsid w:val="61CDF665"/>
    <w:rsid w:val="61D2C9AA"/>
    <w:rsid w:val="61D5CB61"/>
    <w:rsid w:val="61DBFCA7"/>
    <w:rsid w:val="61DDCA30"/>
    <w:rsid w:val="61DDEB5C"/>
    <w:rsid w:val="61E176B6"/>
    <w:rsid w:val="61F1DB18"/>
    <w:rsid w:val="61FA9737"/>
    <w:rsid w:val="62006481"/>
    <w:rsid w:val="62012BBB"/>
    <w:rsid w:val="62050ED5"/>
    <w:rsid w:val="620942C8"/>
    <w:rsid w:val="620AE1AA"/>
    <w:rsid w:val="620BBA5D"/>
    <w:rsid w:val="620C71C1"/>
    <w:rsid w:val="620D8658"/>
    <w:rsid w:val="6214ADCE"/>
    <w:rsid w:val="6215FE83"/>
    <w:rsid w:val="621D4230"/>
    <w:rsid w:val="6220B90D"/>
    <w:rsid w:val="62223CF1"/>
    <w:rsid w:val="622828BF"/>
    <w:rsid w:val="622AB8EC"/>
    <w:rsid w:val="622E2ED3"/>
    <w:rsid w:val="622EEF7A"/>
    <w:rsid w:val="62495583"/>
    <w:rsid w:val="627531CD"/>
    <w:rsid w:val="627F82FD"/>
    <w:rsid w:val="62861B77"/>
    <w:rsid w:val="6287052C"/>
    <w:rsid w:val="62885516"/>
    <w:rsid w:val="6288CE72"/>
    <w:rsid w:val="629696B7"/>
    <w:rsid w:val="629894AD"/>
    <w:rsid w:val="629F8CA1"/>
    <w:rsid w:val="62A214BA"/>
    <w:rsid w:val="62AB405B"/>
    <w:rsid w:val="62B49050"/>
    <w:rsid w:val="62E83942"/>
    <w:rsid w:val="62EFDF09"/>
    <w:rsid w:val="63079594"/>
    <w:rsid w:val="633410D9"/>
    <w:rsid w:val="63360FFB"/>
    <w:rsid w:val="633AE676"/>
    <w:rsid w:val="6341A3E1"/>
    <w:rsid w:val="6366068E"/>
    <w:rsid w:val="63681C52"/>
    <w:rsid w:val="636B9BE3"/>
    <w:rsid w:val="63732501"/>
    <w:rsid w:val="63869FB9"/>
    <w:rsid w:val="639AC797"/>
    <w:rsid w:val="63A63C5D"/>
    <w:rsid w:val="63AFF316"/>
    <w:rsid w:val="63B677F3"/>
    <w:rsid w:val="63BC6385"/>
    <w:rsid w:val="63C02130"/>
    <w:rsid w:val="63C20F18"/>
    <w:rsid w:val="63D1C7FE"/>
    <w:rsid w:val="63E28999"/>
    <w:rsid w:val="63ED00D0"/>
    <w:rsid w:val="63EE6255"/>
    <w:rsid w:val="63F218DC"/>
    <w:rsid w:val="6400ECA1"/>
    <w:rsid w:val="64025C24"/>
    <w:rsid w:val="64031AE6"/>
    <w:rsid w:val="6420233E"/>
    <w:rsid w:val="643D944F"/>
    <w:rsid w:val="64411FEC"/>
    <w:rsid w:val="644D3EED"/>
    <w:rsid w:val="6459BC12"/>
    <w:rsid w:val="6472002D"/>
    <w:rsid w:val="6485BCE3"/>
    <w:rsid w:val="6488E662"/>
    <w:rsid w:val="648BF44A"/>
    <w:rsid w:val="648FBF9E"/>
    <w:rsid w:val="6495BD8A"/>
    <w:rsid w:val="6498819A"/>
    <w:rsid w:val="6498B2C2"/>
    <w:rsid w:val="649B974C"/>
    <w:rsid w:val="649E7713"/>
    <w:rsid w:val="64A68593"/>
    <w:rsid w:val="64B1E346"/>
    <w:rsid w:val="64B6501A"/>
    <w:rsid w:val="64CB6447"/>
    <w:rsid w:val="64DAC5F4"/>
    <w:rsid w:val="64EB4EA5"/>
    <w:rsid w:val="64F5192D"/>
    <w:rsid w:val="64FC8733"/>
    <w:rsid w:val="6510AD48"/>
    <w:rsid w:val="651B4D76"/>
    <w:rsid w:val="6526904E"/>
    <w:rsid w:val="652E5DDF"/>
    <w:rsid w:val="652F6A15"/>
    <w:rsid w:val="653B821C"/>
    <w:rsid w:val="6546F606"/>
    <w:rsid w:val="654C976C"/>
    <w:rsid w:val="65503DBD"/>
    <w:rsid w:val="655939F3"/>
    <w:rsid w:val="6559D738"/>
    <w:rsid w:val="655CFD87"/>
    <w:rsid w:val="655E87D8"/>
    <w:rsid w:val="6565B26F"/>
    <w:rsid w:val="65670FD8"/>
    <w:rsid w:val="656C8B4E"/>
    <w:rsid w:val="65724B4C"/>
    <w:rsid w:val="65739DA2"/>
    <w:rsid w:val="6583DA29"/>
    <w:rsid w:val="658B461B"/>
    <w:rsid w:val="659062C2"/>
    <w:rsid w:val="659094DB"/>
    <w:rsid w:val="659602C5"/>
    <w:rsid w:val="65974409"/>
    <w:rsid w:val="659E1DDE"/>
    <w:rsid w:val="65A2BD83"/>
    <w:rsid w:val="65A6D353"/>
    <w:rsid w:val="65A79171"/>
    <w:rsid w:val="65B123CF"/>
    <w:rsid w:val="65B68615"/>
    <w:rsid w:val="65BA127C"/>
    <w:rsid w:val="65C4F160"/>
    <w:rsid w:val="65C76C5B"/>
    <w:rsid w:val="65DB0E0A"/>
    <w:rsid w:val="65DC16CB"/>
    <w:rsid w:val="65E0E1C1"/>
    <w:rsid w:val="65E90643"/>
    <w:rsid w:val="65F18AAC"/>
    <w:rsid w:val="65FD680C"/>
    <w:rsid w:val="660EF5DB"/>
    <w:rsid w:val="6617E268"/>
    <w:rsid w:val="661DDE92"/>
    <w:rsid w:val="662A0276"/>
    <w:rsid w:val="66319530"/>
    <w:rsid w:val="6632E928"/>
    <w:rsid w:val="66373580"/>
    <w:rsid w:val="663F97A9"/>
    <w:rsid w:val="66475849"/>
    <w:rsid w:val="665A5F9E"/>
    <w:rsid w:val="665F7652"/>
    <w:rsid w:val="66610D3F"/>
    <w:rsid w:val="666E25A6"/>
    <w:rsid w:val="66745C84"/>
    <w:rsid w:val="668034B0"/>
    <w:rsid w:val="6693037E"/>
    <w:rsid w:val="669E3AD6"/>
    <w:rsid w:val="66AD6607"/>
    <w:rsid w:val="66BC0CCE"/>
    <w:rsid w:val="66CAD6B9"/>
    <w:rsid w:val="66CD5C21"/>
    <w:rsid w:val="66D09D40"/>
    <w:rsid w:val="66D6E53B"/>
    <w:rsid w:val="66DBF5A8"/>
    <w:rsid w:val="66DD74C4"/>
    <w:rsid w:val="66E88A9E"/>
    <w:rsid w:val="66E89D3D"/>
    <w:rsid w:val="66EE9FD3"/>
    <w:rsid w:val="66F93A63"/>
    <w:rsid w:val="6704BCE8"/>
    <w:rsid w:val="67090E4D"/>
    <w:rsid w:val="671C16C8"/>
    <w:rsid w:val="671ED173"/>
    <w:rsid w:val="6730A215"/>
    <w:rsid w:val="673F55AE"/>
    <w:rsid w:val="6747EB94"/>
    <w:rsid w:val="67589942"/>
    <w:rsid w:val="675C0F81"/>
    <w:rsid w:val="675CD450"/>
    <w:rsid w:val="675D62A1"/>
    <w:rsid w:val="6765000E"/>
    <w:rsid w:val="676AE477"/>
    <w:rsid w:val="676FF718"/>
    <w:rsid w:val="67846F26"/>
    <w:rsid w:val="678D8DC0"/>
    <w:rsid w:val="678F4556"/>
    <w:rsid w:val="679E95A6"/>
    <w:rsid w:val="679FCB4F"/>
    <w:rsid w:val="67A426F8"/>
    <w:rsid w:val="67AF9362"/>
    <w:rsid w:val="67CA5DF4"/>
    <w:rsid w:val="67D4D825"/>
    <w:rsid w:val="67DA1866"/>
    <w:rsid w:val="67DD6C05"/>
    <w:rsid w:val="67E5D3F3"/>
    <w:rsid w:val="67E77EBC"/>
    <w:rsid w:val="67E94C27"/>
    <w:rsid w:val="67EA45E1"/>
    <w:rsid w:val="67ECEE5F"/>
    <w:rsid w:val="67EFB8B7"/>
    <w:rsid w:val="67F1B391"/>
    <w:rsid w:val="67F39A04"/>
    <w:rsid w:val="67FA2953"/>
    <w:rsid w:val="67FD4CDF"/>
    <w:rsid w:val="6807A3B1"/>
    <w:rsid w:val="68097BD1"/>
    <w:rsid w:val="68154416"/>
    <w:rsid w:val="68169B33"/>
    <w:rsid w:val="682BB860"/>
    <w:rsid w:val="6835ADAD"/>
    <w:rsid w:val="68466B22"/>
    <w:rsid w:val="6866756B"/>
    <w:rsid w:val="686E254B"/>
    <w:rsid w:val="687090D2"/>
    <w:rsid w:val="68717B0E"/>
    <w:rsid w:val="68746415"/>
    <w:rsid w:val="68768711"/>
    <w:rsid w:val="68882C9D"/>
    <w:rsid w:val="68A69FFB"/>
    <w:rsid w:val="68ADC92E"/>
    <w:rsid w:val="68B2374B"/>
    <w:rsid w:val="68B71FF2"/>
    <w:rsid w:val="68B724E9"/>
    <w:rsid w:val="68B976C5"/>
    <w:rsid w:val="68BA1620"/>
    <w:rsid w:val="68C410DA"/>
    <w:rsid w:val="68CCBA51"/>
    <w:rsid w:val="68D35A85"/>
    <w:rsid w:val="68DB409D"/>
    <w:rsid w:val="68E56559"/>
    <w:rsid w:val="68F40F84"/>
    <w:rsid w:val="68F88D50"/>
    <w:rsid w:val="68F9063A"/>
    <w:rsid w:val="68F98C70"/>
    <w:rsid w:val="6901C32B"/>
    <w:rsid w:val="6912C461"/>
    <w:rsid w:val="69155209"/>
    <w:rsid w:val="691CCCBB"/>
    <w:rsid w:val="692E16D6"/>
    <w:rsid w:val="693044DF"/>
    <w:rsid w:val="693FD3F7"/>
    <w:rsid w:val="694D49AA"/>
    <w:rsid w:val="694E9E7D"/>
    <w:rsid w:val="6950CF61"/>
    <w:rsid w:val="6961EDFA"/>
    <w:rsid w:val="6969161E"/>
    <w:rsid w:val="6979CF1B"/>
    <w:rsid w:val="697B603C"/>
    <w:rsid w:val="69817480"/>
    <w:rsid w:val="698F2D9C"/>
    <w:rsid w:val="69913BC4"/>
    <w:rsid w:val="69942EF4"/>
    <w:rsid w:val="699D73D2"/>
    <w:rsid w:val="69A1E98E"/>
    <w:rsid w:val="69A313C5"/>
    <w:rsid w:val="69B11722"/>
    <w:rsid w:val="69B73D58"/>
    <w:rsid w:val="69D2731F"/>
    <w:rsid w:val="69D65B86"/>
    <w:rsid w:val="69D89A3F"/>
    <w:rsid w:val="69E59D9F"/>
    <w:rsid w:val="69E64915"/>
    <w:rsid w:val="69EBB662"/>
    <w:rsid w:val="69EDEF8E"/>
    <w:rsid w:val="69FF6527"/>
    <w:rsid w:val="6A09AD14"/>
    <w:rsid w:val="6A0E8066"/>
    <w:rsid w:val="6A1A1E09"/>
    <w:rsid w:val="6A26DCE2"/>
    <w:rsid w:val="6A2CFE97"/>
    <w:rsid w:val="6A35FF2F"/>
    <w:rsid w:val="6A360336"/>
    <w:rsid w:val="6A4FEA51"/>
    <w:rsid w:val="6A581CAC"/>
    <w:rsid w:val="6A5BF9C6"/>
    <w:rsid w:val="6A6FA858"/>
    <w:rsid w:val="6A727FB3"/>
    <w:rsid w:val="6A741066"/>
    <w:rsid w:val="6A89033E"/>
    <w:rsid w:val="6A8C5FBE"/>
    <w:rsid w:val="6A941711"/>
    <w:rsid w:val="6AA30BB8"/>
    <w:rsid w:val="6AA70704"/>
    <w:rsid w:val="6AAE2B05"/>
    <w:rsid w:val="6AB26062"/>
    <w:rsid w:val="6ACB5255"/>
    <w:rsid w:val="6AD40DFF"/>
    <w:rsid w:val="6AF7C672"/>
    <w:rsid w:val="6AF98EF6"/>
    <w:rsid w:val="6AFE371F"/>
    <w:rsid w:val="6B0D45C1"/>
    <w:rsid w:val="6B0EB533"/>
    <w:rsid w:val="6B19FC87"/>
    <w:rsid w:val="6B357E15"/>
    <w:rsid w:val="6B35EE36"/>
    <w:rsid w:val="6B3A58F2"/>
    <w:rsid w:val="6B4B7B36"/>
    <w:rsid w:val="6B5632BB"/>
    <w:rsid w:val="6B5700F8"/>
    <w:rsid w:val="6B5712A2"/>
    <w:rsid w:val="6B5BB04E"/>
    <w:rsid w:val="6B882C59"/>
    <w:rsid w:val="6B8B9B5A"/>
    <w:rsid w:val="6BA2AD1F"/>
    <w:rsid w:val="6BAD4F9D"/>
    <w:rsid w:val="6BB4C2DE"/>
    <w:rsid w:val="6BBA9EDF"/>
    <w:rsid w:val="6BBF1F10"/>
    <w:rsid w:val="6BE254E8"/>
    <w:rsid w:val="6BE5E02A"/>
    <w:rsid w:val="6BEF452B"/>
    <w:rsid w:val="6BF8D0A6"/>
    <w:rsid w:val="6BFF096D"/>
    <w:rsid w:val="6C0503FB"/>
    <w:rsid w:val="6C07FBCC"/>
    <w:rsid w:val="6C0B98DD"/>
    <w:rsid w:val="6C1BE8F9"/>
    <w:rsid w:val="6C246378"/>
    <w:rsid w:val="6C24B0B3"/>
    <w:rsid w:val="6C2712BC"/>
    <w:rsid w:val="6C386000"/>
    <w:rsid w:val="6C392AAF"/>
    <w:rsid w:val="6C3CAAA9"/>
    <w:rsid w:val="6C4321BA"/>
    <w:rsid w:val="6C4ED7EF"/>
    <w:rsid w:val="6C56BC7D"/>
    <w:rsid w:val="6C5A3323"/>
    <w:rsid w:val="6C791179"/>
    <w:rsid w:val="6C79CD81"/>
    <w:rsid w:val="6C80DCBE"/>
    <w:rsid w:val="6C8107A7"/>
    <w:rsid w:val="6C8A279E"/>
    <w:rsid w:val="6C8C3C40"/>
    <w:rsid w:val="6C8D50E4"/>
    <w:rsid w:val="6C91D97C"/>
    <w:rsid w:val="6C94B848"/>
    <w:rsid w:val="6C9C4616"/>
    <w:rsid w:val="6CA20894"/>
    <w:rsid w:val="6CA33A93"/>
    <w:rsid w:val="6CA65EF8"/>
    <w:rsid w:val="6CC81A97"/>
    <w:rsid w:val="6CCCB295"/>
    <w:rsid w:val="6CD93D37"/>
    <w:rsid w:val="6CDCF5F4"/>
    <w:rsid w:val="6CE1694F"/>
    <w:rsid w:val="6CE17221"/>
    <w:rsid w:val="6CEDFDC3"/>
    <w:rsid w:val="6CF4CE6F"/>
    <w:rsid w:val="6CF7F078"/>
    <w:rsid w:val="6D01A75D"/>
    <w:rsid w:val="6D02705E"/>
    <w:rsid w:val="6D1BD14A"/>
    <w:rsid w:val="6D2A2124"/>
    <w:rsid w:val="6D31B6F0"/>
    <w:rsid w:val="6D329401"/>
    <w:rsid w:val="6D38A81C"/>
    <w:rsid w:val="6D45D962"/>
    <w:rsid w:val="6D595D3F"/>
    <w:rsid w:val="6D5983EC"/>
    <w:rsid w:val="6D5F8BA1"/>
    <w:rsid w:val="6D5FA2DF"/>
    <w:rsid w:val="6D65BBC7"/>
    <w:rsid w:val="6D690C4A"/>
    <w:rsid w:val="6D7942B0"/>
    <w:rsid w:val="6D7EADE4"/>
    <w:rsid w:val="6D7F1766"/>
    <w:rsid w:val="6D853CA9"/>
    <w:rsid w:val="6D8AB432"/>
    <w:rsid w:val="6D917390"/>
    <w:rsid w:val="6DA39F63"/>
    <w:rsid w:val="6DBE3A2F"/>
    <w:rsid w:val="6DC3A787"/>
    <w:rsid w:val="6DC74967"/>
    <w:rsid w:val="6DEAC60B"/>
    <w:rsid w:val="6DF205B9"/>
    <w:rsid w:val="6DFEA18C"/>
    <w:rsid w:val="6E0A073D"/>
    <w:rsid w:val="6E0BB39F"/>
    <w:rsid w:val="6E0EEBB1"/>
    <w:rsid w:val="6E35E485"/>
    <w:rsid w:val="6E385A4D"/>
    <w:rsid w:val="6E3986A3"/>
    <w:rsid w:val="6E49EF86"/>
    <w:rsid w:val="6E560CBD"/>
    <w:rsid w:val="6E5DBED5"/>
    <w:rsid w:val="6E6459AE"/>
    <w:rsid w:val="6E69F39B"/>
    <w:rsid w:val="6E794A9F"/>
    <w:rsid w:val="6E7AB091"/>
    <w:rsid w:val="6E7ADDC4"/>
    <w:rsid w:val="6E7E4B60"/>
    <w:rsid w:val="6E7EB039"/>
    <w:rsid w:val="6E825DD1"/>
    <w:rsid w:val="6E910B87"/>
    <w:rsid w:val="6E9595CB"/>
    <w:rsid w:val="6E9AD2DF"/>
    <w:rsid w:val="6E9D845F"/>
    <w:rsid w:val="6EA31E98"/>
    <w:rsid w:val="6EAF4486"/>
    <w:rsid w:val="6EAFA61B"/>
    <w:rsid w:val="6EBDB897"/>
    <w:rsid w:val="6EC344D0"/>
    <w:rsid w:val="6EC90F62"/>
    <w:rsid w:val="6ECF5F59"/>
    <w:rsid w:val="6EE33E51"/>
    <w:rsid w:val="6EE4D20D"/>
    <w:rsid w:val="6EF9AB09"/>
    <w:rsid w:val="6EFE18FC"/>
    <w:rsid w:val="6F020063"/>
    <w:rsid w:val="6F05976B"/>
    <w:rsid w:val="6F1364E2"/>
    <w:rsid w:val="6F17B944"/>
    <w:rsid w:val="6F27CD44"/>
    <w:rsid w:val="6F2B8AEB"/>
    <w:rsid w:val="6F2F2080"/>
    <w:rsid w:val="6F3F9688"/>
    <w:rsid w:val="6F41035A"/>
    <w:rsid w:val="6F4A61FB"/>
    <w:rsid w:val="6F4CEC0B"/>
    <w:rsid w:val="6F51FA92"/>
    <w:rsid w:val="6F5F04F9"/>
    <w:rsid w:val="6F7C48B8"/>
    <w:rsid w:val="6F945E6E"/>
    <w:rsid w:val="6F9DADF1"/>
    <w:rsid w:val="6FA6E513"/>
    <w:rsid w:val="6FB2F8FA"/>
    <w:rsid w:val="6FB97F30"/>
    <w:rsid w:val="6FBEBF9F"/>
    <w:rsid w:val="6FC2CED3"/>
    <w:rsid w:val="6FD1FF68"/>
    <w:rsid w:val="6FD65363"/>
    <w:rsid w:val="6FDE859B"/>
    <w:rsid w:val="6FE90B3A"/>
    <w:rsid w:val="6FF91AEA"/>
    <w:rsid w:val="7002FF40"/>
    <w:rsid w:val="700B9685"/>
    <w:rsid w:val="7012F279"/>
    <w:rsid w:val="7022512D"/>
    <w:rsid w:val="70282F45"/>
    <w:rsid w:val="702A1CC7"/>
    <w:rsid w:val="703958A7"/>
    <w:rsid w:val="703C921E"/>
    <w:rsid w:val="703EE5C4"/>
    <w:rsid w:val="70451DAE"/>
    <w:rsid w:val="7048961E"/>
    <w:rsid w:val="704A8E06"/>
    <w:rsid w:val="704BFFAE"/>
    <w:rsid w:val="704C98F0"/>
    <w:rsid w:val="70567B10"/>
    <w:rsid w:val="7056F7CB"/>
    <w:rsid w:val="70597A08"/>
    <w:rsid w:val="70680834"/>
    <w:rsid w:val="7090C007"/>
    <w:rsid w:val="7099A9DB"/>
    <w:rsid w:val="70AA726D"/>
    <w:rsid w:val="70B739D6"/>
    <w:rsid w:val="70BCCA90"/>
    <w:rsid w:val="70C395F1"/>
    <w:rsid w:val="70C6E7BA"/>
    <w:rsid w:val="70D0FF0D"/>
    <w:rsid w:val="70DCFC52"/>
    <w:rsid w:val="70E81B47"/>
    <w:rsid w:val="70F11B69"/>
    <w:rsid w:val="70F8412E"/>
    <w:rsid w:val="7101B437"/>
    <w:rsid w:val="7103CA43"/>
    <w:rsid w:val="710C9D10"/>
    <w:rsid w:val="71158780"/>
    <w:rsid w:val="711C0833"/>
    <w:rsid w:val="712375BD"/>
    <w:rsid w:val="712396A1"/>
    <w:rsid w:val="7124F3AD"/>
    <w:rsid w:val="7128C79B"/>
    <w:rsid w:val="713524F1"/>
    <w:rsid w:val="713A2B59"/>
    <w:rsid w:val="718C3F0B"/>
    <w:rsid w:val="719D3979"/>
    <w:rsid w:val="719ED0E5"/>
    <w:rsid w:val="71AC5AF2"/>
    <w:rsid w:val="71B4121D"/>
    <w:rsid w:val="71B60E75"/>
    <w:rsid w:val="71CC3A49"/>
    <w:rsid w:val="71E32442"/>
    <w:rsid w:val="71EC0938"/>
    <w:rsid w:val="71F6D27A"/>
    <w:rsid w:val="720056C2"/>
    <w:rsid w:val="720E9E5F"/>
    <w:rsid w:val="721C2D7C"/>
    <w:rsid w:val="72227DC0"/>
    <w:rsid w:val="722582B7"/>
    <w:rsid w:val="7227F856"/>
    <w:rsid w:val="72294573"/>
    <w:rsid w:val="722F336D"/>
    <w:rsid w:val="72349440"/>
    <w:rsid w:val="7243443F"/>
    <w:rsid w:val="7250CD09"/>
    <w:rsid w:val="725E15FC"/>
    <w:rsid w:val="7269DC3A"/>
    <w:rsid w:val="72719E27"/>
    <w:rsid w:val="72761A85"/>
    <w:rsid w:val="727B049C"/>
    <w:rsid w:val="7284B79F"/>
    <w:rsid w:val="72968A25"/>
    <w:rsid w:val="729FB3EC"/>
    <w:rsid w:val="72A468B7"/>
    <w:rsid w:val="72B21FD2"/>
    <w:rsid w:val="72B79595"/>
    <w:rsid w:val="72C6959E"/>
    <w:rsid w:val="72CEE310"/>
    <w:rsid w:val="72DA9EAE"/>
    <w:rsid w:val="72E1A311"/>
    <w:rsid w:val="72E54872"/>
    <w:rsid w:val="72EF159F"/>
    <w:rsid w:val="72F2D8C9"/>
    <w:rsid w:val="72F67573"/>
    <w:rsid w:val="72F72BA2"/>
    <w:rsid w:val="72FE46E3"/>
    <w:rsid w:val="7303D8DB"/>
    <w:rsid w:val="7308BE37"/>
    <w:rsid w:val="7310890E"/>
    <w:rsid w:val="7311C254"/>
    <w:rsid w:val="731701F4"/>
    <w:rsid w:val="734B36DB"/>
    <w:rsid w:val="734D2AD5"/>
    <w:rsid w:val="73590B58"/>
    <w:rsid w:val="7363549A"/>
    <w:rsid w:val="736D3883"/>
    <w:rsid w:val="73933E94"/>
    <w:rsid w:val="7394EF7E"/>
    <w:rsid w:val="73994178"/>
    <w:rsid w:val="73BA0210"/>
    <w:rsid w:val="73CADA20"/>
    <w:rsid w:val="73E45B03"/>
    <w:rsid w:val="73E7633B"/>
    <w:rsid w:val="73E80492"/>
    <w:rsid w:val="73EB0EA3"/>
    <w:rsid w:val="73F0DFBD"/>
    <w:rsid w:val="73FFBB6E"/>
    <w:rsid w:val="7406880F"/>
    <w:rsid w:val="740AE844"/>
    <w:rsid w:val="74183927"/>
    <w:rsid w:val="74189617"/>
    <w:rsid w:val="741B0320"/>
    <w:rsid w:val="741B850E"/>
    <w:rsid w:val="7430EA6D"/>
    <w:rsid w:val="74323BE0"/>
    <w:rsid w:val="743AA367"/>
    <w:rsid w:val="7440B8CC"/>
    <w:rsid w:val="744801AA"/>
    <w:rsid w:val="744D41D4"/>
    <w:rsid w:val="744F1810"/>
    <w:rsid w:val="7454903D"/>
    <w:rsid w:val="745E750A"/>
    <w:rsid w:val="7464514C"/>
    <w:rsid w:val="746A7E3E"/>
    <w:rsid w:val="746C4079"/>
    <w:rsid w:val="746E67DB"/>
    <w:rsid w:val="747B25F9"/>
    <w:rsid w:val="74AA16BC"/>
    <w:rsid w:val="74B25C06"/>
    <w:rsid w:val="74B63ACC"/>
    <w:rsid w:val="74C25E4B"/>
    <w:rsid w:val="74C3EA3F"/>
    <w:rsid w:val="74C68FB0"/>
    <w:rsid w:val="74CE4B49"/>
    <w:rsid w:val="74CEF034"/>
    <w:rsid w:val="74D93BF0"/>
    <w:rsid w:val="74E02AE5"/>
    <w:rsid w:val="74F26DEE"/>
    <w:rsid w:val="74F6043A"/>
    <w:rsid w:val="74F62AF9"/>
    <w:rsid w:val="75088F64"/>
    <w:rsid w:val="750B0FC2"/>
    <w:rsid w:val="750CB942"/>
    <w:rsid w:val="75290359"/>
    <w:rsid w:val="752C04AA"/>
    <w:rsid w:val="752C998B"/>
    <w:rsid w:val="75494EC8"/>
    <w:rsid w:val="754EB65B"/>
    <w:rsid w:val="7555F981"/>
    <w:rsid w:val="755CC4CA"/>
    <w:rsid w:val="756FE1AA"/>
    <w:rsid w:val="7584298B"/>
    <w:rsid w:val="758F553B"/>
    <w:rsid w:val="75BCE3F5"/>
    <w:rsid w:val="75CEC3B7"/>
    <w:rsid w:val="75D4C232"/>
    <w:rsid w:val="75DABC29"/>
    <w:rsid w:val="75DCA0D7"/>
    <w:rsid w:val="75E4F67F"/>
    <w:rsid w:val="75E86E44"/>
    <w:rsid w:val="75EB582D"/>
    <w:rsid w:val="75EC439D"/>
    <w:rsid w:val="75ECE403"/>
    <w:rsid w:val="75F7E72B"/>
    <w:rsid w:val="75F907F5"/>
    <w:rsid w:val="76076AF2"/>
    <w:rsid w:val="760C3E98"/>
    <w:rsid w:val="7610CBB0"/>
    <w:rsid w:val="7615C1A0"/>
    <w:rsid w:val="76199E75"/>
    <w:rsid w:val="7628ABE0"/>
    <w:rsid w:val="762F2CDD"/>
    <w:rsid w:val="763530EC"/>
    <w:rsid w:val="76420897"/>
    <w:rsid w:val="76466F88"/>
    <w:rsid w:val="764BC343"/>
    <w:rsid w:val="765852D2"/>
    <w:rsid w:val="76628996"/>
    <w:rsid w:val="766DE8EC"/>
    <w:rsid w:val="76780E34"/>
    <w:rsid w:val="767E3F21"/>
    <w:rsid w:val="7682C6B3"/>
    <w:rsid w:val="7684D7EA"/>
    <w:rsid w:val="7692803A"/>
    <w:rsid w:val="7696DF5A"/>
    <w:rsid w:val="769E62F5"/>
    <w:rsid w:val="76A3047C"/>
    <w:rsid w:val="76A75C90"/>
    <w:rsid w:val="76AF0AD5"/>
    <w:rsid w:val="76BD3384"/>
    <w:rsid w:val="76C7A985"/>
    <w:rsid w:val="76CB2FB9"/>
    <w:rsid w:val="76CD6224"/>
    <w:rsid w:val="76D84CB3"/>
    <w:rsid w:val="76F00FCB"/>
    <w:rsid w:val="770A87CC"/>
    <w:rsid w:val="771D7757"/>
    <w:rsid w:val="772110C4"/>
    <w:rsid w:val="77250074"/>
    <w:rsid w:val="7725CBAC"/>
    <w:rsid w:val="772E2834"/>
    <w:rsid w:val="7730BEBA"/>
    <w:rsid w:val="77352B27"/>
    <w:rsid w:val="774D3316"/>
    <w:rsid w:val="7750F2A5"/>
    <w:rsid w:val="7756F65B"/>
    <w:rsid w:val="77627ECB"/>
    <w:rsid w:val="776AF1A9"/>
    <w:rsid w:val="776B633B"/>
    <w:rsid w:val="776D93C1"/>
    <w:rsid w:val="7779D6CC"/>
    <w:rsid w:val="777CC15D"/>
    <w:rsid w:val="777D70BA"/>
    <w:rsid w:val="777F9DBB"/>
    <w:rsid w:val="77863B12"/>
    <w:rsid w:val="778BC4DC"/>
    <w:rsid w:val="77B031D9"/>
    <w:rsid w:val="77BE14A5"/>
    <w:rsid w:val="77CA9CC5"/>
    <w:rsid w:val="77D1A317"/>
    <w:rsid w:val="77D205C5"/>
    <w:rsid w:val="77D7EB3A"/>
    <w:rsid w:val="77D96B85"/>
    <w:rsid w:val="77D9AB1C"/>
    <w:rsid w:val="77EA4582"/>
    <w:rsid w:val="77EB7361"/>
    <w:rsid w:val="77F32EF1"/>
    <w:rsid w:val="77F8DC33"/>
    <w:rsid w:val="781272DF"/>
    <w:rsid w:val="781BF11A"/>
    <w:rsid w:val="781D65FF"/>
    <w:rsid w:val="78245A66"/>
    <w:rsid w:val="782A4A74"/>
    <w:rsid w:val="783A3356"/>
    <w:rsid w:val="783FB2CE"/>
    <w:rsid w:val="784C315C"/>
    <w:rsid w:val="7856B5B2"/>
    <w:rsid w:val="78583157"/>
    <w:rsid w:val="785F6C1C"/>
    <w:rsid w:val="7867B61A"/>
    <w:rsid w:val="7883C473"/>
    <w:rsid w:val="788B4F87"/>
    <w:rsid w:val="7891108E"/>
    <w:rsid w:val="78936BCE"/>
    <w:rsid w:val="7898780B"/>
    <w:rsid w:val="789AB59D"/>
    <w:rsid w:val="78AB7705"/>
    <w:rsid w:val="78B8C74B"/>
    <w:rsid w:val="78C8856B"/>
    <w:rsid w:val="78CC0B8F"/>
    <w:rsid w:val="78CC3F21"/>
    <w:rsid w:val="78D8DBFB"/>
    <w:rsid w:val="78D9720B"/>
    <w:rsid w:val="78DC33DD"/>
    <w:rsid w:val="78E31235"/>
    <w:rsid w:val="78E6EEFE"/>
    <w:rsid w:val="78F63050"/>
    <w:rsid w:val="7900C881"/>
    <w:rsid w:val="791077F4"/>
    <w:rsid w:val="79111E35"/>
    <w:rsid w:val="791C0B48"/>
    <w:rsid w:val="791CFCBE"/>
    <w:rsid w:val="7935B07E"/>
    <w:rsid w:val="794B37D9"/>
    <w:rsid w:val="795696C7"/>
    <w:rsid w:val="795E1621"/>
    <w:rsid w:val="79655071"/>
    <w:rsid w:val="797BE07A"/>
    <w:rsid w:val="79880930"/>
    <w:rsid w:val="7994AF91"/>
    <w:rsid w:val="79989449"/>
    <w:rsid w:val="799ABD12"/>
    <w:rsid w:val="79A3A1EB"/>
    <w:rsid w:val="79A79CE0"/>
    <w:rsid w:val="79AEA622"/>
    <w:rsid w:val="79B94BB6"/>
    <w:rsid w:val="79B9EDAF"/>
    <w:rsid w:val="79BD7DA4"/>
    <w:rsid w:val="79BE6877"/>
    <w:rsid w:val="79BEAA5D"/>
    <w:rsid w:val="79C54564"/>
    <w:rsid w:val="79C65A84"/>
    <w:rsid w:val="79CBEC1D"/>
    <w:rsid w:val="79D37365"/>
    <w:rsid w:val="79DC7916"/>
    <w:rsid w:val="79E434F9"/>
    <w:rsid w:val="79E5167E"/>
    <w:rsid w:val="79E58835"/>
    <w:rsid w:val="79EED21B"/>
    <w:rsid w:val="79FB0D3C"/>
    <w:rsid w:val="7A0126C4"/>
    <w:rsid w:val="7A10DF6B"/>
    <w:rsid w:val="7A194904"/>
    <w:rsid w:val="7A1AD3CB"/>
    <w:rsid w:val="7A2C38F3"/>
    <w:rsid w:val="7A2E1FA4"/>
    <w:rsid w:val="7A327D0D"/>
    <w:rsid w:val="7A6B6D34"/>
    <w:rsid w:val="7A6D45C7"/>
    <w:rsid w:val="7A6F5B4E"/>
    <w:rsid w:val="7A7567F5"/>
    <w:rsid w:val="7A85B2B5"/>
    <w:rsid w:val="7AA1BF0C"/>
    <w:rsid w:val="7AAC559F"/>
    <w:rsid w:val="7AACCABF"/>
    <w:rsid w:val="7AB1730A"/>
    <w:rsid w:val="7AB20875"/>
    <w:rsid w:val="7AB589A0"/>
    <w:rsid w:val="7AB81A55"/>
    <w:rsid w:val="7AD46800"/>
    <w:rsid w:val="7AE9417D"/>
    <w:rsid w:val="7AF265F6"/>
    <w:rsid w:val="7AFB5DCF"/>
    <w:rsid w:val="7B047C22"/>
    <w:rsid w:val="7B0A0C46"/>
    <w:rsid w:val="7B1B46B5"/>
    <w:rsid w:val="7B1D0F59"/>
    <w:rsid w:val="7B27F8F5"/>
    <w:rsid w:val="7B2EBD14"/>
    <w:rsid w:val="7B321B48"/>
    <w:rsid w:val="7B32E177"/>
    <w:rsid w:val="7B34CF0B"/>
    <w:rsid w:val="7B3737DF"/>
    <w:rsid w:val="7B48C387"/>
    <w:rsid w:val="7B4C53BA"/>
    <w:rsid w:val="7B4CC20B"/>
    <w:rsid w:val="7B5DE96A"/>
    <w:rsid w:val="7B61FA83"/>
    <w:rsid w:val="7B6BE50D"/>
    <w:rsid w:val="7B75D848"/>
    <w:rsid w:val="7B7AEDD6"/>
    <w:rsid w:val="7B8C4A31"/>
    <w:rsid w:val="7B99CA50"/>
    <w:rsid w:val="7B9B67A3"/>
    <w:rsid w:val="7BAAE85F"/>
    <w:rsid w:val="7BC588A4"/>
    <w:rsid w:val="7BCA39DE"/>
    <w:rsid w:val="7BF67B07"/>
    <w:rsid w:val="7C0CD2B5"/>
    <w:rsid w:val="7C1D005D"/>
    <w:rsid w:val="7C318187"/>
    <w:rsid w:val="7C394C36"/>
    <w:rsid w:val="7C513DF8"/>
    <w:rsid w:val="7C548289"/>
    <w:rsid w:val="7C5C8532"/>
    <w:rsid w:val="7C7FCF9C"/>
    <w:rsid w:val="7C7FDB8F"/>
    <w:rsid w:val="7C89A112"/>
    <w:rsid w:val="7C8E3657"/>
    <w:rsid w:val="7C8E59CE"/>
    <w:rsid w:val="7CA499A2"/>
    <w:rsid w:val="7CA5405D"/>
    <w:rsid w:val="7CADD673"/>
    <w:rsid w:val="7CCA2CFC"/>
    <w:rsid w:val="7CCD8876"/>
    <w:rsid w:val="7CCF7C8E"/>
    <w:rsid w:val="7CD33369"/>
    <w:rsid w:val="7CE046B9"/>
    <w:rsid w:val="7CE4E5CC"/>
    <w:rsid w:val="7CE588E1"/>
    <w:rsid w:val="7CE693BC"/>
    <w:rsid w:val="7CEDD02E"/>
    <w:rsid w:val="7CF04D3F"/>
    <w:rsid w:val="7CF11877"/>
    <w:rsid w:val="7CF95C8B"/>
    <w:rsid w:val="7D0AAD79"/>
    <w:rsid w:val="7D0E4AE7"/>
    <w:rsid w:val="7D17E4AE"/>
    <w:rsid w:val="7D1BD5BB"/>
    <w:rsid w:val="7D2F7F8A"/>
    <w:rsid w:val="7D485CA0"/>
    <w:rsid w:val="7D4BD4AE"/>
    <w:rsid w:val="7D4CD434"/>
    <w:rsid w:val="7D52A749"/>
    <w:rsid w:val="7D5759B3"/>
    <w:rsid w:val="7D694057"/>
    <w:rsid w:val="7D717E5E"/>
    <w:rsid w:val="7D7C5DE1"/>
    <w:rsid w:val="7D854C87"/>
    <w:rsid w:val="7D86E045"/>
    <w:rsid w:val="7D89E355"/>
    <w:rsid w:val="7D95ADDD"/>
    <w:rsid w:val="7DA30BB6"/>
    <w:rsid w:val="7DA5A88B"/>
    <w:rsid w:val="7DADB7FE"/>
    <w:rsid w:val="7DAFC33B"/>
    <w:rsid w:val="7DC0FFDF"/>
    <w:rsid w:val="7DCA4AC5"/>
    <w:rsid w:val="7DCB574A"/>
    <w:rsid w:val="7DCB85AB"/>
    <w:rsid w:val="7DCE258A"/>
    <w:rsid w:val="7DE176DC"/>
    <w:rsid w:val="7DE44781"/>
    <w:rsid w:val="7DED2C27"/>
    <w:rsid w:val="7DF578CC"/>
    <w:rsid w:val="7E089310"/>
    <w:rsid w:val="7E0F627C"/>
    <w:rsid w:val="7E2796F3"/>
    <w:rsid w:val="7E281090"/>
    <w:rsid w:val="7E30DB8A"/>
    <w:rsid w:val="7E3460D7"/>
    <w:rsid w:val="7E383168"/>
    <w:rsid w:val="7E3A3161"/>
    <w:rsid w:val="7E3D7FD1"/>
    <w:rsid w:val="7E3DB400"/>
    <w:rsid w:val="7E3DF899"/>
    <w:rsid w:val="7E411CB6"/>
    <w:rsid w:val="7E418622"/>
    <w:rsid w:val="7E4F8D3A"/>
    <w:rsid w:val="7E5ADBE4"/>
    <w:rsid w:val="7E5D6F69"/>
    <w:rsid w:val="7E66BE27"/>
    <w:rsid w:val="7E7ABC3B"/>
    <w:rsid w:val="7E82E9D3"/>
    <w:rsid w:val="7E8A3762"/>
    <w:rsid w:val="7E99CBA7"/>
    <w:rsid w:val="7E9D4E80"/>
    <w:rsid w:val="7E9ED117"/>
    <w:rsid w:val="7EA282C1"/>
    <w:rsid w:val="7EB815E1"/>
    <w:rsid w:val="7EB8EFC1"/>
    <w:rsid w:val="7EBCE476"/>
    <w:rsid w:val="7EBF29EE"/>
    <w:rsid w:val="7EC48DE4"/>
    <w:rsid w:val="7ED02A5E"/>
    <w:rsid w:val="7ED45C08"/>
    <w:rsid w:val="7EE38BDA"/>
    <w:rsid w:val="7EEE1BAE"/>
    <w:rsid w:val="7EEF602B"/>
    <w:rsid w:val="7EF8AE03"/>
    <w:rsid w:val="7F129042"/>
    <w:rsid w:val="7F1D0CB6"/>
    <w:rsid w:val="7F228491"/>
    <w:rsid w:val="7F30ACE4"/>
    <w:rsid w:val="7F3D3316"/>
    <w:rsid w:val="7F63D7AF"/>
    <w:rsid w:val="7F641EE0"/>
    <w:rsid w:val="7F7A097E"/>
    <w:rsid w:val="7F80FDC7"/>
    <w:rsid w:val="7F8D449B"/>
    <w:rsid w:val="7F9A28A3"/>
    <w:rsid w:val="7F9A67D1"/>
    <w:rsid w:val="7FB17383"/>
    <w:rsid w:val="7FBFBB02"/>
    <w:rsid w:val="7FC1C8D4"/>
    <w:rsid w:val="7FD4F366"/>
    <w:rsid w:val="7FD88430"/>
    <w:rsid w:val="7FE33832"/>
    <w:rsid w:val="7FE76EA5"/>
    <w:rsid w:val="7FE9FA75"/>
    <w:rsid w:val="7FFA6E61"/>
    <w:rsid w:val="7FFFC857"/>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26AEE"/>
  <w15:chartTrackingRefBased/>
  <w15:docId w15:val="{926051ED-40AA-4FD4-90EB-2FAC614BD6C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uiPriority="0" w:semiHidden="1" w:unhideWhenUsed="1"/>
    <w:lsdException w:name="header" w:uiPriority="0"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uiPriority="0"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C138C"/>
    <w:pPr>
      <w:spacing w:before="120" w:after="120" w:line="240" w:lineRule="auto"/>
      <w:jc w:val="both"/>
    </w:pPr>
    <w:rPr>
      <w:rFonts w:ascii="Arial" w:hAnsi="Arial" w:eastAsia="Times New Roman" w:cs="Times New Roman"/>
      <w:kern w:val="0"/>
      <w:sz w:val="20"/>
      <w:szCs w:val="24"/>
      <w:lang w:eastAsia="es-ES"/>
      <w14:ligatures w14:val="none"/>
    </w:rPr>
  </w:style>
  <w:style w:type="paragraph" w:styleId="Ttulo1">
    <w:name w:val="heading 1"/>
    <w:basedOn w:val="Normal"/>
    <w:next w:val="Normal"/>
    <w:link w:val="Ttulo1Car"/>
    <w:qFormat/>
    <w:rsid w:val="00CA2305"/>
    <w:pPr>
      <w:keepNext/>
      <w:pageBreakBefore/>
      <w:numPr>
        <w:numId w:val="12"/>
      </w:numPr>
      <w:spacing w:before="240"/>
      <w:ind w:left="431" w:hanging="431"/>
      <w:outlineLvl w:val="0"/>
    </w:pPr>
    <w:rPr>
      <w:rFonts w:cs="Arial"/>
      <w:b/>
      <w:bCs/>
      <w:color w:val="000000"/>
      <w:kern w:val="32"/>
      <w:sz w:val="32"/>
      <w:szCs w:val="32"/>
    </w:rPr>
  </w:style>
  <w:style w:type="paragraph" w:styleId="Ttulo2">
    <w:name w:val="heading 2"/>
    <w:basedOn w:val="Normal"/>
    <w:next w:val="Normal"/>
    <w:link w:val="Ttulo2Car"/>
    <w:qFormat/>
    <w:rsid w:val="00CA2305"/>
    <w:pPr>
      <w:keepNext/>
      <w:numPr>
        <w:ilvl w:val="1"/>
        <w:numId w:val="12"/>
      </w:numPr>
      <w:spacing w:before="480"/>
      <w:outlineLvl w:val="1"/>
    </w:pPr>
    <w:rPr>
      <w:rFonts w:cs="Arial"/>
      <w:b/>
      <w:bCs/>
      <w:iCs/>
      <w:color w:val="009797"/>
      <w:sz w:val="28"/>
      <w:szCs w:val="28"/>
    </w:rPr>
  </w:style>
  <w:style w:type="paragraph" w:styleId="Ttulo3">
    <w:name w:val="heading 3"/>
    <w:aliases w:val="título 3"/>
    <w:basedOn w:val="Normal"/>
    <w:next w:val="Normal"/>
    <w:link w:val="Ttulo3Car"/>
    <w:qFormat/>
    <w:rsid w:val="00CA2305"/>
    <w:pPr>
      <w:keepNext/>
      <w:numPr>
        <w:ilvl w:val="2"/>
        <w:numId w:val="12"/>
      </w:numPr>
      <w:spacing w:before="240"/>
      <w:ind w:left="720"/>
      <w:outlineLvl w:val="2"/>
    </w:pPr>
    <w:rPr>
      <w:rFonts w:cs="Arial"/>
      <w:b/>
      <w:bCs/>
      <w:color w:val="009797"/>
      <w:sz w:val="22"/>
      <w:szCs w:val="22"/>
    </w:rPr>
  </w:style>
  <w:style w:type="paragraph" w:styleId="Ttulo4">
    <w:name w:val="heading 4"/>
    <w:basedOn w:val="Normal"/>
    <w:next w:val="Normal"/>
    <w:link w:val="Ttulo4Car"/>
    <w:unhideWhenUsed/>
    <w:qFormat/>
    <w:rsid w:val="00CA2305"/>
    <w:pPr>
      <w:keepNext/>
      <w:numPr>
        <w:ilvl w:val="3"/>
        <w:numId w:val="12"/>
      </w:numPr>
      <w:spacing w:before="240"/>
      <w:outlineLvl w:val="3"/>
    </w:pPr>
    <w:rPr>
      <w:rFonts w:ascii="Calibri" w:hAnsi="Calibri"/>
      <w:b/>
      <w:bCs/>
      <w:sz w:val="28"/>
      <w:szCs w:val="28"/>
    </w:rPr>
  </w:style>
  <w:style w:type="paragraph" w:styleId="Ttulo5">
    <w:name w:val="heading 5"/>
    <w:basedOn w:val="Normal"/>
    <w:next w:val="Normal"/>
    <w:link w:val="Ttulo5Car"/>
    <w:unhideWhenUsed/>
    <w:qFormat/>
    <w:rsid w:val="00CA2305"/>
    <w:pPr>
      <w:numPr>
        <w:ilvl w:val="4"/>
        <w:numId w:val="12"/>
      </w:numPr>
      <w:spacing w:before="240"/>
      <w:outlineLvl w:val="4"/>
    </w:pPr>
    <w:rPr>
      <w:rFonts w:ascii="Calibri" w:hAnsi="Calibri"/>
      <w:b/>
      <w:bCs/>
      <w:i/>
      <w:iCs/>
      <w:sz w:val="26"/>
      <w:szCs w:val="26"/>
    </w:rPr>
  </w:style>
  <w:style w:type="paragraph" w:styleId="Ttulo6">
    <w:name w:val="heading 6"/>
    <w:basedOn w:val="Normal"/>
    <w:next w:val="Normal"/>
    <w:link w:val="Ttulo6Car"/>
    <w:unhideWhenUsed/>
    <w:qFormat/>
    <w:rsid w:val="002A0789"/>
    <w:pPr>
      <w:numPr>
        <w:ilvl w:val="5"/>
        <w:numId w:val="12"/>
      </w:numPr>
      <w:tabs>
        <w:tab w:val="num" w:pos="4320"/>
      </w:tabs>
      <w:spacing w:before="240"/>
      <w:ind w:left="4320" w:hanging="360"/>
      <w:outlineLvl w:val="5"/>
    </w:pPr>
    <w:rPr>
      <w:rFonts w:ascii="Calibri" w:hAnsi="Calibri"/>
      <w:b/>
      <w:bCs/>
      <w:sz w:val="22"/>
      <w:szCs w:val="22"/>
    </w:rPr>
  </w:style>
  <w:style w:type="paragraph" w:styleId="Ttulo7">
    <w:name w:val="heading 7"/>
    <w:basedOn w:val="Normal"/>
    <w:next w:val="Normal"/>
    <w:link w:val="Ttulo7Car"/>
    <w:unhideWhenUsed/>
    <w:qFormat/>
    <w:rsid w:val="002A0789"/>
    <w:pPr>
      <w:numPr>
        <w:ilvl w:val="6"/>
        <w:numId w:val="12"/>
      </w:numPr>
      <w:tabs>
        <w:tab w:val="num" w:pos="5040"/>
      </w:tabs>
      <w:spacing w:before="240"/>
      <w:ind w:left="5040" w:hanging="360"/>
      <w:outlineLvl w:val="6"/>
    </w:pPr>
    <w:rPr>
      <w:rFonts w:ascii="Calibri" w:hAnsi="Calibri"/>
    </w:rPr>
  </w:style>
  <w:style w:type="paragraph" w:styleId="Ttulo8">
    <w:name w:val="heading 8"/>
    <w:basedOn w:val="Normal"/>
    <w:next w:val="Normal"/>
    <w:link w:val="Ttulo8Car"/>
    <w:unhideWhenUsed/>
    <w:qFormat/>
    <w:rsid w:val="002A0789"/>
    <w:pPr>
      <w:numPr>
        <w:ilvl w:val="7"/>
        <w:numId w:val="12"/>
      </w:numPr>
      <w:tabs>
        <w:tab w:val="num" w:pos="5760"/>
      </w:tabs>
      <w:spacing w:before="240"/>
      <w:ind w:left="5760" w:hanging="360"/>
      <w:outlineLvl w:val="7"/>
    </w:pPr>
    <w:rPr>
      <w:rFonts w:ascii="Calibri" w:hAnsi="Calibri"/>
      <w:i/>
      <w:iCs/>
    </w:rPr>
  </w:style>
  <w:style w:type="paragraph" w:styleId="Ttulo9">
    <w:name w:val="heading 9"/>
    <w:basedOn w:val="Normal"/>
    <w:next w:val="Normal"/>
    <w:link w:val="Ttulo9Car"/>
    <w:unhideWhenUsed/>
    <w:qFormat/>
    <w:rsid w:val="002A0789"/>
    <w:pPr>
      <w:numPr>
        <w:ilvl w:val="8"/>
        <w:numId w:val="12"/>
      </w:numPr>
      <w:tabs>
        <w:tab w:val="num" w:pos="6480"/>
      </w:tabs>
      <w:spacing w:before="240"/>
      <w:ind w:left="6480" w:hanging="360"/>
      <w:outlineLvl w:val="8"/>
    </w:pPr>
    <w:rPr>
      <w:rFonts w:ascii="Cambria" w:hAnsi="Cambria"/>
      <w:sz w:val="22"/>
      <w:szCs w:val="22"/>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rsid w:val="00CA2305"/>
    <w:rPr>
      <w:rFonts w:ascii="Arial" w:hAnsi="Arial" w:eastAsia="Times New Roman" w:cs="Arial"/>
      <w:b/>
      <w:bCs/>
      <w:color w:val="000000"/>
      <w:kern w:val="32"/>
      <w:sz w:val="32"/>
      <w:szCs w:val="32"/>
      <w:lang w:eastAsia="es-ES"/>
      <w14:ligatures w14:val="none"/>
    </w:rPr>
  </w:style>
  <w:style w:type="character" w:styleId="Ttulo2Car" w:customStyle="1">
    <w:name w:val="Título 2 Car"/>
    <w:basedOn w:val="Fuentedeprrafopredeter"/>
    <w:link w:val="Ttulo2"/>
    <w:rsid w:val="00CA2305"/>
    <w:rPr>
      <w:rFonts w:ascii="Arial" w:hAnsi="Arial" w:eastAsia="Times New Roman" w:cs="Arial"/>
      <w:b/>
      <w:bCs/>
      <w:iCs/>
      <w:color w:val="009797"/>
      <w:kern w:val="0"/>
      <w:sz w:val="28"/>
      <w:szCs w:val="28"/>
      <w:lang w:eastAsia="es-ES"/>
      <w14:ligatures w14:val="none"/>
    </w:rPr>
  </w:style>
  <w:style w:type="character" w:styleId="Ttulo3Car" w:customStyle="1">
    <w:name w:val="Título 3 Car"/>
    <w:aliases w:val="título 3 Car"/>
    <w:basedOn w:val="Fuentedeprrafopredeter"/>
    <w:link w:val="Ttulo3"/>
    <w:rsid w:val="00CA2305"/>
    <w:rPr>
      <w:rFonts w:ascii="Arial" w:hAnsi="Arial" w:eastAsia="Times New Roman" w:cs="Arial"/>
      <w:b/>
      <w:bCs/>
      <w:color w:val="009797"/>
      <w:kern w:val="0"/>
      <w:lang w:eastAsia="es-ES"/>
      <w14:ligatures w14:val="none"/>
    </w:rPr>
  </w:style>
  <w:style w:type="character" w:styleId="Ttulo4Car" w:customStyle="1">
    <w:name w:val="Título 4 Car"/>
    <w:basedOn w:val="Fuentedeprrafopredeter"/>
    <w:link w:val="Ttulo4"/>
    <w:rsid w:val="00CA2305"/>
    <w:rPr>
      <w:rFonts w:ascii="Calibri" w:hAnsi="Calibri" w:eastAsia="Times New Roman" w:cs="Times New Roman"/>
      <w:b/>
      <w:bCs/>
      <w:kern w:val="0"/>
      <w:sz w:val="28"/>
      <w:szCs w:val="28"/>
      <w:lang w:eastAsia="es-ES"/>
      <w14:ligatures w14:val="none"/>
    </w:rPr>
  </w:style>
  <w:style w:type="character" w:styleId="Ttulo5Car" w:customStyle="1">
    <w:name w:val="Título 5 Car"/>
    <w:basedOn w:val="Fuentedeprrafopredeter"/>
    <w:link w:val="Ttulo5"/>
    <w:rsid w:val="00CA2305"/>
    <w:rPr>
      <w:rFonts w:ascii="Calibri" w:hAnsi="Calibri" w:eastAsia="Times New Roman" w:cs="Times New Roman"/>
      <w:b/>
      <w:bCs/>
      <w:i/>
      <w:iCs/>
      <w:kern w:val="0"/>
      <w:sz w:val="26"/>
      <w:szCs w:val="26"/>
      <w:lang w:eastAsia="es-ES"/>
      <w14:ligatures w14:val="none"/>
    </w:rPr>
  </w:style>
  <w:style w:type="character" w:styleId="Ttulo6Car" w:customStyle="1">
    <w:name w:val="Título 6 Car"/>
    <w:basedOn w:val="Fuentedeprrafopredeter"/>
    <w:link w:val="Ttulo6"/>
    <w:rsid w:val="00CA2305"/>
    <w:rPr>
      <w:rFonts w:ascii="Calibri" w:hAnsi="Calibri" w:eastAsia="Times New Roman" w:cs="Times New Roman"/>
      <w:b/>
      <w:bCs/>
      <w:kern w:val="0"/>
      <w:lang w:eastAsia="es-ES"/>
      <w14:ligatures w14:val="none"/>
    </w:rPr>
  </w:style>
  <w:style w:type="character" w:styleId="Ttulo7Car" w:customStyle="1">
    <w:name w:val="Título 7 Car"/>
    <w:basedOn w:val="Fuentedeprrafopredeter"/>
    <w:link w:val="Ttulo7"/>
    <w:rsid w:val="00CA2305"/>
    <w:rPr>
      <w:rFonts w:ascii="Calibri" w:hAnsi="Calibri" w:eastAsia="Times New Roman" w:cs="Times New Roman"/>
      <w:kern w:val="0"/>
      <w:sz w:val="20"/>
      <w:szCs w:val="24"/>
      <w:lang w:eastAsia="es-ES"/>
      <w14:ligatures w14:val="none"/>
    </w:rPr>
  </w:style>
  <w:style w:type="character" w:styleId="Ttulo8Car" w:customStyle="1">
    <w:name w:val="Título 8 Car"/>
    <w:basedOn w:val="Fuentedeprrafopredeter"/>
    <w:link w:val="Ttulo8"/>
    <w:rsid w:val="00CA2305"/>
    <w:rPr>
      <w:rFonts w:ascii="Calibri" w:hAnsi="Calibri" w:eastAsia="Times New Roman" w:cs="Times New Roman"/>
      <w:i/>
      <w:iCs/>
      <w:kern w:val="0"/>
      <w:sz w:val="20"/>
      <w:szCs w:val="24"/>
      <w:lang w:eastAsia="es-ES"/>
      <w14:ligatures w14:val="none"/>
    </w:rPr>
  </w:style>
  <w:style w:type="character" w:styleId="Ttulo9Car" w:customStyle="1">
    <w:name w:val="Título 9 Car"/>
    <w:basedOn w:val="Fuentedeprrafopredeter"/>
    <w:link w:val="Ttulo9"/>
    <w:rsid w:val="00CA2305"/>
    <w:rPr>
      <w:rFonts w:ascii="Cambria" w:hAnsi="Cambria" w:eastAsia="Times New Roman" w:cs="Times New Roman"/>
      <w:kern w:val="0"/>
      <w:lang w:eastAsia="es-ES"/>
      <w14:ligatures w14:val="none"/>
    </w:rPr>
  </w:style>
  <w:style w:type="paragraph" w:styleId="Encabezado">
    <w:name w:val="header"/>
    <w:basedOn w:val="Normal"/>
    <w:link w:val="EncabezadoCar"/>
    <w:rsid w:val="00CA2305"/>
    <w:pPr>
      <w:tabs>
        <w:tab w:val="center" w:pos="4252"/>
        <w:tab w:val="right" w:pos="8504"/>
      </w:tabs>
    </w:pPr>
  </w:style>
  <w:style w:type="character" w:styleId="EncabezadoCar" w:customStyle="1">
    <w:name w:val="Encabezado Car"/>
    <w:basedOn w:val="Fuentedeprrafopredeter"/>
    <w:link w:val="Encabezado"/>
    <w:rsid w:val="00CA2305"/>
    <w:rPr>
      <w:rFonts w:ascii="Arial" w:hAnsi="Arial" w:eastAsia="Times New Roman" w:cs="Times New Roman"/>
      <w:kern w:val="0"/>
      <w:sz w:val="20"/>
      <w:szCs w:val="24"/>
      <w:lang w:eastAsia="es-ES"/>
      <w14:ligatures w14:val="none"/>
    </w:rPr>
  </w:style>
  <w:style w:type="paragraph" w:styleId="Piedepgina">
    <w:name w:val="footer"/>
    <w:basedOn w:val="Normal"/>
    <w:link w:val="PiedepginaCar"/>
    <w:rsid w:val="00CA2305"/>
    <w:pPr>
      <w:tabs>
        <w:tab w:val="left" w:pos="0"/>
      </w:tabs>
      <w:spacing w:before="0" w:after="0"/>
    </w:pPr>
    <w:rPr>
      <w:rFonts w:ascii="Arial Narrow" w:hAnsi="Arial Narrow"/>
      <w:color w:val="009797"/>
      <w:sz w:val="18"/>
    </w:rPr>
  </w:style>
  <w:style w:type="character" w:styleId="PiedepginaCar" w:customStyle="1">
    <w:name w:val="Pie de página Car"/>
    <w:basedOn w:val="Fuentedeprrafopredeter"/>
    <w:link w:val="Piedepgina"/>
    <w:rsid w:val="00CA2305"/>
    <w:rPr>
      <w:rFonts w:ascii="Arial Narrow" w:hAnsi="Arial Narrow" w:eastAsia="Times New Roman" w:cs="Times New Roman"/>
      <w:color w:val="009797"/>
      <w:kern w:val="0"/>
      <w:sz w:val="18"/>
      <w:szCs w:val="24"/>
      <w:lang w:eastAsia="es-ES"/>
      <w14:ligatures w14:val="none"/>
    </w:rPr>
  </w:style>
  <w:style w:type="paragraph" w:styleId="Textodeglobo">
    <w:name w:val="Balloon Text"/>
    <w:basedOn w:val="Normal"/>
    <w:link w:val="TextodegloboCar"/>
    <w:semiHidden/>
    <w:rsid w:val="00CA2305"/>
    <w:rPr>
      <w:rFonts w:ascii="Tahoma" w:hAnsi="Tahoma" w:cs="Tahoma"/>
      <w:sz w:val="16"/>
      <w:szCs w:val="16"/>
    </w:rPr>
  </w:style>
  <w:style w:type="character" w:styleId="TextodegloboCar" w:customStyle="1">
    <w:name w:val="Texto de globo Car"/>
    <w:basedOn w:val="Fuentedeprrafopredeter"/>
    <w:link w:val="Textodeglobo"/>
    <w:semiHidden/>
    <w:rsid w:val="00CA2305"/>
    <w:rPr>
      <w:rFonts w:ascii="Tahoma" w:hAnsi="Tahoma" w:eastAsia="Times New Roman" w:cs="Tahoma"/>
      <w:kern w:val="0"/>
      <w:sz w:val="16"/>
      <w:szCs w:val="16"/>
      <w:lang w:eastAsia="es-ES"/>
      <w14:ligatures w14:val="none"/>
    </w:rPr>
  </w:style>
  <w:style w:type="paragraph" w:styleId="Prrafodelista">
    <w:name w:val="List Paragraph"/>
    <w:aliases w:val="List,Lista sin Numerar,N1 -lista,Párrafo Numerado,Párrafo antic,TOC style,lp1,Viñetas (Inicio Parrafo),Listenabsatz,Llista Nivell1,Lista de nivel 1,Bullet Roadmap,Texto documento,Lista - Párrafo,Table of contents numbered,List bullet 1"/>
    <w:basedOn w:val="Normal"/>
    <w:link w:val="PrrafodelistaCar"/>
    <w:uiPriority w:val="34"/>
    <w:qFormat/>
    <w:rsid w:val="00CA2305"/>
    <w:pPr>
      <w:ind w:left="720"/>
      <w:contextualSpacing/>
    </w:pPr>
  </w:style>
  <w:style w:type="table" w:styleId="Tablaconcuadrcula">
    <w:name w:val="Table Grid"/>
    <w:basedOn w:val="Tablanormal"/>
    <w:rsid w:val="00CA2305"/>
    <w:pPr>
      <w:spacing w:before="60" w:after="60" w:line="240" w:lineRule="auto"/>
    </w:pPr>
    <w:rPr>
      <w:rFonts w:ascii="Arial Narrow" w:hAnsi="Arial Narrow" w:eastAsia="Times New Roman" w:cs="Times New Roman"/>
      <w:kern w:val="0"/>
      <w:sz w:val="20"/>
      <w:szCs w:val="20"/>
      <w:lang w:eastAsia="es-E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ipervnculo">
    <w:name w:val="Hyperlink"/>
    <w:uiPriority w:val="99"/>
    <w:rsid w:val="00CA2305"/>
    <w:rPr>
      <w:rFonts w:ascii="Arial" w:hAnsi="Arial"/>
      <w:color w:val="009797"/>
      <w:u w:val="single"/>
    </w:rPr>
  </w:style>
  <w:style w:type="numbering" w:styleId="EstiloConvietasSymbolsmboloIzquierda063cmSangraf" w:customStyle="1">
    <w:name w:val="Estilo Con viñetas Symbol (símbolo) Izquierda:  063 cm Sangría f..."/>
    <w:basedOn w:val="Sinlista"/>
    <w:rsid w:val="00CA2305"/>
    <w:pPr>
      <w:numPr>
        <w:numId w:val="3"/>
      </w:numPr>
    </w:pPr>
  </w:style>
  <w:style w:type="numbering" w:styleId="EstiloEsquemanumeradoWingdingssmboloIzquierda063cmS" w:customStyle="1">
    <w:name w:val="Estilo Esquema numerado Wingdings (símbolo) Izquierda:  063 cm S..."/>
    <w:basedOn w:val="Sinlista"/>
    <w:rsid w:val="00CA2305"/>
    <w:pPr>
      <w:numPr>
        <w:numId w:val="4"/>
      </w:numPr>
    </w:pPr>
  </w:style>
  <w:style w:type="numbering" w:styleId="EstiloEsquemanumeradoWingdingssmboloIzquierda063cmS1" w:customStyle="1">
    <w:name w:val="Estilo Esquema numerado Wingdings (símbolo) Izquierda:  063 cm S...1"/>
    <w:basedOn w:val="Sinlista"/>
    <w:rsid w:val="00CA2305"/>
    <w:pPr>
      <w:numPr>
        <w:numId w:val="5"/>
      </w:numPr>
    </w:pPr>
  </w:style>
  <w:style w:type="numbering" w:styleId="EstiloEsquemanumeradoWingdingssmboloIzquierda063cmS2" w:customStyle="1">
    <w:name w:val="Estilo Esquema numerado Wingdings (símbolo) Izquierda:  063 cm S...2"/>
    <w:basedOn w:val="Sinlista"/>
    <w:rsid w:val="00CA2305"/>
    <w:pPr>
      <w:numPr>
        <w:numId w:val="6"/>
      </w:numPr>
    </w:pPr>
  </w:style>
  <w:style w:type="numbering" w:styleId="EstiloEsquemanumeradoWingdingssmboloIzquierda063cmS3" w:customStyle="1">
    <w:name w:val="Estilo Esquema numerado Wingdings (símbolo) Izquierda:  063 cm S...3"/>
    <w:basedOn w:val="Sinlista"/>
    <w:rsid w:val="00CA2305"/>
    <w:pPr>
      <w:numPr>
        <w:numId w:val="7"/>
      </w:numPr>
    </w:pPr>
  </w:style>
  <w:style w:type="numbering" w:styleId="EstiloEsquemanumeradoWingdingssmboloIzquierda063cmS4" w:customStyle="1">
    <w:name w:val="Estilo Esquema numerado Wingdings (símbolo) Izquierda:  063 cm S...4"/>
    <w:basedOn w:val="Sinlista"/>
    <w:rsid w:val="00CA2305"/>
    <w:pPr>
      <w:numPr>
        <w:numId w:val="8"/>
      </w:numPr>
    </w:pPr>
  </w:style>
  <w:style w:type="numbering" w:styleId="EstiloEsquemanumeradoWingdingssmbolo8ptoColorpersonali" w:customStyle="1">
    <w:name w:val="Estilo Esquema numerado Wingdings (símbolo) 8 pto Color personali..."/>
    <w:basedOn w:val="Sinlista"/>
    <w:rsid w:val="00CA2305"/>
    <w:pPr>
      <w:numPr>
        <w:numId w:val="9"/>
      </w:numPr>
    </w:pPr>
  </w:style>
  <w:style w:type="numbering" w:styleId="EstiloEsquemanumeradoWingdingssmbolo8ptoColorpersonali1" w:customStyle="1">
    <w:name w:val="Estilo Esquema numerado Wingdings (símbolo) 8 pto Color personali...1"/>
    <w:basedOn w:val="Sinlista"/>
    <w:rsid w:val="00CA2305"/>
    <w:pPr>
      <w:numPr>
        <w:numId w:val="10"/>
      </w:numPr>
    </w:pPr>
  </w:style>
  <w:style w:type="paragraph" w:styleId="Sinespaciado">
    <w:name w:val="No Spacing"/>
    <w:link w:val="SinespaciadoCar"/>
    <w:uiPriority w:val="1"/>
    <w:qFormat/>
    <w:rsid w:val="00CA2305"/>
    <w:pPr>
      <w:spacing w:after="0" w:line="240" w:lineRule="auto"/>
    </w:pPr>
    <w:rPr>
      <w:rFonts w:ascii="Calibri" w:hAnsi="Calibri" w:eastAsia="Times New Roman" w:cs="Times New Roman"/>
      <w:kern w:val="0"/>
      <w14:ligatures w14:val="none"/>
    </w:rPr>
  </w:style>
  <w:style w:type="character" w:styleId="SinespaciadoCar" w:customStyle="1">
    <w:name w:val="Sin espaciado Car"/>
    <w:link w:val="Sinespaciado"/>
    <w:uiPriority w:val="1"/>
    <w:rsid w:val="00CA2305"/>
    <w:rPr>
      <w:rFonts w:ascii="Calibri" w:hAnsi="Calibri" w:eastAsia="Times New Roman" w:cs="Times New Roman"/>
      <w:kern w:val="0"/>
      <w14:ligatures w14:val="none"/>
    </w:rPr>
  </w:style>
  <w:style w:type="paragraph" w:styleId="ndice" w:customStyle="1">
    <w:name w:val="Índice"/>
    <w:basedOn w:val="Normal"/>
    <w:next w:val="Normal"/>
    <w:qFormat/>
    <w:rsid w:val="00CA2305"/>
    <w:pPr>
      <w:pageBreakBefore/>
      <w:spacing w:before="360"/>
    </w:pPr>
    <w:rPr>
      <w:rFonts w:ascii="Arial Narrow" w:hAnsi="Arial Narrow"/>
      <w:b/>
      <w:color w:val="009797"/>
      <w:sz w:val="32"/>
      <w:lang w:val="es-ES_tradnl"/>
    </w:rPr>
  </w:style>
  <w:style w:type="paragraph" w:styleId="TDC1">
    <w:name w:val="toc 1"/>
    <w:basedOn w:val="Normal"/>
    <w:next w:val="Normal"/>
    <w:uiPriority w:val="39"/>
    <w:rsid w:val="6420233E"/>
    <w:rPr>
      <w:b/>
      <w:bCs/>
    </w:rPr>
  </w:style>
  <w:style w:type="paragraph" w:styleId="TDC2">
    <w:name w:val="toc 2"/>
    <w:basedOn w:val="Normal"/>
    <w:next w:val="Normal"/>
    <w:autoRedefine/>
    <w:uiPriority w:val="39"/>
    <w:rsid w:val="00CA2305"/>
    <w:pPr>
      <w:spacing w:before="60" w:after="60"/>
      <w:ind w:left="442"/>
    </w:pPr>
    <w:rPr>
      <w:rFonts w:ascii="Arial Narrow" w:hAnsi="Arial Narrow"/>
    </w:rPr>
  </w:style>
  <w:style w:type="paragraph" w:styleId="Cabeceradetabla" w:customStyle="1">
    <w:name w:val="Cabecera de tabla"/>
    <w:qFormat/>
    <w:rsid w:val="00CA2305"/>
    <w:pPr>
      <w:spacing w:before="60" w:after="60" w:line="240" w:lineRule="auto"/>
    </w:pPr>
    <w:rPr>
      <w:rFonts w:ascii="Arial Narrow" w:hAnsi="Arial Narrow" w:eastAsia="Times New Roman" w:cs="Times New Roman"/>
      <w:b/>
      <w:kern w:val="0"/>
      <w:sz w:val="20"/>
      <w:szCs w:val="24"/>
      <w:lang w:val="es-ES_tradnl" w:eastAsia="es-ES"/>
      <w14:ligatures w14:val="none"/>
    </w:rPr>
  </w:style>
  <w:style w:type="paragraph" w:styleId="Tabla" w:customStyle="1">
    <w:name w:val="Tabla"/>
    <w:link w:val="TablaCar"/>
    <w:qFormat/>
    <w:rsid w:val="00CA2305"/>
    <w:pPr>
      <w:spacing w:before="40" w:after="40" w:line="240" w:lineRule="auto"/>
      <w:contextualSpacing/>
    </w:pPr>
    <w:rPr>
      <w:rFonts w:ascii="Arial Narrow" w:hAnsi="Arial Narrow" w:eastAsia="Times New Roman" w:cs="Times New Roman"/>
      <w:kern w:val="0"/>
      <w:sz w:val="20"/>
      <w:szCs w:val="24"/>
      <w:lang w:val="es-ES_tradnl" w:eastAsia="es-ES"/>
      <w14:ligatures w14:val="none"/>
    </w:rPr>
  </w:style>
  <w:style w:type="paragraph" w:styleId="Ttulodeportada" w:customStyle="1">
    <w:name w:val="Título de portada"/>
    <w:basedOn w:val="Normal"/>
    <w:next w:val="Asuntodeportada"/>
    <w:qFormat/>
    <w:rsid w:val="00CA2305"/>
    <w:pPr>
      <w:tabs>
        <w:tab w:val="left" w:pos="2220"/>
      </w:tabs>
    </w:pPr>
    <w:rPr>
      <w:rFonts w:ascii="Arial Narrow" w:hAnsi="Arial Narrow"/>
      <w:b/>
      <w:sz w:val="56"/>
      <w:szCs w:val="56"/>
      <w:lang w:val="es-ES_tradnl"/>
    </w:rPr>
  </w:style>
  <w:style w:type="paragraph" w:styleId="Asuntodeportada" w:customStyle="1">
    <w:name w:val="Asunto de portada"/>
    <w:basedOn w:val="Normal"/>
    <w:next w:val="Normal"/>
    <w:qFormat/>
    <w:rsid w:val="00CA2305"/>
    <w:pPr>
      <w:tabs>
        <w:tab w:val="left" w:pos="2220"/>
      </w:tabs>
      <w:spacing w:after="240"/>
    </w:pPr>
    <w:rPr>
      <w:sz w:val="28"/>
      <w:lang w:val="es-ES_tradnl"/>
    </w:rPr>
  </w:style>
  <w:style w:type="paragraph" w:styleId="portada" w:customStyle="1">
    <w:name w:val="portada"/>
    <w:basedOn w:val="Normal"/>
    <w:qFormat/>
    <w:rsid w:val="00CA2305"/>
    <w:pPr>
      <w:tabs>
        <w:tab w:val="left" w:pos="2220"/>
      </w:tabs>
    </w:pPr>
    <w:rPr>
      <w:rFonts w:cs="Arial"/>
      <w:lang w:val="es-ES_tradnl"/>
    </w:rPr>
  </w:style>
  <w:style w:type="paragraph" w:styleId="Cuadrodenmerodepgina" w:customStyle="1">
    <w:name w:val="Cuadro de número de página"/>
    <w:basedOn w:val="Normal"/>
    <w:qFormat/>
    <w:rsid w:val="00CA2305"/>
    <w:pPr>
      <w:framePr w:h="979" w:wrap="around" w:hAnchor="margin" w:vAnchor="page" w:xAlign="right" w:y="15841" w:hRule="exact"/>
    </w:pPr>
    <w:rPr>
      <w:rFonts w:ascii="Arial Narrow" w:hAnsi="Arial Narrow"/>
      <w:b/>
      <w:bCs/>
      <w:color w:val="009797"/>
    </w:rPr>
  </w:style>
  <w:style w:type="paragraph" w:styleId="Cabecera" w:customStyle="1">
    <w:name w:val="Cabecera"/>
    <w:basedOn w:val="ndice"/>
    <w:qFormat/>
    <w:rsid w:val="00CA2305"/>
    <w:pPr>
      <w:pageBreakBefore w:val="0"/>
    </w:pPr>
  </w:style>
  <w:style w:type="paragraph" w:styleId="Declaracin" w:customStyle="1">
    <w:name w:val="Declaración"/>
    <w:basedOn w:val="Normal"/>
    <w:qFormat/>
    <w:rsid w:val="00CA2305"/>
    <w:pPr>
      <w:pageBreakBefore/>
      <w:spacing w:before="480" w:after="480"/>
    </w:pPr>
    <w:rPr>
      <w:rFonts w:cs="Arial"/>
      <w:b/>
      <w:sz w:val="18"/>
      <w:szCs w:val="18"/>
    </w:rPr>
  </w:style>
  <w:style w:type="paragraph" w:styleId="Estado" w:customStyle="1">
    <w:name w:val="Estado"/>
    <w:basedOn w:val="Normal"/>
    <w:qFormat/>
    <w:rsid w:val="00CA2305"/>
    <w:rPr>
      <w:b/>
      <w:color w:val="009797"/>
      <w:sz w:val="40"/>
      <w:szCs w:val="40"/>
      <w:lang w:val="es-ES_tradnl"/>
    </w:rPr>
  </w:style>
  <w:style w:type="paragraph" w:styleId="Notadecabecera" w:customStyle="1">
    <w:name w:val="Nota de cabecera"/>
    <w:basedOn w:val="Normal"/>
    <w:qFormat/>
    <w:rsid w:val="00CA2305"/>
    <w:pPr>
      <w:framePr w:w="5670" w:h="403" w:hSpace="170" w:wrap="around" w:hAnchor="margin" w:vAnchor="page" w:y="795" w:hRule="exact"/>
      <w:shd w:val="solid" w:color="FFFFFF" w:fill="FFFFFF"/>
    </w:pPr>
    <w:rPr>
      <w:b/>
      <w:bCs/>
      <w:color w:val="009797"/>
    </w:rPr>
  </w:style>
  <w:style w:type="paragraph" w:styleId="Clavedeseccin" w:customStyle="1">
    <w:name w:val="Clave de sección"/>
    <w:basedOn w:val="Normal"/>
    <w:qFormat/>
    <w:rsid w:val="00CA2305"/>
    <w:pPr>
      <w:spacing w:before="0" w:after="0"/>
    </w:pPr>
    <w:rPr>
      <w:sz w:val="16"/>
      <w:szCs w:val="16"/>
      <w:lang w:val="es-ES_tradnl"/>
    </w:rPr>
  </w:style>
  <w:style w:type="paragraph" w:styleId="Listaconvieta" w:customStyle="1">
    <w:name w:val="Lista con viñeta"/>
    <w:basedOn w:val="Prrafodelista"/>
    <w:qFormat/>
    <w:rsid w:val="002A0789"/>
    <w:pPr>
      <w:numPr>
        <w:numId w:val="11"/>
      </w:numPr>
      <w:tabs>
        <w:tab w:val="num" w:pos="2061"/>
      </w:tabs>
      <w:ind w:left="2061"/>
    </w:pPr>
    <w:rPr>
      <w:lang w:val="es-ES_tradnl"/>
    </w:rPr>
  </w:style>
  <w:style w:type="paragraph" w:styleId="Listaconvieta2" w:customStyle="1">
    <w:name w:val="Lista con viñeta 2"/>
    <w:basedOn w:val="Prrafodelista"/>
    <w:qFormat/>
    <w:rsid w:val="002A0789"/>
    <w:pPr>
      <w:numPr>
        <w:ilvl w:val="1"/>
        <w:numId w:val="11"/>
      </w:numPr>
      <w:tabs>
        <w:tab w:val="num" w:pos="2781"/>
      </w:tabs>
      <w:ind w:left="2781"/>
    </w:pPr>
    <w:rPr>
      <w:lang w:val="es-ES_tradnl"/>
    </w:rPr>
  </w:style>
  <w:style w:type="paragraph" w:styleId="Imgen" w:customStyle="1">
    <w:name w:val="Imágen"/>
    <w:basedOn w:val="Normal"/>
    <w:qFormat/>
    <w:rsid w:val="00CA2305"/>
    <w:pPr>
      <w:keepNext/>
      <w:spacing w:before="240" w:after="240"/>
      <w:jc w:val="center"/>
    </w:pPr>
  </w:style>
  <w:style w:type="character" w:styleId="Hipervnculovisitado">
    <w:name w:val="FollowedHyperlink"/>
    <w:rsid w:val="00CA2305"/>
    <w:rPr>
      <w:color w:val="009797"/>
      <w:u w:val="single"/>
    </w:rPr>
  </w:style>
  <w:style w:type="paragraph" w:styleId="Texto" w:customStyle="1">
    <w:name w:val="Texto"/>
    <w:basedOn w:val="Normal"/>
    <w:link w:val="TextoCar"/>
    <w:qFormat/>
    <w:rsid w:val="00CA2305"/>
    <w:pPr>
      <w:jc w:val="left"/>
    </w:pPr>
    <w:rPr>
      <w:szCs w:val="20"/>
      <w:lang w:eastAsia="es-ES_tradnl"/>
    </w:rPr>
  </w:style>
  <w:style w:type="character" w:styleId="TextoCar" w:customStyle="1">
    <w:name w:val="Texto Car"/>
    <w:link w:val="Texto"/>
    <w:rsid w:val="00CA2305"/>
    <w:rPr>
      <w:rFonts w:ascii="Arial" w:hAnsi="Arial" w:eastAsia="Times New Roman" w:cs="Times New Roman"/>
      <w:kern w:val="0"/>
      <w:sz w:val="20"/>
      <w:szCs w:val="20"/>
      <w:lang w:eastAsia="es-ES_tradnl"/>
      <w14:ligatures w14:val="none"/>
    </w:rPr>
  </w:style>
  <w:style w:type="character" w:styleId="TablaCar" w:customStyle="1">
    <w:name w:val="Tabla Car"/>
    <w:link w:val="Tabla"/>
    <w:rsid w:val="00CA2305"/>
    <w:rPr>
      <w:rFonts w:ascii="Arial Narrow" w:hAnsi="Arial Narrow" w:eastAsia="Times New Roman" w:cs="Times New Roman"/>
      <w:kern w:val="0"/>
      <w:sz w:val="20"/>
      <w:szCs w:val="24"/>
      <w:lang w:val="es-ES_tradnl" w:eastAsia="es-ES"/>
      <w14:ligatures w14:val="none"/>
    </w:rPr>
  </w:style>
  <w:style w:type="paragraph" w:styleId="Textonotapie">
    <w:name w:val="footnote text"/>
    <w:basedOn w:val="Normal"/>
    <w:link w:val="TextonotapieCar"/>
    <w:rsid w:val="00CA2305"/>
    <w:rPr>
      <w:rFonts w:ascii="Arial Narrow" w:hAnsi="Arial Narrow"/>
      <w:sz w:val="16"/>
      <w:szCs w:val="20"/>
    </w:rPr>
  </w:style>
  <w:style w:type="character" w:styleId="TextonotapieCar" w:customStyle="1">
    <w:name w:val="Texto nota pie Car"/>
    <w:basedOn w:val="Fuentedeprrafopredeter"/>
    <w:link w:val="Textonotapie"/>
    <w:rsid w:val="00CA2305"/>
    <w:rPr>
      <w:rFonts w:ascii="Arial Narrow" w:hAnsi="Arial Narrow" w:eastAsia="Times New Roman" w:cs="Times New Roman"/>
      <w:kern w:val="0"/>
      <w:sz w:val="16"/>
      <w:szCs w:val="20"/>
      <w:lang w:eastAsia="es-ES"/>
      <w14:ligatures w14:val="none"/>
    </w:rPr>
  </w:style>
  <w:style w:type="character" w:styleId="Refdenotaalpie">
    <w:name w:val="footnote reference"/>
    <w:rsid w:val="00CA2305"/>
    <w:rPr>
      <w:vertAlign w:val="superscript"/>
    </w:rPr>
  </w:style>
  <w:style w:type="paragraph" w:styleId="NormalWeb">
    <w:name w:val="Normal (Web)"/>
    <w:basedOn w:val="Normal"/>
    <w:uiPriority w:val="99"/>
    <w:unhideWhenUsed/>
    <w:rsid w:val="00CA2305"/>
    <w:pPr>
      <w:spacing w:before="100" w:beforeAutospacing="1" w:after="100" w:afterAutospacing="1"/>
      <w:jc w:val="left"/>
    </w:pPr>
    <w:rPr>
      <w:rFonts w:ascii="Times New Roman" w:hAnsi="Times New Roman"/>
      <w:sz w:val="24"/>
    </w:rPr>
  </w:style>
  <w:style w:type="character" w:styleId="Textoennegrita">
    <w:name w:val="Strong"/>
    <w:basedOn w:val="Fuentedeprrafopredeter"/>
    <w:uiPriority w:val="22"/>
    <w:qFormat/>
    <w:rsid w:val="00CA2305"/>
    <w:rPr>
      <w:b/>
      <w:bCs/>
    </w:rPr>
  </w:style>
  <w:style w:type="character" w:styleId="mw-headline" w:customStyle="1">
    <w:name w:val="mw-headline"/>
    <w:basedOn w:val="Fuentedeprrafopredeter"/>
    <w:rsid w:val="00CA2305"/>
  </w:style>
  <w:style w:type="paragraph" w:styleId="Titulo4" w:customStyle="1">
    <w:name w:val="Titulo 4"/>
    <w:basedOn w:val="Ttulo4"/>
    <w:link w:val="Titulo4Car"/>
    <w:qFormat/>
    <w:rsid w:val="00CA2305"/>
    <w:rPr>
      <w:rFonts w:ascii="Arial" w:hAnsi="Arial" w:cs="Arial"/>
      <w:color w:val="009797"/>
      <w:sz w:val="20"/>
      <w:szCs w:val="26"/>
    </w:rPr>
  </w:style>
  <w:style w:type="character" w:styleId="Textodelmarcadordeposicin">
    <w:name w:val="Placeholder Text"/>
    <w:basedOn w:val="Fuentedeprrafopredeter"/>
    <w:uiPriority w:val="99"/>
    <w:semiHidden/>
    <w:rsid w:val="00CA2305"/>
    <w:rPr>
      <w:color w:val="808080"/>
    </w:rPr>
  </w:style>
  <w:style w:type="character" w:styleId="Titulo4Car" w:customStyle="1">
    <w:name w:val="Titulo 4 Car"/>
    <w:basedOn w:val="Ttulo4Car"/>
    <w:link w:val="Titulo4"/>
    <w:rsid w:val="00CA2305"/>
    <w:rPr>
      <w:rFonts w:ascii="Arial" w:hAnsi="Arial" w:eastAsia="Times New Roman" w:cs="Arial"/>
      <w:b/>
      <w:bCs/>
      <w:color w:val="009797"/>
      <w:kern w:val="0"/>
      <w:sz w:val="20"/>
      <w:szCs w:val="26"/>
      <w:lang w:eastAsia="es-ES"/>
      <w14:ligatures w14:val="none"/>
    </w:rPr>
  </w:style>
  <w:style w:type="character" w:styleId="highlight" w:customStyle="1">
    <w:name w:val="highlight"/>
    <w:basedOn w:val="Fuentedeprrafopredeter"/>
    <w:rsid w:val="00CA2305"/>
  </w:style>
  <w:style w:type="character" w:styleId="nfasis">
    <w:name w:val="Emphasis"/>
    <w:basedOn w:val="Fuentedeprrafopredeter"/>
    <w:uiPriority w:val="20"/>
    <w:qFormat/>
    <w:rsid w:val="00CA2305"/>
    <w:rPr>
      <w:i/>
      <w:iCs/>
    </w:rPr>
  </w:style>
  <w:style w:type="paragraph" w:styleId="frontsubtitle" w:customStyle="1">
    <w:name w:val="front subtitle"/>
    <w:rsid w:val="00CA2305"/>
    <w:pPr>
      <w:keepNext/>
      <w:keepLines/>
      <w:widowControl w:val="0"/>
      <w:autoSpaceDE w:val="0"/>
      <w:autoSpaceDN w:val="0"/>
      <w:adjustRightInd w:val="0"/>
      <w:spacing w:after="0" w:line="240" w:lineRule="auto"/>
      <w:jc w:val="center"/>
    </w:pPr>
    <w:rPr>
      <w:rFonts w:ascii="Arial" w:hAnsi="Arial" w:cs="Arial" w:eastAsiaTheme="minorEastAsia"/>
      <w:kern w:val="0"/>
      <w:sz w:val="28"/>
      <w:szCs w:val="28"/>
      <w:lang w:eastAsia="es-ES"/>
      <w14:ligatures w14:val="none"/>
    </w:rPr>
  </w:style>
  <w:style w:type="paragraph" w:styleId="TDC3">
    <w:name w:val="toc 3"/>
    <w:basedOn w:val="Normal"/>
    <w:next w:val="Normal"/>
    <w:uiPriority w:val="39"/>
    <w:rsid w:val="6420233E"/>
    <w:pPr>
      <w:spacing w:after="100"/>
      <w:ind w:left="1320"/>
    </w:pPr>
  </w:style>
  <w:style w:type="paragraph" w:styleId="Descripcin">
    <w:name w:val="caption"/>
    <w:basedOn w:val="Normal"/>
    <w:next w:val="Normal"/>
    <w:unhideWhenUsed/>
    <w:qFormat/>
    <w:rsid w:val="00CA2305"/>
    <w:pPr>
      <w:spacing w:before="0" w:after="200"/>
    </w:pPr>
    <w:rPr>
      <w:b/>
      <w:bCs/>
      <w:color w:val="4472C4" w:themeColor="accent1"/>
      <w:sz w:val="18"/>
      <w:szCs w:val="18"/>
    </w:rPr>
  </w:style>
  <w:style w:type="paragraph" w:styleId="Borradorprimeracabece" w:customStyle="1">
    <w:name w:val="Borrador primera cabece"/>
    <w:basedOn w:val="Ttulo1"/>
    <w:rsid w:val="00CA2305"/>
    <w:pPr>
      <w:keepLines/>
      <w:numPr>
        <w:numId w:val="0"/>
      </w:numPr>
      <w:pBdr>
        <w:bottom w:val="single" w:color="auto" w:sz="6" w:space="1"/>
      </w:pBdr>
      <w:spacing w:after="480"/>
      <w:ind w:left="1701" w:hanging="1701"/>
      <w:jc w:val="right"/>
      <w:outlineLvl w:val="9"/>
    </w:pPr>
    <w:rPr>
      <w:rFonts w:ascii="Helv" w:hAnsi="Helv" w:cs="Times New Roman"/>
      <w:bCs w:val="0"/>
      <w:color w:val="auto"/>
      <w:kern w:val="0"/>
      <w:sz w:val="36"/>
      <w:szCs w:val="20"/>
      <w:lang w:val="es-ES_tradnl" w:eastAsia="en-US"/>
    </w:rPr>
  </w:style>
  <w:style w:type="paragraph" w:styleId="frontaddress" w:customStyle="1">
    <w:name w:val="front address"/>
    <w:rsid w:val="00CA2305"/>
    <w:pPr>
      <w:keepNext/>
      <w:keepLines/>
      <w:framePr w:w="3520" w:vSpace="11900" w:hSpace="11900" w:wrap="auto" w:hAnchor="page" w:vAnchor="page" w:xAlign="center" w:y="11902"/>
      <w:spacing w:after="0" w:line="240" w:lineRule="auto"/>
      <w:jc w:val="center"/>
    </w:pPr>
    <w:rPr>
      <w:rFonts w:ascii="Arial" w:hAnsi="Arial" w:eastAsia="Times New Roman" w:cs="Times New Roman"/>
      <w:kern w:val="0"/>
      <w:sz w:val="18"/>
      <w:szCs w:val="20"/>
      <w:lang w:val="es-ES_tradnl"/>
      <w14:ligatures w14:val="none"/>
    </w:rPr>
  </w:style>
  <w:style w:type="paragraph" w:styleId="frontcopyright" w:customStyle="1">
    <w:name w:val="front copyright"/>
    <w:rsid w:val="00CA2305"/>
    <w:pPr>
      <w:keepNext/>
      <w:keepLines/>
      <w:framePr w:vSpace="13320" w:hSpace="13320" w:wrap="auto" w:hAnchor="page" w:vAnchor="page" w:xAlign="center" w:y="13322"/>
      <w:pBdr>
        <w:top w:val="single" w:color="auto" w:sz="6" w:space="1"/>
      </w:pBdr>
      <w:spacing w:after="0" w:line="240" w:lineRule="auto"/>
      <w:jc w:val="both"/>
    </w:pPr>
    <w:rPr>
      <w:rFonts w:ascii="Arial" w:hAnsi="Arial" w:eastAsia="Times New Roman" w:cs="Times New Roman"/>
      <w:kern w:val="0"/>
      <w:sz w:val="16"/>
      <w:szCs w:val="20"/>
      <w:lang w:val="es-ES_tradnl"/>
      <w14:ligatures w14:val="none"/>
    </w:rPr>
  </w:style>
  <w:style w:type="paragraph" w:styleId="frontdateref" w:customStyle="1">
    <w:name w:val="front date/ref"/>
    <w:basedOn w:val="frontaddress"/>
    <w:rsid w:val="00CA2305"/>
    <w:pPr>
      <w:framePr w:vSpace="10780" w:hSpace="10780" w:wrap="auto" w:y="10782"/>
      <w:spacing w:after="140"/>
    </w:pPr>
  </w:style>
  <w:style w:type="paragraph" w:styleId="fronttitle" w:customStyle="1">
    <w:name w:val="front title"/>
    <w:rsid w:val="00CA2305"/>
    <w:pPr>
      <w:keepNext/>
      <w:keepLines/>
      <w:framePr w:w="5670" w:vSpace="5681" w:hSpace="5681" w:wrap="around" w:hAnchor="page" w:vAnchor="page" w:xAlign="center" w:y="6249"/>
      <w:spacing w:after="0" w:line="240" w:lineRule="auto"/>
      <w:jc w:val="center"/>
    </w:pPr>
    <w:rPr>
      <w:rFonts w:ascii="Arial" w:hAnsi="Arial" w:eastAsia="Times New Roman" w:cs="Times New Roman"/>
      <w:b/>
      <w:kern w:val="0"/>
      <w:sz w:val="48"/>
      <w:szCs w:val="20"/>
      <w:lang w:val="es-ES_tradnl"/>
      <w14:ligatures w14:val="none"/>
    </w:rPr>
  </w:style>
  <w:style w:type="paragraph" w:styleId="tablehead" w:customStyle="1">
    <w:name w:val="table head"/>
    <w:basedOn w:val="Normal"/>
    <w:rsid w:val="00CA2305"/>
    <w:pPr>
      <w:keepNext/>
      <w:keepLines/>
      <w:spacing w:before="60" w:after="60"/>
      <w:ind w:left="20"/>
      <w:jc w:val="left"/>
    </w:pPr>
    <w:rPr>
      <w:sz w:val="18"/>
      <w:szCs w:val="20"/>
      <w:lang w:val="es-ES_tradnl" w:eastAsia="en-US"/>
    </w:rPr>
  </w:style>
  <w:style w:type="paragraph" w:styleId="tabletext" w:customStyle="1">
    <w:name w:val="table text"/>
    <w:basedOn w:val="Normal"/>
    <w:rsid w:val="00CA2305"/>
    <w:pPr>
      <w:keepNext/>
      <w:keepLines/>
      <w:spacing w:before="60" w:after="60"/>
      <w:jc w:val="left"/>
    </w:pPr>
    <w:rPr>
      <w:sz w:val="18"/>
      <w:szCs w:val="20"/>
      <w:lang w:val="es-ES_tradnl" w:eastAsia="en-US"/>
    </w:rPr>
  </w:style>
  <w:style w:type="paragraph" w:styleId="toctitle" w:customStyle="1">
    <w:name w:val="toc title"/>
    <w:basedOn w:val="Ttulo1"/>
    <w:rsid w:val="00CA2305"/>
    <w:pPr>
      <w:keepLines/>
      <w:numPr>
        <w:numId w:val="0"/>
      </w:numPr>
      <w:spacing w:after="480"/>
      <w:jc w:val="left"/>
      <w:outlineLvl w:val="9"/>
    </w:pPr>
    <w:rPr>
      <w:rFonts w:ascii="Helv" w:hAnsi="Helv" w:cs="Times New Roman"/>
      <w:bCs w:val="0"/>
      <w:color w:val="auto"/>
      <w:kern w:val="0"/>
      <w:sz w:val="36"/>
      <w:szCs w:val="20"/>
      <w:lang w:val="es-ES_tradnl" w:eastAsia="en-US"/>
    </w:rPr>
  </w:style>
  <w:style w:type="paragraph" w:styleId="Listaconvietas">
    <w:name w:val="List Bullet"/>
    <w:basedOn w:val="Normal"/>
    <w:autoRedefine/>
    <w:rsid w:val="002A0789"/>
    <w:pPr>
      <w:numPr>
        <w:numId w:val="13"/>
      </w:numPr>
      <w:tabs>
        <w:tab w:val="clear" w:pos="2061"/>
        <w:tab w:val="num" w:pos="720"/>
      </w:tabs>
      <w:spacing w:before="240" w:after="0"/>
      <w:ind w:left="720"/>
    </w:pPr>
    <w:rPr>
      <w:sz w:val="22"/>
      <w:szCs w:val="20"/>
      <w:lang w:val="es-ES_tradnl" w:eastAsia="en-US"/>
    </w:rPr>
  </w:style>
  <w:style w:type="paragraph" w:styleId="tocheads" w:customStyle="1">
    <w:name w:val="toc heads"/>
    <w:basedOn w:val="Normal"/>
    <w:rsid w:val="00CA2305"/>
    <w:pPr>
      <w:keepNext/>
      <w:keepLines/>
      <w:tabs>
        <w:tab w:val="right" w:pos="8760"/>
      </w:tabs>
      <w:spacing w:before="240" w:after="0"/>
      <w:ind w:left="1701"/>
      <w:jc w:val="left"/>
    </w:pPr>
    <w:rPr>
      <w:i/>
      <w:sz w:val="22"/>
      <w:szCs w:val="20"/>
      <w:lang w:val="es-ES_tradnl" w:eastAsia="en-US"/>
    </w:rPr>
  </w:style>
  <w:style w:type="paragraph" w:styleId="Borradorpararesto" w:customStyle="1">
    <w:name w:val="Borrador para resto"/>
    <w:basedOn w:val="Ttulo1"/>
    <w:rsid w:val="00CA2305"/>
    <w:pPr>
      <w:keepLines/>
      <w:numPr>
        <w:numId w:val="0"/>
      </w:numPr>
      <w:pBdr>
        <w:bottom w:val="single" w:color="auto" w:sz="6" w:space="1"/>
      </w:pBdr>
      <w:spacing w:after="480"/>
      <w:ind w:left="1701" w:hanging="1701"/>
      <w:jc w:val="right"/>
      <w:outlineLvl w:val="9"/>
    </w:pPr>
    <w:rPr>
      <w:rFonts w:ascii="Helv" w:hAnsi="Helv" w:cs="Times New Roman"/>
      <w:bCs w:val="0"/>
      <w:i/>
      <w:color w:val="C0C0C0"/>
      <w:kern w:val="0"/>
      <w:szCs w:val="20"/>
      <w:lang w:val="es-ES_tradnl" w:eastAsia="en-US"/>
    </w:rPr>
  </w:style>
  <w:style w:type="paragraph" w:styleId="Mapadeldocumento">
    <w:name w:val="Document Map"/>
    <w:basedOn w:val="Normal"/>
    <w:link w:val="MapadeldocumentoCar"/>
    <w:semiHidden/>
    <w:rsid w:val="00CA2305"/>
    <w:pPr>
      <w:shd w:val="clear" w:color="auto" w:fill="000080"/>
      <w:spacing w:before="0" w:after="0"/>
      <w:jc w:val="left"/>
    </w:pPr>
    <w:rPr>
      <w:rFonts w:ascii="Tahoma" w:hAnsi="Tahoma" w:cs="Tahoma"/>
      <w:szCs w:val="20"/>
    </w:rPr>
  </w:style>
  <w:style w:type="character" w:styleId="MapadeldocumentoCar" w:customStyle="1">
    <w:name w:val="Mapa del documento Car"/>
    <w:basedOn w:val="Fuentedeprrafopredeter"/>
    <w:link w:val="Mapadeldocumento"/>
    <w:semiHidden/>
    <w:rsid w:val="00CA2305"/>
    <w:rPr>
      <w:rFonts w:ascii="Tahoma" w:hAnsi="Tahoma" w:eastAsia="Times New Roman" w:cs="Tahoma"/>
      <w:kern w:val="0"/>
      <w:sz w:val="20"/>
      <w:szCs w:val="20"/>
      <w:shd w:val="clear" w:color="auto" w:fill="000080"/>
      <w:lang w:eastAsia="es-ES"/>
      <w14:ligatures w14:val="none"/>
    </w:rPr>
  </w:style>
  <w:style w:type="paragraph" w:styleId="CarCar1CharCarCarCarCarCarCar" w:customStyle="1">
    <w:name w:val="Car Car1 Char Car Car Car Car Car Car"/>
    <w:basedOn w:val="Normal"/>
    <w:rsid w:val="00CA2305"/>
    <w:pPr>
      <w:spacing w:before="0" w:after="160" w:line="240" w:lineRule="exact"/>
      <w:jc w:val="left"/>
    </w:pPr>
    <w:rPr>
      <w:sz w:val="24"/>
      <w:lang w:val="ca-ES" w:eastAsia="en-US"/>
    </w:rPr>
  </w:style>
  <w:style w:type="paragraph" w:styleId="Textosinformato">
    <w:name w:val="Plain Text"/>
    <w:basedOn w:val="Normal"/>
    <w:link w:val="TextosinformatoCar"/>
    <w:rsid w:val="00CA2305"/>
    <w:pPr>
      <w:spacing w:before="0" w:after="0"/>
      <w:jc w:val="left"/>
    </w:pPr>
    <w:rPr>
      <w:rFonts w:ascii="Courier New" w:hAnsi="Courier New" w:cs="Courier New"/>
      <w:szCs w:val="20"/>
    </w:rPr>
  </w:style>
  <w:style w:type="character" w:styleId="TextosinformatoCar" w:customStyle="1">
    <w:name w:val="Texto sin formato Car"/>
    <w:basedOn w:val="Fuentedeprrafopredeter"/>
    <w:link w:val="Textosinformato"/>
    <w:rsid w:val="00CA2305"/>
    <w:rPr>
      <w:rFonts w:ascii="Courier New" w:hAnsi="Courier New" w:eastAsia="Times New Roman" w:cs="Courier New"/>
      <w:kern w:val="0"/>
      <w:sz w:val="20"/>
      <w:szCs w:val="20"/>
      <w:lang w:eastAsia="es-ES"/>
      <w14:ligatures w14:val="none"/>
    </w:rPr>
  </w:style>
  <w:style w:type="character" w:styleId="m1" w:customStyle="1">
    <w:name w:val="m1"/>
    <w:rsid w:val="00CA2305"/>
    <w:rPr>
      <w:color w:val="0000FF"/>
    </w:rPr>
  </w:style>
  <w:style w:type="character" w:styleId="t1" w:customStyle="1">
    <w:name w:val="t1"/>
    <w:rsid w:val="00CA2305"/>
    <w:rPr>
      <w:color w:val="990000"/>
    </w:rPr>
  </w:style>
  <w:style w:type="character" w:styleId="b1" w:customStyle="1">
    <w:name w:val="b1"/>
    <w:rsid w:val="00CA2305"/>
    <w:rPr>
      <w:rFonts w:hint="default" w:ascii="Courier New" w:hAnsi="Courier New" w:cs="Courier New"/>
      <w:b/>
      <w:bCs/>
      <w:strike w:val="0"/>
      <w:dstrike w:val="0"/>
      <w:color w:val="FF0000"/>
      <w:u w:val="none"/>
      <w:effect w:val="none"/>
    </w:rPr>
  </w:style>
  <w:style w:type="character" w:styleId="tx1" w:customStyle="1">
    <w:name w:val="tx1"/>
    <w:rsid w:val="00CA2305"/>
    <w:rPr>
      <w:b/>
      <w:bCs/>
    </w:rPr>
  </w:style>
  <w:style w:type="paragraph" w:styleId="ms-unselectedtitle1" w:customStyle="1">
    <w:name w:val="ms-unselectedtitle1"/>
    <w:basedOn w:val="Normal"/>
    <w:rsid w:val="00CA2305"/>
    <w:pPr>
      <w:spacing w:before="0" w:after="0"/>
      <w:jc w:val="left"/>
    </w:pPr>
    <w:rPr>
      <w:rFonts w:ascii="Times New Roman" w:hAnsi="Times New Roman"/>
      <w:sz w:val="24"/>
    </w:rPr>
  </w:style>
  <w:style w:type="character" w:styleId="htmlcom1" w:customStyle="1">
    <w:name w:val="html_com1"/>
    <w:rsid w:val="00CA2305"/>
    <w:rPr>
      <w:color w:val="008000"/>
    </w:rPr>
  </w:style>
  <w:style w:type="character" w:styleId="Refdecomentario">
    <w:name w:val="annotation reference"/>
    <w:semiHidden/>
    <w:rsid w:val="00CA2305"/>
    <w:rPr>
      <w:sz w:val="16"/>
      <w:szCs w:val="16"/>
    </w:rPr>
  </w:style>
  <w:style w:type="paragraph" w:styleId="Textocomentario">
    <w:name w:val="annotation text"/>
    <w:basedOn w:val="Normal"/>
    <w:link w:val="TextocomentarioCar"/>
    <w:semiHidden/>
    <w:rsid w:val="00CA2305"/>
    <w:pPr>
      <w:spacing w:before="0" w:after="0"/>
      <w:jc w:val="left"/>
    </w:pPr>
    <w:rPr>
      <w:rFonts w:ascii="Times New Roman" w:hAnsi="Times New Roman"/>
      <w:szCs w:val="20"/>
    </w:rPr>
  </w:style>
  <w:style w:type="character" w:styleId="TextocomentarioCar" w:customStyle="1">
    <w:name w:val="Texto comentario Car"/>
    <w:basedOn w:val="Fuentedeprrafopredeter"/>
    <w:link w:val="Textocomentario"/>
    <w:semiHidden/>
    <w:rsid w:val="00CA2305"/>
    <w:rPr>
      <w:rFonts w:ascii="Times New Roman" w:hAnsi="Times New Roman" w:eastAsia="Times New Roman" w:cs="Times New Roman"/>
      <w:kern w:val="0"/>
      <w:sz w:val="20"/>
      <w:szCs w:val="20"/>
      <w:lang w:eastAsia="es-ES"/>
      <w14:ligatures w14:val="none"/>
    </w:rPr>
  </w:style>
  <w:style w:type="paragraph" w:styleId="Asuntodelcomentario">
    <w:name w:val="annotation subject"/>
    <w:basedOn w:val="Textocomentario"/>
    <w:next w:val="Textocomentario"/>
    <w:link w:val="AsuntodelcomentarioCar"/>
    <w:semiHidden/>
    <w:rsid w:val="00CA2305"/>
    <w:rPr>
      <w:b/>
      <w:bCs/>
    </w:rPr>
  </w:style>
  <w:style w:type="character" w:styleId="AsuntodelcomentarioCar" w:customStyle="1">
    <w:name w:val="Asunto del comentario Car"/>
    <w:basedOn w:val="TextocomentarioCar"/>
    <w:link w:val="Asuntodelcomentario"/>
    <w:semiHidden/>
    <w:rsid w:val="00CA2305"/>
    <w:rPr>
      <w:rFonts w:ascii="Times New Roman" w:hAnsi="Times New Roman" w:eastAsia="Times New Roman" w:cs="Times New Roman"/>
      <w:b/>
      <w:bCs/>
      <w:kern w:val="0"/>
      <w:sz w:val="20"/>
      <w:szCs w:val="20"/>
      <w:lang w:eastAsia="es-ES"/>
      <w14:ligatures w14:val="none"/>
    </w:rPr>
  </w:style>
  <w:style w:type="character" w:styleId="toolkitetiquetatitulo1" w:customStyle="1">
    <w:name w:val="toolkitetiquetatitulo1"/>
    <w:rsid w:val="00CA2305"/>
    <w:rPr>
      <w:b/>
      <w:bCs/>
      <w:color w:val="1779AE"/>
      <w:sz w:val="19"/>
      <w:szCs w:val="19"/>
    </w:rPr>
  </w:style>
  <w:style w:type="character" w:styleId="toolkitetiqueta1" w:customStyle="1">
    <w:name w:val="toolkitetiqueta1"/>
    <w:basedOn w:val="Fuentedeprrafopredeter"/>
    <w:rsid w:val="00CA2305"/>
  </w:style>
  <w:style w:type="paragraph" w:styleId="ListParagraph0" w:customStyle="1">
    <w:name w:val="List Paragraph0"/>
    <w:basedOn w:val="Normal"/>
    <w:rsid w:val="00CA2305"/>
    <w:pPr>
      <w:spacing w:before="0" w:after="200" w:line="276" w:lineRule="auto"/>
      <w:ind w:left="720"/>
      <w:jc w:val="left"/>
    </w:pPr>
    <w:rPr>
      <w:rFonts w:ascii="Calibri" w:hAnsi="Calibri" w:cs="Calibri"/>
      <w:sz w:val="22"/>
      <w:szCs w:val="22"/>
      <w:lang w:eastAsia="en-US"/>
    </w:rPr>
  </w:style>
  <w:style w:type="character" w:styleId="PlaceholderText0" w:customStyle="1">
    <w:name w:val="Placeholder Text0"/>
    <w:semiHidden/>
    <w:rsid w:val="00CA2305"/>
    <w:rPr>
      <w:rFonts w:cs="Times New Roman"/>
      <w:color w:val="808080"/>
    </w:rPr>
  </w:style>
  <w:style w:type="paragraph" w:styleId="Textoindependiente">
    <w:name w:val="Body Text"/>
    <w:aliases w:val="- Indented"/>
    <w:basedOn w:val="Normal"/>
    <w:link w:val="TextoindependienteCar"/>
    <w:rsid w:val="00CA2305"/>
    <w:pPr>
      <w:spacing w:before="0"/>
      <w:jc w:val="left"/>
    </w:pPr>
    <w:rPr>
      <w:szCs w:val="20"/>
      <w:lang w:eastAsia="es-ES_tradnl"/>
    </w:rPr>
  </w:style>
  <w:style w:type="character" w:styleId="TextoindependienteCar" w:customStyle="1">
    <w:name w:val="Texto independiente Car"/>
    <w:aliases w:val="- Indented Car"/>
    <w:basedOn w:val="Fuentedeprrafopredeter"/>
    <w:link w:val="Textoindependiente"/>
    <w:rsid w:val="00CA2305"/>
    <w:rPr>
      <w:rFonts w:ascii="Arial" w:hAnsi="Arial" w:eastAsia="Times New Roman" w:cs="Times New Roman"/>
      <w:kern w:val="0"/>
      <w:sz w:val="20"/>
      <w:szCs w:val="20"/>
      <w:lang w:eastAsia="es-ES_tradnl"/>
      <w14:ligatures w14:val="none"/>
    </w:rPr>
  </w:style>
  <w:style w:type="character" w:styleId="apple-converted-space" w:customStyle="1">
    <w:name w:val="apple-converted-space"/>
    <w:rsid w:val="00CA2305"/>
  </w:style>
  <w:style w:type="paragraph" w:styleId="TDC4">
    <w:name w:val="toc 4"/>
    <w:basedOn w:val="Normal"/>
    <w:next w:val="Normal"/>
    <w:autoRedefine/>
    <w:uiPriority w:val="39"/>
    <w:unhideWhenUsed/>
    <w:rsid w:val="00F540AE"/>
    <w:pPr>
      <w:spacing w:after="100"/>
      <w:ind w:left="600"/>
    </w:pPr>
  </w:style>
  <w:style w:type="character" w:styleId="Mencionar">
    <w:name w:val="Mention"/>
    <w:basedOn w:val="Fuentedeprrafopredeter"/>
    <w:uiPriority w:val="99"/>
    <w:unhideWhenUsed/>
    <w:rsid w:val="008F0069"/>
    <w:rPr>
      <w:color w:val="2B579A"/>
      <w:shd w:val="clear" w:color="auto" w:fill="E1DFDD"/>
    </w:rPr>
  </w:style>
  <w:style w:type="paragraph" w:styleId="pf0" w:customStyle="1">
    <w:name w:val="pf0"/>
    <w:basedOn w:val="Normal"/>
    <w:rsid w:val="0065367A"/>
    <w:pPr>
      <w:spacing w:before="100" w:beforeAutospacing="1" w:after="100" w:afterAutospacing="1"/>
      <w:jc w:val="left"/>
    </w:pPr>
    <w:rPr>
      <w:rFonts w:ascii="Times New Roman" w:hAnsi="Times New Roman"/>
      <w:sz w:val="24"/>
      <w:lang w:val="es-ES_tradnl" w:eastAsia="es-ES_tradnl"/>
    </w:rPr>
  </w:style>
  <w:style w:type="character" w:styleId="cf21" w:customStyle="1">
    <w:name w:val="cf21"/>
    <w:basedOn w:val="Fuentedeprrafopredeter"/>
    <w:rsid w:val="0065367A"/>
    <w:rPr>
      <w:rFonts w:hint="default" w:ascii="Segoe UI" w:hAnsi="Segoe UI" w:cs="Segoe UI"/>
      <w:sz w:val="18"/>
      <w:szCs w:val="18"/>
    </w:rPr>
  </w:style>
  <w:style w:type="character" w:styleId="cf31" w:customStyle="1">
    <w:name w:val="cf31"/>
    <w:basedOn w:val="Fuentedeprrafopredeter"/>
    <w:rsid w:val="0065367A"/>
    <w:rPr>
      <w:rFonts w:hint="default" w:ascii="Segoe UI" w:hAnsi="Segoe UI" w:cs="Segoe UI"/>
      <w:b/>
      <w:bCs/>
      <w:i/>
      <w:iCs/>
      <w:sz w:val="18"/>
      <w:szCs w:val="18"/>
    </w:rPr>
  </w:style>
  <w:style w:type="paragraph" w:styleId="paragraph" w:customStyle="1">
    <w:name w:val="paragraph"/>
    <w:basedOn w:val="Normal"/>
    <w:rsid w:val="00F7799A"/>
    <w:pPr>
      <w:spacing w:before="100" w:beforeAutospacing="1" w:after="100" w:afterAutospacing="1"/>
      <w:jc w:val="left"/>
    </w:pPr>
    <w:rPr>
      <w:rFonts w:ascii="Times New Roman" w:hAnsi="Times New Roman"/>
      <w:sz w:val="24"/>
    </w:rPr>
  </w:style>
  <w:style w:type="character" w:styleId="normaltextrun" w:customStyle="1">
    <w:name w:val="normaltextrun"/>
    <w:basedOn w:val="Fuentedeprrafopredeter"/>
    <w:rsid w:val="00F7799A"/>
  </w:style>
  <w:style w:type="character" w:styleId="eop" w:customStyle="1">
    <w:name w:val="eop"/>
    <w:basedOn w:val="Fuentedeprrafopredeter"/>
    <w:rsid w:val="00F7799A"/>
  </w:style>
  <w:style w:type="character" w:styleId="Mencinsinresolver">
    <w:name w:val="Unresolved Mention"/>
    <w:basedOn w:val="Fuentedeprrafopredeter"/>
    <w:uiPriority w:val="99"/>
    <w:semiHidden/>
    <w:unhideWhenUsed/>
    <w:rsid w:val="006C2C73"/>
    <w:rPr>
      <w:color w:val="605E5C"/>
      <w:shd w:val="clear" w:color="auto" w:fill="E1DFDD"/>
    </w:rPr>
  </w:style>
  <w:style w:type="paragraph" w:styleId="Default" w:customStyle="1">
    <w:name w:val="Default"/>
    <w:rsid w:val="006D6A6E"/>
    <w:pPr>
      <w:autoSpaceDE w:val="0"/>
      <w:autoSpaceDN w:val="0"/>
      <w:adjustRightInd w:val="0"/>
      <w:spacing w:after="0" w:line="240" w:lineRule="auto"/>
    </w:pPr>
    <w:rPr>
      <w:rFonts w:ascii="Arial" w:hAnsi="Arial" w:cs="Arial"/>
      <w:color w:val="000000"/>
      <w:kern w:val="0"/>
      <w:sz w:val="24"/>
      <w:szCs w:val="24"/>
    </w:rPr>
  </w:style>
  <w:style w:type="paragraph" w:styleId="Revisin">
    <w:name w:val="Revision"/>
    <w:hidden/>
    <w:uiPriority w:val="99"/>
    <w:semiHidden/>
    <w:rsid w:val="002B7E81"/>
    <w:pPr>
      <w:spacing w:after="0" w:line="240" w:lineRule="auto"/>
    </w:pPr>
    <w:rPr>
      <w:rFonts w:ascii="Arial" w:hAnsi="Arial" w:eastAsia="Times New Roman" w:cs="Times New Roman"/>
      <w:kern w:val="0"/>
      <w:sz w:val="20"/>
      <w:szCs w:val="24"/>
      <w:lang w:eastAsia="es-ES"/>
      <w14:ligatures w14:val="none"/>
    </w:rPr>
  </w:style>
  <w:style w:type="character" w:styleId="ui-provider" w:customStyle="1">
    <w:name w:val="ui-provider"/>
    <w:basedOn w:val="Fuentedeprrafopredeter"/>
    <w:rsid w:val="0016597D"/>
  </w:style>
  <w:style w:type="character" w:styleId="PrrafodelistaCar" w:customStyle="1">
    <w:name w:val="Párrafo de lista Car"/>
    <w:aliases w:val="List Car,Lista sin Numerar Car,N1 -lista Car,Párrafo Numerado Car,Párrafo antic Car,TOC style Car,lp1 Car,Viñetas (Inicio Parrafo) Car,Listenabsatz Car,Llista Nivell1 Car,Lista de nivel 1 Car,Bullet Roadmap Car,Texto documento Car"/>
    <w:link w:val="Prrafodelista"/>
    <w:uiPriority w:val="34"/>
    <w:qFormat/>
    <w:rsid w:val="007F7209"/>
    <w:rPr>
      <w:rFonts w:ascii="Arial" w:hAnsi="Arial" w:eastAsia="Times New Roman" w:cs="Times New Roman"/>
      <w:kern w:val="0"/>
      <w:sz w:val="20"/>
      <w:szCs w:val="24"/>
      <w:lang w:eastAsia="es-ES"/>
      <w14:ligatures w14:val="none"/>
    </w:rPr>
  </w:style>
  <w:style w:type="paragraph" w:styleId="TDC5">
    <w:name w:val="toc 5"/>
    <w:basedOn w:val="Normal"/>
    <w:next w:val="Normal"/>
    <w:autoRedefine/>
    <w:uiPriority w:val="39"/>
    <w:unhideWhenUsed/>
    <w:rsid w:val="00690C24"/>
    <w:pPr>
      <w:tabs>
        <w:tab w:val="left" w:pos="2160"/>
        <w:tab w:val="right" w:leader="dot" w:pos="10080"/>
      </w:tabs>
      <w:spacing w:before="0" w:after="100" w:line="278" w:lineRule="auto"/>
      <w:ind w:left="960"/>
      <w:jc w:val="left"/>
    </w:pPr>
    <w:rPr>
      <w:rFonts w:cs="Arial" w:asciiTheme="minorHAnsi" w:hAnsiTheme="minorHAnsi" w:eastAsiaTheme="minorEastAsia"/>
      <w:kern w:val="2"/>
      <w:szCs w:val="20"/>
      <w14:ligatures w14:val="standardContextual"/>
    </w:rPr>
  </w:style>
  <w:style w:type="paragraph" w:styleId="TDC6">
    <w:name w:val="toc 6"/>
    <w:basedOn w:val="Normal"/>
    <w:next w:val="Normal"/>
    <w:autoRedefine/>
    <w:uiPriority w:val="39"/>
    <w:unhideWhenUsed/>
    <w:rsid w:val="006805C7"/>
    <w:pPr>
      <w:spacing w:before="0" w:after="100" w:line="278" w:lineRule="auto"/>
      <w:ind w:left="1200"/>
      <w:jc w:val="left"/>
    </w:pPr>
    <w:rPr>
      <w:rFonts w:asciiTheme="minorHAnsi" w:hAnsiTheme="minorHAnsi" w:eastAsiaTheme="minorEastAsia" w:cstheme="minorBidi"/>
      <w:kern w:val="2"/>
      <w:sz w:val="24"/>
      <w14:ligatures w14:val="standardContextual"/>
    </w:rPr>
  </w:style>
  <w:style w:type="paragraph" w:styleId="TDC7">
    <w:name w:val="toc 7"/>
    <w:basedOn w:val="Normal"/>
    <w:next w:val="Normal"/>
    <w:autoRedefine/>
    <w:uiPriority w:val="39"/>
    <w:unhideWhenUsed/>
    <w:rsid w:val="006805C7"/>
    <w:pPr>
      <w:spacing w:before="0" w:after="100" w:line="278" w:lineRule="auto"/>
      <w:ind w:left="1440"/>
      <w:jc w:val="left"/>
    </w:pPr>
    <w:rPr>
      <w:rFonts w:asciiTheme="minorHAnsi" w:hAnsiTheme="minorHAnsi" w:eastAsiaTheme="minorEastAsia" w:cstheme="minorBidi"/>
      <w:kern w:val="2"/>
      <w:sz w:val="24"/>
      <w14:ligatures w14:val="standardContextual"/>
    </w:rPr>
  </w:style>
  <w:style w:type="paragraph" w:styleId="TDC8">
    <w:name w:val="toc 8"/>
    <w:basedOn w:val="Normal"/>
    <w:next w:val="Normal"/>
    <w:autoRedefine/>
    <w:uiPriority w:val="39"/>
    <w:unhideWhenUsed/>
    <w:rsid w:val="006805C7"/>
    <w:pPr>
      <w:spacing w:before="0" w:after="100" w:line="278" w:lineRule="auto"/>
      <w:ind w:left="1680"/>
      <w:jc w:val="left"/>
    </w:pPr>
    <w:rPr>
      <w:rFonts w:asciiTheme="minorHAnsi" w:hAnsiTheme="minorHAnsi" w:eastAsiaTheme="minorEastAsia" w:cstheme="minorBidi"/>
      <w:kern w:val="2"/>
      <w:sz w:val="24"/>
      <w14:ligatures w14:val="standardContextual"/>
    </w:rPr>
  </w:style>
  <w:style w:type="paragraph" w:styleId="TDC9">
    <w:name w:val="toc 9"/>
    <w:basedOn w:val="Normal"/>
    <w:next w:val="Normal"/>
    <w:autoRedefine/>
    <w:uiPriority w:val="39"/>
    <w:unhideWhenUsed/>
    <w:rsid w:val="006805C7"/>
    <w:pPr>
      <w:spacing w:before="0" w:after="100" w:line="278" w:lineRule="auto"/>
      <w:ind w:left="1920"/>
      <w:jc w:val="left"/>
    </w:pPr>
    <w:rPr>
      <w:rFonts w:asciiTheme="minorHAnsi" w:hAnsiTheme="minorHAnsi" w:eastAsiaTheme="minorEastAsia" w:cstheme="minorBidi"/>
      <w:kern w:val="2"/>
      <w:sz w:val="24"/>
      <w14:ligatures w14:val="standardContextual"/>
    </w:rPr>
  </w:style>
  <w:style w:type="paragraph" w:styleId="TtuloTDC">
    <w:name w:val="TOC Heading"/>
    <w:basedOn w:val="Ttulo1"/>
    <w:next w:val="Normal"/>
    <w:uiPriority w:val="39"/>
    <w:unhideWhenUsed/>
    <w:qFormat/>
    <w:rsid w:val="00690C24"/>
    <w:pPr>
      <w:keepLines/>
      <w:pageBreakBefore w:val="0"/>
      <w:numPr>
        <w:numId w:val="0"/>
      </w:numPr>
      <w:spacing w:after="0" w:line="259" w:lineRule="auto"/>
      <w:jc w:val="left"/>
      <w:outlineLvl w:val="9"/>
    </w:pPr>
    <w:rPr>
      <w:rFonts w:asciiTheme="majorHAnsi" w:hAnsiTheme="majorHAnsi" w:eastAsiaTheme="majorEastAsia"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4702">
      <w:bodyDiv w:val="1"/>
      <w:marLeft w:val="0"/>
      <w:marRight w:val="0"/>
      <w:marTop w:val="0"/>
      <w:marBottom w:val="0"/>
      <w:divBdr>
        <w:top w:val="none" w:sz="0" w:space="0" w:color="auto"/>
        <w:left w:val="none" w:sz="0" w:space="0" w:color="auto"/>
        <w:bottom w:val="none" w:sz="0" w:space="0" w:color="auto"/>
        <w:right w:val="none" w:sz="0" w:space="0" w:color="auto"/>
      </w:divBdr>
    </w:div>
    <w:div w:id="11420387">
      <w:bodyDiv w:val="1"/>
      <w:marLeft w:val="0"/>
      <w:marRight w:val="0"/>
      <w:marTop w:val="0"/>
      <w:marBottom w:val="0"/>
      <w:divBdr>
        <w:top w:val="none" w:sz="0" w:space="0" w:color="auto"/>
        <w:left w:val="none" w:sz="0" w:space="0" w:color="auto"/>
        <w:bottom w:val="none" w:sz="0" w:space="0" w:color="auto"/>
        <w:right w:val="none" w:sz="0" w:space="0" w:color="auto"/>
      </w:divBdr>
    </w:div>
    <w:div w:id="20522209">
      <w:bodyDiv w:val="1"/>
      <w:marLeft w:val="0"/>
      <w:marRight w:val="0"/>
      <w:marTop w:val="0"/>
      <w:marBottom w:val="0"/>
      <w:divBdr>
        <w:top w:val="none" w:sz="0" w:space="0" w:color="auto"/>
        <w:left w:val="none" w:sz="0" w:space="0" w:color="auto"/>
        <w:bottom w:val="none" w:sz="0" w:space="0" w:color="auto"/>
        <w:right w:val="none" w:sz="0" w:space="0" w:color="auto"/>
      </w:divBdr>
    </w:div>
    <w:div w:id="44061277">
      <w:bodyDiv w:val="1"/>
      <w:marLeft w:val="0"/>
      <w:marRight w:val="0"/>
      <w:marTop w:val="0"/>
      <w:marBottom w:val="0"/>
      <w:divBdr>
        <w:top w:val="none" w:sz="0" w:space="0" w:color="auto"/>
        <w:left w:val="none" w:sz="0" w:space="0" w:color="auto"/>
        <w:bottom w:val="none" w:sz="0" w:space="0" w:color="auto"/>
        <w:right w:val="none" w:sz="0" w:space="0" w:color="auto"/>
      </w:divBdr>
    </w:div>
    <w:div w:id="60716239">
      <w:bodyDiv w:val="1"/>
      <w:marLeft w:val="0"/>
      <w:marRight w:val="0"/>
      <w:marTop w:val="0"/>
      <w:marBottom w:val="0"/>
      <w:divBdr>
        <w:top w:val="none" w:sz="0" w:space="0" w:color="auto"/>
        <w:left w:val="none" w:sz="0" w:space="0" w:color="auto"/>
        <w:bottom w:val="none" w:sz="0" w:space="0" w:color="auto"/>
        <w:right w:val="none" w:sz="0" w:space="0" w:color="auto"/>
      </w:divBdr>
      <w:divsChild>
        <w:div w:id="167255395">
          <w:marLeft w:val="274"/>
          <w:marRight w:val="0"/>
          <w:marTop w:val="0"/>
          <w:marBottom w:val="0"/>
          <w:divBdr>
            <w:top w:val="none" w:sz="0" w:space="0" w:color="auto"/>
            <w:left w:val="none" w:sz="0" w:space="0" w:color="auto"/>
            <w:bottom w:val="none" w:sz="0" w:space="0" w:color="auto"/>
            <w:right w:val="none" w:sz="0" w:space="0" w:color="auto"/>
          </w:divBdr>
        </w:div>
        <w:div w:id="343216743">
          <w:marLeft w:val="274"/>
          <w:marRight w:val="0"/>
          <w:marTop w:val="0"/>
          <w:marBottom w:val="0"/>
          <w:divBdr>
            <w:top w:val="none" w:sz="0" w:space="0" w:color="auto"/>
            <w:left w:val="none" w:sz="0" w:space="0" w:color="auto"/>
            <w:bottom w:val="none" w:sz="0" w:space="0" w:color="auto"/>
            <w:right w:val="none" w:sz="0" w:space="0" w:color="auto"/>
          </w:divBdr>
        </w:div>
        <w:div w:id="1226455464">
          <w:marLeft w:val="274"/>
          <w:marRight w:val="0"/>
          <w:marTop w:val="0"/>
          <w:marBottom w:val="0"/>
          <w:divBdr>
            <w:top w:val="none" w:sz="0" w:space="0" w:color="auto"/>
            <w:left w:val="none" w:sz="0" w:space="0" w:color="auto"/>
            <w:bottom w:val="none" w:sz="0" w:space="0" w:color="auto"/>
            <w:right w:val="none" w:sz="0" w:space="0" w:color="auto"/>
          </w:divBdr>
        </w:div>
        <w:div w:id="1230386586">
          <w:marLeft w:val="274"/>
          <w:marRight w:val="0"/>
          <w:marTop w:val="0"/>
          <w:marBottom w:val="0"/>
          <w:divBdr>
            <w:top w:val="none" w:sz="0" w:space="0" w:color="auto"/>
            <w:left w:val="none" w:sz="0" w:space="0" w:color="auto"/>
            <w:bottom w:val="none" w:sz="0" w:space="0" w:color="auto"/>
            <w:right w:val="none" w:sz="0" w:space="0" w:color="auto"/>
          </w:divBdr>
        </w:div>
        <w:div w:id="1327057082">
          <w:marLeft w:val="274"/>
          <w:marRight w:val="0"/>
          <w:marTop w:val="0"/>
          <w:marBottom w:val="0"/>
          <w:divBdr>
            <w:top w:val="none" w:sz="0" w:space="0" w:color="auto"/>
            <w:left w:val="none" w:sz="0" w:space="0" w:color="auto"/>
            <w:bottom w:val="none" w:sz="0" w:space="0" w:color="auto"/>
            <w:right w:val="none" w:sz="0" w:space="0" w:color="auto"/>
          </w:divBdr>
        </w:div>
        <w:div w:id="1614970826">
          <w:marLeft w:val="274"/>
          <w:marRight w:val="0"/>
          <w:marTop w:val="0"/>
          <w:marBottom w:val="0"/>
          <w:divBdr>
            <w:top w:val="none" w:sz="0" w:space="0" w:color="auto"/>
            <w:left w:val="none" w:sz="0" w:space="0" w:color="auto"/>
            <w:bottom w:val="none" w:sz="0" w:space="0" w:color="auto"/>
            <w:right w:val="none" w:sz="0" w:space="0" w:color="auto"/>
          </w:divBdr>
        </w:div>
      </w:divsChild>
    </w:div>
    <w:div w:id="66459630">
      <w:bodyDiv w:val="1"/>
      <w:marLeft w:val="0"/>
      <w:marRight w:val="0"/>
      <w:marTop w:val="0"/>
      <w:marBottom w:val="0"/>
      <w:divBdr>
        <w:top w:val="none" w:sz="0" w:space="0" w:color="auto"/>
        <w:left w:val="none" w:sz="0" w:space="0" w:color="auto"/>
        <w:bottom w:val="none" w:sz="0" w:space="0" w:color="auto"/>
        <w:right w:val="none" w:sz="0" w:space="0" w:color="auto"/>
      </w:divBdr>
      <w:divsChild>
        <w:div w:id="56368036">
          <w:marLeft w:val="0"/>
          <w:marRight w:val="0"/>
          <w:marTop w:val="0"/>
          <w:marBottom w:val="0"/>
          <w:divBdr>
            <w:top w:val="none" w:sz="0" w:space="0" w:color="auto"/>
            <w:left w:val="none" w:sz="0" w:space="0" w:color="auto"/>
            <w:bottom w:val="none" w:sz="0" w:space="0" w:color="auto"/>
            <w:right w:val="none" w:sz="0" w:space="0" w:color="auto"/>
          </w:divBdr>
        </w:div>
        <w:div w:id="257448176">
          <w:marLeft w:val="0"/>
          <w:marRight w:val="0"/>
          <w:marTop w:val="0"/>
          <w:marBottom w:val="0"/>
          <w:divBdr>
            <w:top w:val="none" w:sz="0" w:space="0" w:color="auto"/>
            <w:left w:val="none" w:sz="0" w:space="0" w:color="auto"/>
            <w:bottom w:val="none" w:sz="0" w:space="0" w:color="auto"/>
            <w:right w:val="none" w:sz="0" w:space="0" w:color="auto"/>
          </w:divBdr>
        </w:div>
        <w:div w:id="548306079">
          <w:marLeft w:val="0"/>
          <w:marRight w:val="0"/>
          <w:marTop w:val="0"/>
          <w:marBottom w:val="0"/>
          <w:divBdr>
            <w:top w:val="none" w:sz="0" w:space="0" w:color="auto"/>
            <w:left w:val="none" w:sz="0" w:space="0" w:color="auto"/>
            <w:bottom w:val="none" w:sz="0" w:space="0" w:color="auto"/>
            <w:right w:val="none" w:sz="0" w:space="0" w:color="auto"/>
          </w:divBdr>
        </w:div>
        <w:div w:id="574050853">
          <w:marLeft w:val="0"/>
          <w:marRight w:val="0"/>
          <w:marTop w:val="0"/>
          <w:marBottom w:val="0"/>
          <w:divBdr>
            <w:top w:val="none" w:sz="0" w:space="0" w:color="auto"/>
            <w:left w:val="none" w:sz="0" w:space="0" w:color="auto"/>
            <w:bottom w:val="none" w:sz="0" w:space="0" w:color="auto"/>
            <w:right w:val="none" w:sz="0" w:space="0" w:color="auto"/>
          </w:divBdr>
        </w:div>
        <w:div w:id="1918444137">
          <w:marLeft w:val="0"/>
          <w:marRight w:val="0"/>
          <w:marTop w:val="0"/>
          <w:marBottom w:val="0"/>
          <w:divBdr>
            <w:top w:val="none" w:sz="0" w:space="0" w:color="auto"/>
            <w:left w:val="none" w:sz="0" w:space="0" w:color="auto"/>
            <w:bottom w:val="none" w:sz="0" w:space="0" w:color="auto"/>
            <w:right w:val="none" w:sz="0" w:space="0" w:color="auto"/>
          </w:divBdr>
        </w:div>
        <w:div w:id="2119446908">
          <w:marLeft w:val="0"/>
          <w:marRight w:val="0"/>
          <w:marTop w:val="0"/>
          <w:marBottom w:val="0"/>
          <w:divBdr>
            <w:top w:val="none" w:sz="0" w:space="0" w:color="auto"/>
            <w:left w:val="none" w:sz="0" w:space="0" w:color="auto"/>
            <w:bottom w:val="none" w:sz="0" w:space="0" w:color="auto"/>
            <w:right w:val="none" w:sz="0" w:space="0" w:color="auto"/>
          </w:divBdr>
        </w:div>
      </w:divsChild>
    </w:div>
    <w:div w:id="67971042">
      <w:bodyDiv w:val="1"/>
      <w:marLeft w:val="0"/>
      <w:marRight w:val="0"/>
      <w:marTop w:val="0"/>
      <w:marBottom w:val="0"/>
      <w:divBdr>
        <w:top w:val="none" w:sz="0" w:space="0" w:color="auto"/>
        <w:left w:val="none" w:sz="0" w:space="0" w:color="auto"/>
        <w:bottom w:val="none" w:sz="0" w:space="0" w:color="auto"/>
        <w:right w:val="none" w:sz="0" w:space="0" w:color="auto"/>
      </w:divBdr>
      <w:divsChild>
        <w:div w:id="670913882">
          <w:marLeft w:val="1166"/>
          <w:marRight w:val="0"/>
          <w:marTop w:val="0"/>
          <w:marBottom w:val="0"/>
          <w:divBdr>
            <w:top w:val="none" w:sz="0" w:space="0" w:color="auto"/>
            <w:left w:val="none" w:sz="0" w:space="0" w:color="auto"/>
            <w:bottom w:val="none" w:sz="0" w:space="0" w:color="auto"/>
            <w:right w:val="none" w:sz="0" w:space="0" w:color="auto"/>
          </w:divBdr>
        </w:div>
        <w:div w:id="719785067">
          <w:marLeft w:val="1166"/>
          <w:marRight w:val="0"/>
          <w:marTop w:val="0"/>
          <w:marBottom w:val="0"/>
          <w:divBdr>
            <w:top w:val="none" w:sz="0" w:space="0" w:color="auto"/>
            <w:left w:val="none" w:sz="0" w:space="0" w:color="auto"/>
            <w:bottom w:val="none" w:sz="0" w:space="0" w:color="auto"/>
            <w:right w:val="none" w:sz="0" w:space="0" w:color="auto"/>
          </w:divBdr>
        </w:div>
        <w:div w:id="1115906344">
          <w:marLeft w:val="1166"/>
          <w:marRight w:val="0"/>
          <w:marTop w:val="0"/>
          <w:marBottom w:val="0"/>
          <w:divBdr>
            <w:top w:val="none" w:sz="0" w:space="0" w:color="auto"/>
            <w:left w:val="none" w:sz="0" w:space="0" w:color="auto"/>
            <w:bottom w:val="none" w:sz="0" w:space="0" w:color="auto"/>
            <w:right w:val="none" w:sz="0" w:space="0" w:color="auto"/>
          </w:divBdr>
        </w:div>
        <w:div w:id="1437864467">
          <w:marLeft w:val="1166"/>
          <w:marRight w:val="0"/>
          <w:marTop w:val="0"/>
          <w:marBottom w:val="0"/>
          <w:divBdr>
            <w:top w:val="none" w:sz="0" w:space="0" w:color="auto"/>
            <w:left w:val="none" w:sz="0" w:space="0" w:color="auto"/>
            <w:bottom w:val="none" w:sz="0" w:space="0" w:color="auto"/>
            <w:right w:val="none" w:sz="0" w:space="0" w:color="auto"/>
          </w:divBdr>
        </w:div>
        <w:div w:id="1482841568">
          <w:marLeft w:val="1166"/>
          <w:marRight w:val="0"/>
          <w:marTop w:val="0"/>
          <w:marBottom w:val="0"/>
          <w:divBdr>
            <w:top w:val="none" w:sz="0" w:space="0" w:color="auto"/>
            <w:left w:val="none" w:sz="0" w:space="0" w:color="auto"/>
            <w:bottom w:val="none" w:sz="0" w:space="0" w:color="auto"/>
            <w:right w:val="none" w:sz="0" w:space="0" w:color="auto"/>
          </w:divBdr>
        </w:div>
        <w:div w:id="2026439132">
          <w:marLeft w:val="1166"/>
          <w:marRight w:val="0"/>
          <w:marTop w:val="0"/>
          <w:marBottom w:val="0"/>
          <w:divBdr>
            <w:top w:val="none" w:sz="0" w:space="0" w:color="auto"/>
            <w:left w:val="none" w:sz="0" w:space="0" w:color="auto"/>
            <w:bottom w:val="none" w:sz="0" w:space="0" w:color="auto"/>
            <w:right w:val="none" w:sz="0" w:space="0" w:color="auto"/>
          </w:divBdr>
        </w:div>
      </w:divsChild>
    </w:div>
    <w:div w:id="75172850">
      <w:bodyDiv w:val="1"/>
      <w:marLeft w:val="0"/>
      <w:marRight w:val="0"/>
      <w:marTop w:val="0"/>
      <w:marBottom w:val="0"/>
      <w:divBdr>
        <w:top w:val="none" w:sz="0" w:space="0" w:color="auto"/>
        <w:left w:val="none" w:sz="0" w:space="0" w:color="auto"/>
        <w:bottom w:val="none" w:sz="0" w:space="0" w:color="auto"/>
        <w:right w:val="none" w:sz="0" w:space="0" w:color="auto"/>
      </w:divBdr>
    </w:div>
    <w:div w:id="80806488">
      <w:bodyDiv w:val="1"/>
      <w:marLeft w:val="0"/>
      <w:marRight w:val="0"/>
      <w:marTop w:val="0"/>
      <w:marBottom w:val="0"/>
      <w:divBdr>
        <w:top w:val="none" w:sz="0" w:space="0" w:color="auto"/>
        <w:left w:val="none" w:sz="0" w:space="0" w:color="auto"/>
        <w:bottom w:val="none" w:sz="0" w:space="0" w:color="auto"/>
        <w:right w:val="none" w:sz="0" w:space="0" w:color="auto"/>
      </w:divBdr>
    </w:div>
    <w:div w:id="115956678">
      <w:bodyDiv w:val="1"/>
      <w:marLeft w:val="0"/>
      <w:marRight w:val="0"/>
      <w:marTop w:val="0"/>
      <w:marBottom w:val="0"/>
      <w:divBdr>
        <w:top w:val="none" w:sz="0" w:space="0" w:color="auto"/>
        <w:left w:val="none" w:sz="0" w:space="0" w:color="auto"/>
        <w:bottom w:val="none" w:sz="0" w:space="0" w:color="auto"/>
        <w:right w:val="none" w:sz="0" w:space="0" w:color="auto"/>
      </w:divBdr>
    </w:div>
    <w:div w:id="116531853">
      <w:bodyDiv w:val="1"/>
      <w:marLeft w:val="0"/>
      <w:marRight w:val="0"/>
      <w:marTop w:val="0"/>
      <w:marBottom w:val="0"/>
      <w:divBdr>
        <w:top w:val="none" w:sz="0" w:space="0" w:color="auto"/>
        <w:left w:val="none" w:sz="0" w:space="0" w:color="auto"/>
        <w:bottom w:val="none" w:sz="0" w:space="0" w:color="auto"/>
        <w:right w:val="none" w:sz="0" w:space="0" w:color="auto"/>
      </w:divBdr>
      <w:divsChild>
        <w:div w:id="349524744">
          <w:marLeft w:val="1440"/>
          <w:marRight w:val="0"/>
          <w:marTop w:val="0"/>
          <w:marBottom w:val="240"/>
          <w:divBdr>
            <w:top w:val="none" w:sz="0" w:space="0" w:color="auto"/>
            <w:left w:val="none" w:sz="0" w:space="0" w:color="auto"/>
            <w:bottom w:val="none" w:sz="0" w:space="0" w:color="auto"/>
            <w:right w:val="none" w:sz="0" w:space="0" w:color="auto"/>
          </w:divBdr>
        </w:div>
        <w:div w:id="480384981">
          <w:marLeft w:val="1440"/>
          <w:marRight w:val="0"/>
          <w:marTop w:val="0"/>
          <w:marBottom w:val="240"/>
          <w:divBdr>
            <w:top w:val="none" w:sz="0" w:space="0" w:color="auto"/>
            <w:left w:val="none" w:sz="0" w:space="0" w:color="auto"/>
            <w:bottom w:val="none" w:sz="0" w:space="0" w:color="auto"/>
            <w:right w:val="none" w:sz="0" w:space="0" w:color="auto"/>
          </w:divBdr>
        </w:div>
        <w:div w:id="896550730">
          <w:marLeft w:val="1440"/>
          <w:marRight w:val="0"/>
          <w:marTop w:val="0"/>
          <w:marBottom w:val="240"/>
          <w:divBdr>
            <w:top w:val="none" w:sz="0" w:space="0" w:color="auto"/>
            <w:left w:val="none" w:sz="0" w:space="0" w:color="auto"/>
            <w:bottom w:val="none" w:sz="0" w:space="0" w:color="auto"/>
            <w:right w:val="none" w:sz="0" w:space="0" w:color="auto"/>
          </w:divBdr>
        </w:div>
        <w:div w:id="1257052736">
          <w:marLeft w:val="1440"/>
          <w:marRight w:val="0"/>
          <w:marTop w:val="0"/>
          <w:marBottom w:val="240"/>
          <w:divBdr>
            <w:top w:val="none" w:sz="0" w:space="0" w:color="auto"/>
            <w:left w:val="none" w:sz="0" w:space="0" w:color="auto"/>
            <w:bottom w:val="none" w:sz="0" w:space="0" w:color="auto"/>
            <w:right w:val="none" w:sz="0" w:space="0" w:color="auto"/>
          </w:divBdr>
        </w:div>
        <w:div w:id="1637684659">
          <w:marLeft w:val="1440"/>
          <w:marRight w:val="0"/>
          <w:marTop w:val="0"/>
          <w:marBottom w:val="240"/>
          <w:divBdr>
            <w:top w:val="none" w:sz="0" w:space="0" w:color="auto"/>
            <w:left w:val="none" w:sz="0" w:space="0" w:color="auto"/>
            <w:bottom w:val="none" w:sz="0" w:space="0" w:color="auto"/>
            <w:right w:val="none" w:sz="0" w:space="0" w:color="auto"/>
          </w:divBdr>
        </w:div>
      </w:divsChild>
    </w:div>
    <w:div w:id="133304532">
      <w:bodyDiv w:val="1"/>
      <w:marLeft w:val="0"/>
      <w:marRight w:val="0"/>
      <w:marTop w:val="0"/>
      <w:marBottom w:val="0"/>
      <w:divBdr>
        <w:top w:val="none" w:sz="0" w:space="0" w:color="auto"/>
        <w:left w:val="none" w:sz="0" w:space="0" w:color="auto"/>
        <w:bottom w:val="none" w:sz="0" w:space="0" w:color="auto"/>
        <w:right w:val="none" w:sz="0" w:space="0" w:color="auto"/>
      </w:divBdr>
      <w:divsChild>
        <w:div w:id="1652906546">
          <w:marLeft w:val="0"/>
          <w:marRight w:val="0"/>
          <w:marTop w:val="180"/>
          <w:marBottom w:val="180"/>
          <w:divBdr>
            <w:top w:val="none" w:sz="0" w:space="0" w:color="auto"/>
            <w:left w:val="none" w:sz="0" w:space="0" w:color="auto"/>
            <w:bottom w:val="none" w:sz="0" w:space="0" w:color="auto"/>
            <w:right w:val="none" w:sz="0" w:space="0" w:color="auto"/>
          </w:divBdr>
          <w:divsChild>
            <w:div w:id="2067410549">
              <w:marLeft w:val="0"/>
              <w:marRight w:val="0"/>
              <w:marTop w:val="0"/>
              <w:marBottom w:val="0"/>
              <w:divBdr>
                <w:top w:val="none" w:sz="0" w:space="0" w:color="auto"/>
                <w:left w:val="none" w:sz="0" w:space="0" w:color="auto"/>
                <w:bottom w:val="none" w:sz="0" w:space="0" w:color="auto"/>
                <w:right w:val="none" w:sz="0" w:space="0" w:color="auto"/>
              </w:divBdr>
              <w:divsChild>
                <w:div w:id="965162201">
                  <w:marLeft w:val="0"/>
                  <w:marRight w:val="0"/>
                  <w:marTop w:val="0"/>
                  <w:marBottom w:val="0"/>
                  <w:divBdr>
                    <w:top w:val="none" w:sz="0" w:space="0" w:color="auto"/>
                    <w:left w:val="none" w:sz="0" w:space="0" w:color="auto"/>
                    <w:bottom w:val="none" w:sz="0" w:space="0" w:color="auto"/>
                    <w:right w:val="none" w:sz="0" w:space="0" w:color="auto"/>
                  </w:divBdr>
                  <w:divsChild>
                    <w:div w:id="1207186017">
                      <w:marLeft w:val="0"/>
                      <w:marRight w:val="0"/>
                      <w:marTop w:val="0"/>
                      <w:marBottom w:val="0"/>
                      <w:divBdr>
                        <w:top w:val="none" w:sz="0" w:space="0" w:color="auto"/>
                        <w:left w:val="none" w:sz="0" w:space="0" w:color="auto"/>
                        <w:bottom w:val="none" w:sz="0" w:space="0" w:color="auto"/>
                        <w:right w:val="none" w:sz="0" w:space="0" w:color="auto"/>
                      </w:divBdr>
                      <w:divsChild>
                        <w:div w:id="740130450">
                          <w:marLeft w:val="0"/>
                          <w:marRight w:val="0"/>
                          <w:marTop w:val="0"/>
                          <w:marBottom w:val="0"/>
                          <w:divBdr>
                            <w:top w:val="none" w:sz="0" w:space="0" w:color="auto"/>
                            <w:left w:val="none" w:sz="0" w:space="0" w:color="auto"/>
                            <w:bottom w:val="none" w:sz="0" w:space="0" w:color="auto"/>
                            <w:right w:val="none" w:sz="0" w:space="0" w:color="auto"/>
                          </w:divBdr>
                          <w:divsChild>
                            <w:div w:id="19068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53141">
      <w:bodyDiv w:val="1"/>
      <w:marLeft w:val="0"/>
      <w:marRight w:val="0"/>
      <w:marTop w:val="0"/>
      <w:marBottom w:val="0"/>
      <w:divBdr>
        <w:top w:val="none" w:sz="0" w:space="0" w:color="auto"/>
        <w:left w:val="none" w:sz="0" w:space="0" w:color="auto"/>
        <w:bottom w:val="none" w:sz="0" w:space="0" w:color="auto"/>
        <w:right w:val="none" w:sz="0" w:space="0" w:color="auto"/>
      </w:divBdr>
      <w:divsChild>
        <w:div w:id="2089844395">
          <w:marLeft w:val="1166"/>
          <w:marRight w:val="0"/>
          <w:marTop w:val="0"/>
          <w:marBottom w:val="0"/>
          <w:divBdr>
            <w:top w:val="none" w:sz="0" w:space="0" w:color="auto"/>
            <w:left w:val="none" w:sz="0" w:space="0" w:color="auto"/>
            <w:bottom w:val="none" w:sz="0" w:space="0" w:color="auto"/>
            <w:right w:val="none" w:sz="0" w:space="0" w:color="auto"/>
          </w:divBdr>
        </w:div>
      </w:divsChild>
    </w:div>
    <w:div w:id="182406579">
      <w:bodyDiv w:val="1"/>
      <w:marLeft w:val="0"/>
      <w:marRight w:val="0"/>
      <w:marTop w:val="0"/>
      <w:marBottom w:val="0"/>
      <w:divBdr>
        <w:top w:val="none" w:sz="0" w:space="0" w:color="auto"/>
        <w:left w:val="none" w:sz="0" w:space="0" w:color="auto"/>
        <w:bottom w:val="none" w:sz="0" w:space="0" w:color="auto"/>
        <w:right w:val="none" w:sz="0" w:space="0" w:color="auto"/>
      </w:divBdr>
      <w:divsChild>
        <w:div w:id="1400059033">
          <w:marLeft w:val="0"/>
          <w:marRight w:val="0"/>
          <w:marTop w:val="0"/>
          <w:marBottom w:val="0"/>
          <w:divBdr>
            <w:top w:val="none" w:sz="0" w:space="0" w:color="auto"/>
            <w:left w:val="none" w:sz="0" w:space="0" w:color="auto"/>
            <w:bottom w:val="none" w:sz="0" w:space="0" w:color="auto"/>
            <w:right w:val="none" w:sz="0" w:space="0" w:color="auto"/>
          </w:divBdr>
        </w:div>
        <w:div w:id="1827432048">
          <w:marLeft w:val="0"/>
          <w:marRight w:val="0"/>
          <w:marTop w:val="0"/>
          <w:marBottom w:val="0"/>
          <w:divBdr>
            <w:top w:val="none" w:sz="0" w:space="0" w:color="auto"/>
            <w:left w:val="none" w:sz="0" w:space="0" w:color="auto"/>
            <w:bottom w:val="none" w:sz="0" w:space="0" w:color="auto"/>
            <w:right w:val="none" w:sz="0" w:space="0" w:color="auto"/>
          </w:divBdr>
        </w:div>
      </w:divsChild>
    </w:div>
    <w:div w:id="192575545">
      <w:bodyDiv w:val="1"/>
      <w:marLeft w:val="0"/>
      <w:marRight w:val="0"/>
      <w:marTop w:val="0"/>
      <w:marBottom w:val="0"/>
      <w:divBdr>
        <w:top w:val="none" w:sz="0" w:space="0" w:color="auto"/>
        <w:left w:val="none" w:sz="0" w:space="0" w:color="auto"/>
        <w:bottom w:val="none" w:sz="0" w:space="0" w:color="auto"/>
        <w:right w:val="none" w:sz="0" w:space="0" w:color="auto"/>
      </w:divBdr>
      <w:divsChild>
        <w:div w:id="485778741">
          <w:marLeft w:val="1800"/>
          <w:marRight w:val="0"/>
          <w:marTop w:val="0"/>
          <w:marBottom w:val="0"/>
          <w:divBdr>
            <w:top w:val="none" w:sz="0" w:space="0" w:color="auto"/>
            <w:left w:val="none" w:sz="0" w:space="0" w:color="auto"/>
            <w:bottom w:val="none" w:sz="0" w:space="0" w:color="auto"/>
            <w:right w:val="none" w:sz="0" w:space="0" w:color="auto"/>
          </w:divBdr>
        </w:div>
        <w:div w:id="1002393052">
          <w:marLeft w:val="1166"/>
          <w:marRight w:val="0"/>
          <w:marTop w:val="0"/>
          <w:marBottom w:val="0"/>
          <w:divBdr>
            <w:top w:val="none" w:sz="0" w:space="0" w:color="auto"/>
            <w:left w:val="none" w:sz="0" w:space="0" w:color="auto"/>
            <w:bottom w:val="none" w:sz="0" w:space="0" w:color="auto"/>
            <w:right w:val="none" w:sz="0" w:space="0" w:color="auto"/>
          </w:divBdr>
        </w:div>
        <w:div w:id="1172377913">
          <w:marLeft w:val="1166"/>
          <w:marRight w:val="0"/>
          <w:marTop w:val="0"/>
          <w:marBottom w:val="0"/>
          <w:divBdr>
            <w:top w:val="none" w:sz="0" w:space="0" w:color="auto"/>
            <w:left w:val="none" w:sz="0" w:space="0" w:color="auto"/>
            <w:bottom w:val="none" w:sz="0" w:space="0" w:color="auto"/>
            <w:right w:val="none" w:sz="0" w:space="0" w:color="auto"/>
          </w:divBdr>
        </w:div>
        <w:div w:id="1719089683">
          <w:marLeft w:val="1800"/>
          <w:marRight w:val="0"/>
          <w:marTop w:val="0"/>
          <w:marBottom w:val="0"/>
          <w:divBdr>
            <w:top w:val="none" w:sz="0" w:space="0" w:color="auto"/>
            <w:left w:val="none" w:sz="0" w:space="0" w:color="auto"/>
            <w:bottom w:val="none" w:sz="0" w:space="0" w:color="auto"/>
            <w:right w:val="none" w:sz="0" w:space="0" w:color="auto"/>
          </w:divBdr>
        </w:div>
        <w:div w:id="1937860826">
          <w:marLeft w:val="1166"/>
          <w:marRight w:val="0"/>
          <w:marTop w:val="0"/>
          <w:marBottom w:val="0"/>
          <w:divBdr>
            <w:top w:val="none" w:sz="0" w:space="0" w:color="auto"/>
            <w:left w:val="none" w:sz="0" w:space="0" w:color="auto"/>
            <w:bottom w:val="none" w:sz="0" w:space="0" w:color="auto"/>
            <w:right w:val="none" w:sz="0" w:space="0" w:color="auto"/>
          </w:divBdr>
        </w:div>
        <w:div w:id="1978299083">
          <w:marLeft w:val="1166"/>
          <w:marRight w:val="0"/>
          <w:marTop w:val="0"/>
          <w:marBottom w:val="0"/>
          <w:divBdr>
            <w:top w:val="none" w:sz="0" w:space="0" w:color="auto"/>
            <w:left w:val="none" w:sz="0" w:space="0" w:color="auto"/>
            <w:bottom w:val="none" w:sz="0" w:space="0" w:color="auto"/>
            <w:right w:val="none" w:sz="0" w:space="0" w:color="auto"/>
          </w:divBdr>
        </w:div>
        <w:div w:id="2093620884">
          <w:marLeft w:val="1166"/>
          <w:marRight w:val="0"/>
          <w:marTop w:val="0"/>
          <w:marBottom w:val="0"/>
          <w:divBdr>
            <w:top w:val="none" w:sz="0" w:space="0" w:color="auto"/>
            <w:left w:val="none" w:sz="0" w:space="0" w:color="auto"/>
            <w:bottom w:val="none" w:sz="0" w:space="0" w:color="auto"/>
            <w:right w:val="none" w:sz="0" w:space="0" w:color="auto"/>
          </w:divBdr>
        </w:div>
      </w:divsChild>
    </w:div>
    <w:div w:id="193350115">
      <w:bodyDiv w:val="1"/>
      <w:marLeft w:val="0"/>
      <w:marRight w:val="0"/>
      <w:marTop w:val="0"/>
      <w:marBottom w:val="0"/>
      <w:divBdr>
        <w:top w:val="none" w:sz="0" w:space="0" w:color="auto"/>
        <w:left w:val="none" w:sz="0" w:space="0" w:color="auto"/>
        <w:bottom w:val="none" w:sz="0" w:space="0" w:color="auto"/>
        <w:right w:val="none" w:sz="0" w:space="0" w:color="auto"/>
      </w:divBdr>
      <w:divsChild>
        <w:div w:id="1158153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2556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002811">
      <w:bodyDiv w:val="1"/>
      <w:marLeft w:val="0"/>
      <w:marRight w:val="0"/>
      <w:marTop w:val="0"/>
      <w:marBottom w:val="0"/>
      <w:divBdr>
        <w:top w:val="none" w:sz="0" w:space="0" w:color="auto"/>
        <w:left w:val="none" w:sz="0" w:space="0" w:color="auto"/>
        <w:bottom w:val="none" w:sz="0" w:space="0" w:color="auto"/>
        <w:right w:val="none" w:sz="0" w:space="0" w:color="auto"/>
      </w:divBdr>
    </w:div>
    <w:div w:id="235286644">
      <w:bodyDiv w:val="1"/>
      <w:marLeft w:val="0"/>
      <w:marRight w:val="0"/>
      <w:marTop w:val="0"/>
      <w:marBottom w:val="0"/>
      <w:divBdr>
        <w:top w:val="none" w:sz="0" w:space="0" w:color="auto"/>
        <w:left w:val="none" w:sz="0" w:space="0" w:color="auto"/>
        <w:bottom w:val="none" w:sz="0" w:space="0" w:color="auto"/>
        <w:right w:val="none" w:sz="0" w:space="0" w:color="auto"/>
      </w:divBdr>
    </w:div>
    <w:div w:id="239095769">
      <w:bodyDiv w:val="1"/>
      <w:marLeft w:val="0"/>
      <w:marRight w:val="0"/>
      <w:marTop w:val="0"/>
      <w:marBottom w:val="0"/>
      <w:divBdr>
        <w:top w:val="none" w:sz="0" w:space="0" w:color="auto"/>
        <w:left w:val="none" w:sz="0" w:space="0" w:color="auto"/>
        <w:bottom w:val="none" w:sz="0" w:space="0" w:color="auto"/>
        <w:right w:val="none" w:sz="0" w:space="0" w:color="auto"/>
      </w:divBdr>
    </w:div>
    <w:div w:id="317609410">
      <w:bodyDiv w:val="1"/>
      <w:marLeft w:val="0"/>
      <w:marRight w:val="0"/>
      <w:marTop w:val="0"/>
      <w:marBottom w:val="0"/>
      <w:divBdr>
        <w:top w:val="none" w:sz="0" w:space="0" w:color="auto"/>
        <w:left w:val="none" w:sz="0" w:space="0" w:color="auto"/>
        <w:bottom w:val="none" w:sz="0" w:space="0" w:color="auto"/>
        <w:right w:val="none" w:sz="0" w:space="0" w:color="auto"/>
      </w:divBdr>
    </w:div>
    <w:div w:id="338511612">
      <w:bodyDiv w:val="1"/>
      <w:marLeft w:val="0"/>
      <w:marRight w:val="0"/>
      <w:marTop w:val="0"/>
      <w:marBottom w:val="0"/>
      <w:divBdr>
        <w:top w:val="none" w:sz="0" w:space="0" w:color="auto"/>
        <w:left w:val="none" w:sz="0" w:space="0" w:color="auto"/>
        <w:bottom w:val="none" w:sz="0" w:space="0" w:color="auto"/>
        <w:right w:val="none" w:sz="0" w:space="0" w:color="auto"/>
      </w:divBdr>
    </w:div>
    <w:div w:id="342173441">
      <w:bodyDiv w:val="1"/>
      <w:marLeft w:val="0"/>
      <w:marRight w:val="0"/>
      <w:marTop w:val="0"/>
      <w:marBottom w:val="0"/>
      <w:divBdr>
        <w:top w:val="none" w:sz="0" w:space="0" w:color="auto"/>
        <w:left w:val="none" w:sz="0" w:space="0" w:color="auto"/>
        <w:bottom w:val="none" w:sz="0" w:space="0" w:color="auto"/>
        <w:right w:val="none" w:sz="0" w:space="0" w:color="auto"/>
      </w:divBdr>
    </w:div>
    <w:div w:id="342978182">
      <w:bodyDiv w:val="1"/>
      <w:marLeft w:val="0"/>
      <w:marRight w:val="0"/>
      <w:marTop w:val="0"/>
      <w:marBottom w:val="0"/>
      <w:divBdr>
        <w:top w:val="none" w:sz="0" w:space="0" w:color="auto"/>
        <w:left w:val="none" w:sz="0" w:space="0" w:color="auto"/>
        <w:bottom w:val="none" w:sz="0" w:space="0" w:color="auto"/>
        <w:right w:val="none" w:sz="0" w:space="0" w:color="auto"/>
      </w:divBdr>
      <w:divsChild>
        <w:div w:id="2006976196">
          <w:marLeft w:val="0"/>
          <w:marRight w:val="0"/>
          <w:marTop w:val="360"/>
          <w:marBottom w:val="360"/>
          <w:divBdr>
            <w:top w:val="none" w:sz="0" w:space="0" w:color="auto"/>
            <w:left w:val="none" w:sz="0" w:space="0" w:color="auto"/>
            <w:bottom w:val="none" w:sz="0" w:space="0" w:color="auto"/>
            <w:right w:val="none" w:sz="0" w:space="0" w:color="auto"/>
          </w:divBdr>
          <w:divsChild>
            <w:div w:id="2120026045">
              <w:marLeft w:val="0"/>
              <w:marRight w:val="0"/>
              <w:marTop w:val="0"/>
              <w:marBottom w:val="0"/>
              <w:divBdr>
                <w:top w:val="none" w:sz="0" w:space="0" w:color="auto"/>
                <w:left w:val="none" w:sz="0" w:space="0" w:color="auto"/>
                <w:bottom w:val="none" w:sz="0" w:space="0" w:color="auto"/>
                <w:right w:val="none" w:sz="0" w:space="0" w:color="auto"/>
              </w:divBdr>
              <w:divsChild>
                <w:div w:id="1270430958">
                  <w:marLeft w:val="0"/>
                  <w:marRight w:val="0"/>
                  <w:marTop w:val="0"/>
                  <w:marBottom w:val="0"/>
                  <w:divBdr>
                    <w:top w:val="none" w:sz="0" w:space="0" w:color="auto"/>
                    <w:left w:val="none" w:sz="0" w:space="0" w:color="auto"/>
                    <w:bottom w:val="none" w:sz="0" w:space="0" w:color="auto"/>
                    <w:right w:val="none" w:sz="0" w:space="0" w:color="auto"/>
                  </w:divBdr>
                  <w:divsChild>
                    <w:div w:id="147988834">
                      <w:marLeft w:val="0"/>
                      <w:marRight w:val="0"/>
                      <w:marTop w:val="0"/>
                      <w:marBottom w:val="0"/>
                      <w:divBdr>
                        <w:top w:val="none" w:sz="0" w:space="0" w:color="auto"/>
                        <w:left w:val="none" w:sz="0" w:space="0" w:color="auto"/>
                        <w:bottom w:val="none" w:sz="0" w:space="0" w:color="auto"/>
                        <w:right w:val="none" w:sz="0" w:space="0" w:color="auto"/>
                      </w:divBdr>
                      <w:divsChild>
                        <w:div w:id="1757750228">
                          <w:marLeft w:val="0"/>
                          <w:marRight w:val="0"/>
                          <w:marTop w:val="0"/>
                          <w:marBottom w:val="0"/>
                          <w:divBdr>
                            <w:top w:val="none" w:sz="0" w:space="0" w:color="auto"/>
                            <w:left w:val="none" w:sz="0" w:space="0" w:color="auto"/>
                            <w:bottom w:val="none" w:sz="0" w:space="0" w:color="auto"/>
                            <w:right w:val="none" w:sz="0" w:space="0" w:color="auto"/>
                          </w:divBdr>
                          <w:divsChild>
                            <w:div w:id="78951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591486">
      <w:bodyDiv w:val="1"/>
      <w:marLeft w:val="0"/>
      <w:marRight w:val="0"/>
      <w:marTop w:val="0"/>
      <w:marBottom w:val="0"/>
      <w:divBdr>
        <w:top w:val="none" w:sz="0" w:space="0" w:color="auto"/>
        <w:left w:val="none" w:sz="0" w:space="0" w:color="auto"/>
        <w:bottom w:val="none" w:sz="0" w:space="0" w:color="auto"/>
        <w:right w:val="none" w:sz="0" w:space="0" w:color="auto"/>
      </w:divBdr>
      <w:divsChild>
        <w:div w:id="89590583">
          <w:marLeft w:val="0"/>
          <w:marRight w:val="0"/>
          <w:marTop w:val="0"/>
          <w:marBottom w:val="0"/>
          <w:divBdr>
            <w:top w:val="none" w:sz="0" w:space="0" w:color="auto"/>
            <w:left w:val="none" w:sz="0" w:space="0" w:color="auto"/>
            <w:bottom w:val="none" w:sz="0" w:space="0" w:color="auto"/>
            <w:right w:val="none" w:sz="0" w:space="0" w:color="auto"/>
          </w:divBdr>
          <w:divsChild>
            <w:div w:id="822813585">
              <w:marLeft w:val="0"/>
              <w:marRight w:val="0"/>
              <w:marTop w:val="0"/>
              <w:marBottom w:val="0"/>
              <w:divBdr>
                <w:top w:val="none" w:sz="0" w:space="0" w:color="auto"/>
                <w:left w:val="none" w:sz="0" w:space="0" w:color="auto"/>
                <w:bottom w:val="none" w:sz="0" w:space="0" w:color="auto"/>
                <w:right w:val="none" w:sz="0" w:space="0" w:color="auto"/>
              </w:divBdr>
            </w:div>
          </w:divsChild>
        </w:div>
        <w:div w:id="331566957">
          <w:marLeft w:val="0"/>
          <w:marRight w:val="0"/>
          <w:marTop w:val="0"/>
          <w:marBottom w:val="0"/>
          <w:divBdr>
            <w:top w:val="none" w:sz="0" w:space="0" w:color="auto"/>
            <w:left w:val="none" w:sz="0" w:space="0" w:color="auto"/>
            <w:bottom w:val="none" w:sz="0" w:space="0" w:color="auto"/>
            <w:right w:val="none" w:sz="0" w:space="0" w:color="auto"/>
          </w:divBdr>
          <w:divsChild>
            <w:div w:id="244658063">
              <w:marLeft w:val="0"/>
              <w:marRight w:val="0"/>
              <w:marTop w:val="0"/>
              <w:marBottom w:val="0"/>
              <w:divBdr>
                <w:top w:val="none" w:sz="0" w:space="0" w:color="auto"/>
                <w:left w:val="none" w:sz="0" w:space="0" w:color="auto"/>
                <w:bottom w:val="none" w:sz="0" w:space="0" w:color="auto"/>
                <w:right w:val="none" w:sz="0" w:space="0" w:color="auto"/>
              </w:divBdr>
            </w:div>
          </w:divsChild>
        </w:div>
        <w:div w:id="436371052">
          <w:marLeft w:val="0"/>
          <w:marRight w:val="0"/>
          <w:marTop w:val="0"/>
          <w:marBottom w:val="0"/>
          <w:divBdr>
            <w:top w:val="none" w:sz="0" w:space="0" w:color="auto"/>
            <w:left w:val="none" w:sz="0" w:space="0" w:color="auto"/>
            <w:bottom w:val="none" w:sz="0" w:space="0" w:color="auto"/>
            <w:right w:val="none" w:sz="0" w:space="0" w:color="auto"/>
          </w:divBdr>
          <w:divsChild>
            <w:div w:id="1694964795">
              <w:marLeft w:val="0"/>
              <w:marRight w:val="0"/>
              <w:marTop w:val="0"/>
              <w:marBottom w:val="0"/>
              <w:divBdr>
                <w:top w:val="none" w:sz="0" w:space="0" w:color="auto"/>
                <w:left w:val="none" w:sz="0" w:space="0" w:color="auto"/>
                <w:bottom w:val="none" w:sz="0" w:space="0" w:color="auto"/>
                <w:right w:val="none" w:sz="0" w:space="0" w:color="auto"/>
              </w:divBdr>
            </w:div>
          </w:divsChild>
        </w:div>
        <w:div w:id="492455386">
          <w:marLeft w:val="0"/>
          <w:marRight w:val="0"/>
          <w:marTop w:val="0"/>
          <w:marBottom w:val="0"/>
          <w:divBdr>
            <w:top w:val="none" w:sz="0" w:space="0" w:color="auto"/>
            <w:left w:val="none" w:sz="0" w:space="0" w:color="auto"/>
            <w:bottom w:val="none" w:sz="0" w:space="0" w:color="auto"/>
            <w:right w:val="none" w:sz="0" w:space="0" w:color="auto"/>
          </w:divBdr>
          <w:divsChild>
            <w:div w:id="1838181227">
              <w:marLeft w:val="0"/>
              <w:marRight w:val="0"/>
              <w:marTop w:val="0"/>
              <w:marBottom w:val="0"/>
              <w:divBdr>
                <w:top w:val="none" w:sz="0" w:space="0" w:color="auto"/>
                <w:left w:val="none" w:sz="0" w:space="0" w:color="auto"/>
                <w:bottom w:val="none" w:sz="0" w:space="0" w:color="auto"/>
                <w:right w:val="none" w:sz="0" w:space="0" w:color="auto"/>
              </w:divBdr>
            </w:div>
          </w:divsChild>
        </w:div>
        <w:div w:id="803080137">
          <w:marLeft w:val="0"/>
          <w:marRight w:val="0"/>
          <w:marTop w:val="0"/>
          <w:marBottom w:val="0"/>
          <w:divBdr>
            <w:top w:val="none" w:sz="0" w:space="0" w:color="auto"/>
            <w:left w:val="none" w:sz="0" w:space="0" w:color="auto"/>
            <w:bottom w:val="none" w:sz="0" w:space="0" w:color="auto"/>
            <w:right w:val="none" w:sz="0" w:space="0" w:color="auto"/>
          </w:divBdr>
          <w:divsChild>
            <w:div w:id="485440904">
              <w:marLeft w:val="0"/>
              <w:marRight w:val="0"/>
              <w:marTop w:val="0"/>
              <w:marBottom w:val="0"/>
              <w:divBdr>
                <w:top w:val="none" w:sz="0" w:space="0" w:color="auto"/>
                <w:left w:val="none" w:sz="0" w:space="0" w:color="auto"/>
                <w:bottom w:val="none" w:sz="0" w:space="0" w:color="auto"/>
                <w:right w:val="none" w:sz="0" w:space="0" w:color="auto"/>
              </w:divBdr>
            </w:div>
          </w:divsChild>
        </w:div>
        <w:div w:id="976228896">
          <w:marLeft w:val="0"/>
          <w:marRight w:val="0"/>
          <w:marTop w:val="0"/>
          <w:marBottom w:val="0"/>
          <w:divBdr>
            <w:top w:val="none" w:sz="0" w:space="0" w:color="auto"/>
            <w:left w:val="none" w:sz="0" w:space="0" w:color="auto"/>
            <w:bottom w:val="none" w:sz="0" w:space="0" w:color="auto"/>
            <w:right w:val="none" w:sz="0" w:space="0" w:color="auto"/>
          </w:divBdr>
          <w:divsChild>
            <w:div w:id="358509564">
              <w:marLeft w:val="0"/>
              <w:marRight w:val="0"/>
              <w:marTop w:val="0"/>
              <w:marBottom w:val="0"/>
              <w:divBdr>
                <w:top w:val="none" w:sz="0" w:space="0" w:color="auto"/>
                <w:left w:val="none" w:sz="0" w:space="0" w:color="auto"/>
                <w:bottom w:val="none" w:sz="0" w:space="0" w:color="auto"/>
                <w:right w:val="none" w:sz="0" w:space="0" w:color="auto"/>
              </w:divBdr>
            </w:div>
          </w:divsChild>
        </w:div>
        <w:div w:id="1343241194">
          <w:marLeft w:val="0"/>
          <w:marRight w:val="0"/>
          <w:marTop w:val="0"/>
          <w:marBottom w:val="0"/>
          <w:divBdr>
            <w:top w:val="none" w:sz="0" w:space="0" w:color="auto"/>
            <w:left w:val="none" w:sz="0" w:space="0" w:color="auto"/>
            <w:bottom w:val="none" w:sz="0" w:space="0" w:color="auto"/>
            <w:right w:val="none" w:sz="0" w:space="0" w:color="auto"/>
          </w:divBdr>
          <w:divsChild>
            <w:div w:id="1864128233">
              <w:marLeft w:val="0"/>
              <w:marRight w:val="0"/>
              <w:marTop w:val="0"/>
              <w:marBottom w:val="0"/>
              <w:divBdr>
                <w:top w:val="none" w:sz="0" w:space="0" w:color="auto"/>
                <w:left w:val="none" w:sz="0" w:space="0" w:color="auto"/>
                <w:bottom w:val="none" w:sz="0" w:space="0" w:color="auto"/>
                <w:right w:val="none" w:sz="0" w:space="0" w:color="auto"/>
              </w:divBdr>
            </w:div>
          </w:divsChild>
        </w:div>
        <w:div w:id="1491562880">
          <w:marLeft w:val="0"/>
          <w:marRight w:val="0"/>
          <w:marTop w:val="0"/>
          <w:marBottom w:val="0"/>
          <w:divBdr>
            <w:top w:val="none" w:sz="0" w:space="0" w:color="auto"/>
            <w:left w:val="none" w:sz="0" w:space="0" w:color="auto"/>
            <w:bottom w:val="none" w:sz="0" w:space="0" w:color="auto"/>
            <w:right w:val="none" w:sz="0" w:space="0" w:color="auto"/>
          </w:divBdr>
          <w:divsChild>
            <w:div w:id="1316031554">
              <w:marLeft w:val="0"/>
              <w:marRight w:val="0"/>
              <w:marTop w:val="0"/>
              <w:marBottom w:val="0"/>
              <w:divBdr>
                <w:top w:val="none" w:sz="0" w:space="0" w:color="auto"/>
                <w:left w:val="none" w:sz="0" w:space="0" w:color="auto"/>
                <w:bottom w:val="none" w:sz="0" w:space="0" w:color="auto"/>
                <w:right w:val="none" w:sz="0" w:space="0" w:color="auto"/>
              </w:divBdr>
            </w:div>
          </w:divsChild>
        </w:div>
        <w:div w:id="1572765659">
          <w:marLeft w:val="0"/>
          <w:marRight w:val="0"/>
          <w:marTop w:val="0"/>
          <w:marBottom w:val="0"/>
          <w:divBdr>
            <w:top w:val="none" w:sz="0" w:space="0" w:color="auto"/>
            <w:left w:val="none" w:sz="0" w:space="0" w:color="auto"/>
            <w:bottom w:val="none" w:sz="0" w:space="0" w:color="auto"/>
            <w:right w:val="none" w:sz="0" w:space="0" w:color="auto"/>
          </w:divBdr>
          <w:divsChild>
            <w:div w:id="844519809">
              <w:marLeft w:val="0"/>
              <w:marRight w:val="0"/>
              <w:marTop w:val="0"/>
              <w:marBottom w:val="0"/>
              <w:divBdr>
                <w:top w:val="none" w:sz="0" w:space="0" w:color="auto"/>
                <w:left w:val="none" w:sz="0" w:space="0" w:color="auto"/>
                <w:bottom w:val="none" w:sz="0" w:space="0" w:color="auto"/>
                <w:right w:val="none" w:sz="0" w:space="0" w:color="auto"/>
              </w:divBdr>
            </w:div>
          </w:divsChild>
        </w:div>
        <w:div w:id="1682580644">
          <w:marLeft w:val="0"/>
          <w:marRight w:val="0"/>
          <w:marTop w:val="0"/>
          <w:marBottom w:val="0"/>
          <w:divBdr>
            <w:top w:val="none" w:sz="0" w:space="0" w:color="auto"/>
            <w:left w:val="none" w:sz="0" w:space="0" w:color="auto"/>
            <w:bottom w:val="none" w:sz="0" w:space="0" w:color="auto"/>
            <w:right w:val="none" w:sz="0" w:space="0" w:color="auto"/>
          </w:divBdr>
          <w:divsChild>
            <w:div w:id="1944335520">
              <w:marLeft w:val="0"/>
              <w:marRight w:val="0"/>
              <w:marTop w:val="0"/>
              <w:marBottom w:val="0"/>
              <w:divBdr>
                <w:top w:val="none" w:sz="0" w:space="0" w:color="auto"/>
                <w:left w:val="none" w:sz="0" w:space="0" w:color="auto"/>
                <w:bottom w:val="none" w:sz="0" w:space="0" w:color="auto"/>
                <w:right w:val="none" w:sz="0" w:space="0" w:color="auto"/>
              </w:divBdr>
            </w:div>
          </w:divsChild>
        </w:div>
        <w:div w:id="1985230014">
          <w:marLeft w:val="0"/>
          <w:marRight w:val="0"/>
          <w:marTop w:val="0"/>
          <w:marBottom w:val="0"/>
          <w:divBdr>
            <w:top w:val="none" w:sz="0" w:space="0" w:color="auto"/>
            <w:left w:val="none" w:sz="0" w:space="0" w:color="auto"/>
            <w:bottom w:val="none" w:sz="0" w:space="0" w:color="auto"/>
            <w:right w:val="none" w:sz="0" w:space="0" w:color="auto"/>
          </w:divBdr>
          <w:divsChild>
            <w:div w:id="477771226">
              <w:marLeft w:val="0"/>
              <w:marRight w:val="0"/>
              <w:marTop w:val="0"/>
              <w:marBottom w:val="0"/>
              <w:divBdr>
                <w:top w:val="none" w:sz="0" w:space="0" w:color="auto"/>
                <w:left w:val="none" w:sz="0" w:space="0" w:color="auto"/>
                <w:bottom w:val="none" w:sz="0" w:space="0" w:color="auto"/>
                <w:right w:val="none" w:sz="0" w:space="0" w:color="auto"/>
              </w:divBdr>
            </w:div>
          </w:divsChild>
        </w:div>
        <w:div w:id="2071070741">
          <w:marLeft w:val="0"/>
          <w:marRight w:val="0"/>
          <w:marTop w:val="0"/>
          <w:marBottom w:val="0"/>
          <w:divBdr>
            <w:top w:val="none" w:sz="0" w:space="0" w:color="auto"/>
            <w:left w:val="none" w:sz="0" w:space="0" w:color="auto"/>
            <w:bottom w:val="none" w:sz="0" w:space="0" w:color="auto"/>
            <w:right w:val="none" w:sz="0" w:space="0" w:color="auto"/>
          </w:divBdr>
          <w:divsChild>
            <w:div w:id="1039476512">
              <w:marLeft w:val="0"/>
              <w:marRight w:val="0"/>
              <w:marTop w:val="0"/>
              <w:marBottom w:val="0"/>
              <w:divBdr>
                <w:top w:val="none" w:sz="0" w:space="0" w:color="auto"/>
                <w:left w:val="none" w:sz="0" w:space="0" w:color="auto"/>
                <w:bottom w:val="none" w:sz="0" w:space="0" w:color="auto"/>
                <w:right w:val="none" w:sz="0" w:space="0" w:color="auto"/>
              </w:divBdr>
            </w:div>
          </w:divsChild>
        </w:div>
        <w:div w:id="2111312261">
          <w:marLeft w:val="0"/>
          <w:marRight w:val="0"/>
          <w:marTop w:val="0"/>
          <w:marBottom w:val="0"/>
          <w:divBdr>
            <w:top w:val="none" w:sz="0" w:space="0" w:color="auto"/>
            <w:left w:val="none" w:sz="0" w:space="0" w:color="auto"/>
            <w:bottom w:val="none" w:sz="0" w:space="0" w:color="auto"/>
            <w:right w:val="none" w:sz="0" w:space="0" w:color="auto"/>
          </w:divBdr>
          <w:divsChild>
            <w:div w:id="742416544">
              <w:marLeft w:val="0"/>
              <w:marRight w:val="0"/>
              <w:marTop w:val="0"/>
              <w:marBottom w:val="0"/>
              <w:divBdr>
                <w:top w:val="none" w:sz="0" w:space="0" w:color="auto"/>
                <w:left w:val="none" w:sz="0" w:space="0" w:color="auto"/>
                <w:bottom w:val="none" w:sz="0" w:space="0" w:color="auto"/>
                <w:right w:val="none" w:sz="0" w:space="0" w:color="auto"/>
              </w:divBdr>
            </w:div>
          </w:divsChild>
        </w:div>
        <w:div w:id="2130003824">
          <w:marLeft w:val="0"/>
          <w:marRight w:val="0"/>
          <w:marTop w:val="0"/>
          <w:marBottom w:val="0"/>
          <w:divBdr>
            <w:top w:val="none" w:sz="0" w:space="0" w:color="auto"/>
            <w:left w:val="none" w:sz="0" w:space="0" w:color="auto"/>
            <w:bottom w:val="none" w:sz="0" w:space="0" w:color="auto"/>
            <w:right w:val="none" w:sz="0" w:space="0" w:color="auto"/>
          </w:divBdr>
          <w:divsChild>
            <w:div w:id="47318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7713">
      <w:bodyDiv w:val="1"/>
      <w:marLeft w:val="0"/>
      <w:marRight w:val="0"/>
      <w:marTop w:val="0"/>
      <w:marBottom w:val="0"/>
      <w:divBdr>
        <w:top w:val="none" w:sz="0" w:space="0" w:color="auto"/>
        <w:left w:val="none" w:sz="0" w:space="0" w:color="auto"/>
        <w:bottom w:val="none" w:sz="0" w:space="0" w:color="auto"/>
        <w:right w:val="none" w:sz="0" w:space="0" w:color="auto"/>
      </w:divBdr>
      <w:divsChild>
        <w:div w:id="898713395">
          <w:marLeft w:val="0"/>
          <w:marRight w:val="0"/>
          <w:marTop w:val="0"/>
          <w:marBottom w:val="0"/>
          <w:divBdr>
            <w:top w:val="none" w:sz="0" w:space="0" w:color="auto"/>
            <w:left w:val="none" w:sz="0" w:space="0" w:color="auto"/>
            <w:bottom w:val="none" w:sz="0" w:space="0" w:color="auto"/>
            <w:right w:val="none" w:sz="0" w:space="0" w:color="auto"/>
          </w:divBdr>
        </w:div>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 w:id="383024314">
      <w:bodyDiv w:val="1"/>
      <w:marLeft w:val="0"/>
      <w:marRight w:val="0"/>
      <w:marTop w:val="0"/>
      <w:marBottom w:val="0"/>
      <w:divBdr>
        <w:top w:val="none" w:sz="0" w:space="0" w:color="auto"/>
        <w:left w:val="none" w:sz="0" w:space="0" w:color="auto"/>
        <w:bottom w:val="none" w:sz="0" w:space="0" w:color="auto"/>
        <w:right w:val="none" w:sz="0" w:space="0" w:color="auto"/>
      </w:divBdr>
    </w:div>
    <w:div w:id="395519942">
      <w:bodyDiv w:val="1"/>
      <w:marLeft w:val="0"/>
      <w:marRight w:val="0"/>
      <w:marTop w:val="0"/>
      <w:marBottom w:val="0"/>
      <w:divBdr>
        <w:top w:val="none" w:sz="0" w:space="0" w:color="auto"/>
        <w:left w:val="none" w:sz="0" w:space="0" w:color="auto"/>
        <w:bottom w:val="none" w:sz="0" w:space="0" w:color="auto"/>
        <w:right w:val="none" w:sz="0" w:space="0" w:color="auto"/>
      </w:divBdr>
    </w:div>
    <w:div w:id="413550641">
      <w:bodyDiv w:val="1"/>
      <w:marLeft w:val="0"/>
      <w:marRight w:val="0"/>
      <w:marTop w:val="0"/>
      <w:marBottom w:val="0"/>
      <w:divBdr>
        <w:top w:val="none" w:sz="0" w:space="0" w:color="auto"/>
        <w:left w:val="none" w:sz="0" w:space="0" w:color="auto"/>
        <w:bottom w:val="none" w:sz="0" w:space="0" w:color="auto"/>
        <w:right w:val="none" w:sz="0" w:space="0" w:color="auto"/>
      </w:divBdr>
    </w:div>
    <w:div w:id="416637025">
      <w:bodyDiv w:val="1"/>
      <w:marLeft w:val="0"/>
      <w:marRight w:val="0"/>
      <w:marTop w:val="0"/>
      <w:marBottom w:val="0"/>
      <w:divBdr>
        <w:top w:val="none" w:sz="0" w:space="0" w:color="auto"/>
        <w:left w:val="none" w:sz="0" w:space="0" w:color="auto"/>
        <w:bottom w:val="none" w:sz="0" w:space="0" w:color="auto"/>
        <w:right w:val="none" w:sz="0" w:space="0" w:color="auto"/>
      </w:divBdr>
    </w:div>
    <w:div w:id="417335951">
      <w:bodyDiv w:val="1"/>
      <w:marLeft w:val="0"/>
      <w:marRight w:val="0"/>
      <w:marTop w:val="0"/>
      <w:marBottom w:val="0"/>
      <w:divBdr>
        <w:top w:val="none" w:sz="0" w:space="0" w:color="auto"/>
        <w:left w:val="none" w:sz="0" w:space="0" w:color="auto"/>
        <w:bottom w:val="none" w:sz="0" w:space="0" w:color="auto"/>
        <w:right w:val="none" w:sz="0" w:space="0" w:color="auto"/>
      </w:divBdr>
      <w:divsChild>
        <w:div w:id="25181789">
          <w:marLeft w:val="0"/>
          <w:marRight w:val="0"/>
          <w:marTop w:val="0"/>
          <w:marBottom w:val="0"/>
          <w:divBdr>
            <w:top w:val="none" w:sz="0" w:space="0" w:color="auto"/>
            <w:left w:val="none" w:sz="0" w:space="0" w:color="auto"/>
            <w:bottom w:val="none" w:sz="0" w:space="0" w:color="auto"/>
            <w:right w:val="none" w:sz="0" w:space="0" w:color="auto"/>
          </w:divBdr>
        </w:div>
        <w:div w:id="85620968">
          <w:marLeft w:val="0"/>
          <w:marRight w:val="0"/>
          <w:marTop w:val="0"/>
          <w:marBottom w:val="0"/>
          <w:divBdr>
            <w:top w:val="none" w:sz="0" w:space="0" w:color="auto"/>
            <w:left w:val="none" w:sz="0" w:space="0" w:color="auto"/>
            <w:bottom w:val="none" w:sz="0" w:space="0" w:color="auto"/>
            <w:right w:val="none" w:sz="0" w:space="0" w:color="auto"/>
          </w:divBdr>
        </w:div>
        <w:div w:id="101731634">
          <w:marLeft w:val="0"/>
          <w:marRight w:val="0"/>
          <w:marTop w:val="0"/>
          <w:marBottom w:val="0"/>
          <w:divBdr>
            <w:top w:val="none" w:sz="0" w:space="0" w:color="auto"/>
            <w:left w:val="none" w:sz="0" w:space="0" w:color="auto"/>
            <w:bottom w:val="none" w:sz="0" w:space="0" w:color="auto"/>
            <w:right w:val="none" w:sz="0" w:space="0" w:color="auto"/>
          </w:divBdr>
        </w:div>
        <w:div w:id="221982621">
          <w:marLeft w:val="0"/>
          <w:marRight w:val="0"/>
          <w:marTop w:val="0"/>
          <w:marBottom w:val="0"/>
          <w:divBdr>
            <w:top w:val="none" w:sz="0" w:space="0" w:color="auto"/>
            <w:left w:val="none" w:sz="0" w:space="0" w:color="auto"/>
            <w:bottom w:val="none" w:sz="0" w:space="0" w:color="auto"/>
            <w:right w:val="none" w:sz="0" w:space="0" w:color="auto"/>
          </w:divBdr>
        </w:div>
        <w:div w:id="242762961">
          <w:marLeft w:val="0"/>
          <w:marRight w:val="0"/>
          <w:marTop w:val="0"/>
          <w:marBottom w:val="0"/>
          <w:divBdr>
            <w:top w:val="none" w:sz="0" w:space="0" w:color="auto"/>
            <w:left w:val="none" w:sz="0" w:space="0" w:color="auto"/>
            <w:bottom w:val="none" w:sz="0" w:space="0" w:color="auto"/>
            <w:right w:val="none" w:sz="0" w:space="0" w:color="auto"/>
          </w:divBdr>
        </w:div>
        <w:div w:id="262690338">
          <w:marLeft w:val="0"/>
          <w:marRight w:val="0"/>
          <w:marTop w:val="0"/>
          <w:marBottom w:val="0"/>
          <w:divBdr>
            <w:top w:val="none" w:sz="0" w:space="0" w:color="auto"/>
            <w:left w:val="none" w:sz="0" w:space="0" w:color="auto"/>
            <w:bottom w:val="none" w:sz="0" w:space="0" w:color="auto"/>
            <w:right w:val="none" w:sz="0" w:space="0" w:color="auto"/>
          </w:divBdr>
        </w:div>
        <w:div w:id="333580520">
          <w:marLeft w:val="0"/>
          <w:marRight w:val="0"/>
          <w:marTop w:val="0"/>
          <w:marBottom w:val="0"/>
          <w:divBdr>
            <w:top w:val="none" w:sz="0" w:space="0" w:color="auto"/>
            <w:left w:val="none" w:sz="0" w:space="0" w:color="auto"/>
            <w:bottom w:val="none" w:sz="0" w:space="0" w:color="auto"/>
            <w:right w:val="none" w:sz="0" w:space="0" w:color="auto"/>
          </w:divBdr>
        </w:div>
        <w:div w:id="440102651">
          <w:marLeft w:val="0"/>
          <w:marRight w:val="0"/>
          <w:marTop w:val="0"/>
          <w:marBottom w:val="0"/>
          <w:divBdr>
            <w:top w:val="none" w:sz="0" w:space="0" w:color="auto"/>
            <w:left w:val="none" w:sz="0" w:space="0" w:color="auto"/>
            <w:bottom w:val="none" w:sz="0" w:space="0" w:color="auto"/>
            <w:right w:val="none" w:sz="0" w:space="0" w:color="auto"/>
          </w:divBdr>
        </w:div>
        <w:div w:id="586773364">
          <w:marLeft w:val="0"/>
          <w:marRight w:val="0"/>
          <w:marTop w:val="0"/>
          <w:marBottom w:val="0"/>
          <w:divBdr>
            <w:top w:val="none" w:sz="0" w:space="0" w:color="auto"/>
            <w:left w:val="none" w:sz="0" w:space="0" w:color="auto"/>
            <w:bottom w:val="none" w:sz="0" w:space="0" w:color="auto"/>
            <w:right w:val="none" w:sz="0" w:space="0" w:color="auto"/>
          </w:divBdr>
        </w:div>
        <w:div w:id="629281566">
          <w:marLeft w:val="0"/>
          <w:marRight w:val="0"/>
          <w:marTop w:val="0"/>
          <w:marBottom w:val="0"/>
          <w:divBdr>
            <w:top w:val="none" w:sz="0" w:space="0" w:color="auto"/>
            <w:left w:val="none" w:sz="0" w:space="0" w:color="auto"/>
            <w:bottom w:val="none" w:sz="0" w:space="0" w:color="auto"/>
            <w:right w:val="none" w:sz="0" w:space="0" w:color="auto"/>
          </w:divBdr>
          <w:divsChild>
            <w:div w:id="7024053">
              <w:marLeft w:val="0"/>
              <w:marRight w:val="0"/>
              <w:marTop w:val="0"/>
              <w:marBottom w:val="0"/>
              <w:divBdr>
                <w:top w:val="none" w:sz="0" w:space="0" w:color="auto"/>
                <w:left w:val="none" w:sz="0" w:space="0" w:color="auto"/>
                <w:bottom w:val="none" w:sz="0" w:space="0" w:color="auto"/>
                <w:right w:val="none" w:sz="0" w:space="0" w:color="auto"/>
              </w:divBdr>
            </w:div>
            <w:div w:id="81686066">
              <w:marLeft w:val="0"/>
              <w:marRight w:val="0"/>
              <w:marTop w:val="0"/>
              <w:marBottom w:val="0"/>
              <w:divBdr>
                <w:top w:val="none" w:sz="0" w:space="0" w:color="auto"/>
                <w:left w:val="none" w:sz="0" w:space="0" w:color="auto"/>
                <w:bottom w:val="none" w:sz="0" w:space="0" w:color="auto"/>
                <w:right w:val="none" w:sz="0" w:space="0" w:color="auto"/>
              </w:divBdr>
            </w:div>
            <w:div w:id="291903961">
              <w:marLeft w:val="0"/>
              <w:marRight w:val="0"/>
              <w:marTop w:val="0"/>
              <w:marBottom w:val="0"/>
              <w:divBdr>
                <w:top w:val="none" w:sz="0" w:space="0" w:color="auto"/>
                <w:left w:val="none" w:sz="0" w:space="0" w:color="auto"/>
                <w:bottom w:val="none" w:sz="0" w:space="0" w:color="auto"/>
                <w:right w:val="none" w:sz="0" w:space="0" w:color="auto"/>
              </w:divBdr>
            </w:div>
            <w:div w:id="499463968">
              <w:marLeft w:val="0"/>
              <w:marRight w:val="0"/>
              <w:marTop w:val="0"/>
              <w:marBottom w:val="0"/>
              <w:divBdr>
                <w:top w:val="none" w:sz="0" w:space="0" w:color="auto"/>
                <w:left w:val="none" w:sz="0" w:space="0" w:color="auto"/>
                <w:bottom w:val="none" w:sz="0" w:space="0" w:color="auto"/>
                <w:right w:val="none" w:sz="0" w:space="0" w:color="auto"/>
              </w:divBdr>
            </w:div>
            <w:div w:id="615719500">
              <w:marLeft w:val="0"/>
              <w:marRight w:val="0"/>
              <w:marTop w:val="0"/>
              <w:marBottom w:val="0"/>
              <w:divBdr>
                <w:top w:val="none" w:sz="0" w:space="0" w:color="auto"/>
                <w:left w:val="none" w:sz="0" w:space="0" w:color="auto"/>
                <w:bottom w:val="none" w:sz="0" w:space="0" w:color="auto"/>
                <w:right w:val="none" w:sz="0" w:space="0" w:color="auto"/>
              </w:divBdr>
            </w:div>
            <w:div w:id="618685200">
              <w:marLeft w:val="0"/>
              <w:marRight w:val="0"/>
              <w:marTop w:val="0"/>
              <w:marBottom w:val="0"/>
              <w:divBdr>
                <w:top w:val="none" w:sz="0" w:space="0" w:color="auto"/>
                <w:left w:val="none" w:sz="0" w:space="0" w:color="auto"/>
                <w:bottom w:val="none" w:sz="0" w:space="0" w:color="auto"/>
                <w:right w:val="none" w:sz="0" w:space="0" w:color="auto"/>
              </w:divBdr>
            </w:div>
            <w:div w:id="715275961">
              <w:marLeft w:val="0"/>
              <w:marRight w:val="0"/>
              <w:marTop w:val="0"/>
              <w:marBottom w:val="0"/>
              <w:divBdr>
                <w:top w:val="none" w:sz="0" w:space="0" w:color="auto"/>
                <w:left w:val="none" w:sz="0" w:space="0" w:color="auto"/>
                <w:bottom w:val="none" w:sz="0" w:space="0" w:color="auto"/>
                <w:right w:val="none" w:sz="0" w:space="0" w:color="auto"/>
              </w:divBdr>
            </w:div>
            <w:div w:id="768283595">
              <w:marLeft w:val="0"/>
              <w:marRight w:val="0"/>
              <w:marTop w:val="0"/>
              <w:marBottom w:val="0"/>
              <w:divBdr>
                <w:top w:val="none" w:sz="0" w:space="0" w:color="auto"/>
                <w:left w:val="none" w:sz="0" w:space="0" w:color="auto"/>
                <w:bottom w:val="none" w:sz="0" w:space="0" w:color="auto"/>
                <w:right w:val="none" w:sz="0" w:space="0" w:color="auto"/>
              </w:divBdr>
            </w:div>
            <w:div w:id="791482127">
              <w:marLeft w:val="0"/>
              <w:marRight w:val="0"/>
              <w:marTop w:val="0"/>
              <w:marBottom w:val="0"/>
              <w:divBdr>
                <w:top w:val="none" w:sz="0" w:space="0" w:color="auto"/>
                <w:left w:val="none" w:sz="0" w:space="0" w:color="auto"/>
                <w:bottom w:val="none" w:sz="0" w:space="0" w:color="auto"/>
                <w:right w:val="none" w:sz="0" w:space="0" w:color="auto"/>
              </w:divBdr>
            </w:div>
            <w:div w:id="1111632225">
              <w:marLeft w:val="0"/>
              <w:marRight w:val="0"/>
              <w:marTop w:val="0"/>
              <w:marBottom w:val="0"/>
              <w:divBdr>
                <w:top w:val="none" w:sz="0" w:space="0" w:color="auto"/>
                <w:left w:val="none" w:sz="0" w:space="0" w:color="auto"/>
                <w:bottom w:val="none" w:sz="0" w:space="0" w:color="auto"/>
                <w:right w:val="none" w:sz="0" w:space="0" w:color="auto"/>
              </w:divBdr>
            </w:div>
            <w:div w:id="1235899501">
              <w:marLeft w:val="0"/>
              <w:marRight w:val="0"/>
              <w:marTop w:val="0"/>
              <w:marBottom w:val="0"/>
              <w:divBdr>
                <w:top w:val="none" w:sz="0" w:space="0" w:color="auto"/>
                <w:left w:val="none" w:sz="0" w:space="0" w:color="auto"/>
                <w:bottom w:val="none" w:sz="0" w:space="0" w:color="auto"/>
                <w:right w:val="none" w:sz="0" w:space="0" w:color="auto"/>
              </w:divBdr>
            </w:div>
            <w:div w:id="1311785459">
              <w:marLeft w:val="0"/>
              <w:marRight w:val="0"/>
              <w:marTop w:val="0"/>
              <w:marBottom w:val="0"/>
              <w:divBdr>
                <w:top w:val="none" w:sz="0" w:space="0" w:color="auto"/>
                <w:left w:val="none" w:sz="0" w:space="0" w:color="auto"/>
                <w:bottom w:val="none" w:sz="0" w:space="0" w:color="auto"/>
                <w:right w:val="none" w:sz="0" w:space="0" w:color="auto"/>
              </w:divBdr>
            </w:div>
            <w:div w:id="1495685170">
              <w:marLeft w:val="0"/>
              <w:marRight w:val="0"/>
              <w:marTop w:val="0"/>
              <w:marBottom w:val="0"/>
              <w:divBdr>
                <w:top w:val="none" w:sz="0" w:space="0" w:color="auto"/>
                <w:left w:val="none" w:sz="0" w:space="0" w:color="auto"/>
                <w:bottom w:val="none" w:sz="0" w:space="0" w:color="auto"/>
                <w:right w:val="none" w:sz="0" w:space="0" w:color="auto"/>
              </w:divBdr>
            </w:div>
            <w:div w:id="1540120198">
              <w:marLeft w:val="0"/>
              <w:marRight w:val="0"/>
              <w:marTop w:val="0"/>
              <w:marBottom w:val="0"/>
              <w:divBdr>
                <w:top w:val="none" w:sz="0" w:space="0" w:color="auto"/>
                <w:left w:val="none" w:sz="0" w:space="0" w:color="auto"/>
                <w:bottom w:val="none" w:sz="0" w:space="0" w:color="auto"/>
                <w:right w:val="none" w:sz="0" w:space="0" w:color="auto"/>
              </w:divBdr>
            </w:div>
            <w:div w:id="1703044817">
              <w:marLeft w:val="0"/>
              <w:marRight w:val="0"/>
              <w:marTop w:val="0"/>
              <w:marBottom w:val="0"/>
              <w:divBdr>
                <w:top w:val="none" w:sz="0" w:space="0" w:color="auto"/>
                <w:left w:val="none" w:sz="0" w:space="0" w:color="auto"/>
                <w:bottom w:val="none" w:sz="0" w:space="0" w:color="auto"/>
                <w:right w:val="none" w:sz="0" w:space="0" w:color="auto"/>
              </w:divBdr>
            </w:div>
            <w:div w:id="1818376853">
              <w:marLeft w:val="0"/>
              <w:marRight w:val="0"/>
              <w:marTop w:val="0"/>
              <w:marBottom w:val="0"/>
              <w:divBdr>
                <w:top w:val="none" w:sz="0" w:space="0" w:color="auto"/>
                <w:left w:val="none" w:sz="0" w:space="0" w:color="auto"/>
                <w:bottom w:val="none" w:sz="0" w:space="0" w:color="auto"/>
                <w:right w:val="none" w:sz="0" w:space="0" w:color="auto"/>
              </w:divBdr>
            </w:div>
            <w:div w:id="1900020779">
              <w:marLeft w:val="0"/>
              <w:marRight w:val="0"/>
              <w:marTop w:val="0"/>
              <w:marBottom w:val="0"/>
              <w:divBdr>
                <w:top w:val="none" w:sz="0" w:space="0" w:color="auto"/>
                <w:left w:val="none" w:sz="0" w:space="0" w:color="auto"/>
                <w:bottom w:val="none" w:sz="0" w:space="0" w:color="auto"/>
                <w:right w:val="none" w:sz="0" w:space="0" w:color="auto"/>
              </w:divBdr>
            </w:div>
            <w:div w:id="1919435871">
              <w:marLeft w:val="0"/>
              <w:marRight w:val="0"/>
              <w:marTop w:val="0"/>
              <w:marBottom w:val="0"/>
              <w:divBdr>
                <w:top w:val="none" w:sz="0" w:space="0" w:color="auto"/>
                <w:left w:val="none" w:sz="0" w:space="0" w:color="auto"/>
                <w:bottom w:val="none" w:sz="0" w:space="0" w:color="auto"/>
                <w:right w:val="none" w:sz="0" w:space="0" w:color="auto"/>
              </w:divBdr>
            </w:div>
            <w:div w:id="1922640148">
              <w:marLeft w:val="0"/>
              <w:marRight w:val="0"/>
              <w:marTop w:val="0"/>
              <w:marBottom w:val="0"/>
              <w:divBdr>
                <w:top w:val="none" w:sz="0" w:space="0" w:color="auto"/>
                <w:left w:val="none" w:sz="0" w:space="0" w:color="auto"/>
                <w:bottom w:val="none" w:sz="0" w:space="0" w:color="auto"/>
                <w:right w:val="none" w:sz="0" w:space="0" w:color="auto"/>
              </w:divBdr>
            </w:div>
            <w:div w:id="2094665153">
              <w:marLeft w:val="0"/>
              <w:marRight w:val="0"/>
              <w:marTop w:val="0"/>
              <w:marBottom w:val="0"/>
              <w:divBdr>
                <w:top w:val="none" w:sz="0" w:space="0" w:color="auto"/>
                <w:left w:val="none" w:sz="0" w:space="0" w:color="auto"/>
                <w:bottom w:val="none" w:sz="0" w:space="0" w:color="auto"/>
                <w:right w:val="none" w:sz="0" w:space="0" w:color="auto"/>
              </w:divBdr>
            </w:div>
          </w:divsChild>
        </w:div>
        <w:div w:id="643240111">
          <w:marLeft w:val="0"/>
          <w:marRight w:val="0"/>
          <w:marTop w:val="0"/>
          <w:marBottom w:val="0"/>
          <w:divBdr>
            <w:top w:val="none" w:sz="0" w:space="0" w:color="auto"/>
            <w:left w:val="none" w:sz="0" w:space="0" w:color="auto"/>
            <w:bottom w:val="none" w:sz="0" w:space="0" w:color="auto"/>
            <w:right w:val="none" w:sz="0" w:space="0" w:color="auto"/>
          </w:divBdr>
        </w:div>
        <w:div w:id="665523626">
          <w:marLeft w:val="0"/>
          <w:marRight w:val="0"/>
          <w:marTop w:val="0"/>
          <w:marBottom w:val="0"/>
          <w:divBdr>
            <w:top w:val="none" w:sz="0" w:space="0" w:color="auto"/>
            <w:left w:val="none" w:sz="0" w:space="0" w:color="auto"/>
            <w:bottom w:val="none" w:sz="0" w:space="0" w:color="auto"/>
            <w:right w:val="none" w:sz="0" w:space="0" w:color="auto"/>
          </w:divBdr>
        </w:div>
        <w:div w:id="685405825">
          <w:marLeft w:val="0"/>
          <w:marRight w:val="0"/>
          <w:marTop w:val="0"/>
          <w:marBottom w:val="0"/>
          <w:divBdr>
            <w:top w:val="none" w:sz="0" w:space="0" w:color="auto"/>
            <w:left w:val="none" w:sz="0" w:space="0" w:color="auto"/>
            <w:bottom w:val="none" w:sz="0" w:space="0" w:color="auto"/>
            <w:right w:val="none" w:sz="0" w:space="0" w:color="auto"/>
          </w:divBdr>
        </w:div>
        <w:div w:id="709842543">
          <w:marLeft w:val="0"/>
          <w:marRight w:val="0"/>
          <w:marTop w:val="0"/>
          <w:marBottom w:val="0"/>
          <w:divBdr>
            <w:top w:val="none" w:sz="0" w:space="0" w:color="auto"/>
            <w:left w:val="none" w:sz="0" w:space="0" w:color="auto"/>
            <w:bottom w:val="none" w:sz="0" w:space="0" w:color="auto"/>
            <w:right w:val="none" w:sz="0" w:space="0" w:color="auto"/>
          </w:divBdr>
        </w:div>
        <w:div w:id="710156345">
          <w:marLeft w:val="0"/>
          <w:marRight w:val="0"/>
          <w:marTop w:val="0"/>
          <w:marBottom w:val="0"/>
          <w:divBdr>
            <w:top w:val="none" w:sz="0" w:space="0" w:color="auto"/>
            <w:left w:val="none" w:sz="0" w:space="0" w:color="auto"/>
            <w:bottom w:val="none" w:sz="0" w:space="0" w:color="auto"/>
            <w:right w:val="none" w:sz="0" w:space="0" w:color="auto"/>
          </w:divBdr>
        </w:div>
        <w:div w:id="812992174">
          <w:marLeft w:val="0"/>
          <w:marRight w:val="0"/>
          <w:marTop w:val="0"/>
          <w:marBottom w:val="0"/>
          <w:divBdr>
            <w:top w:val="none" w:sz="0" w:space="0" w:color="auto"/>
            <w:left w:val="none" w:sz="0" w:space="0" w:color="auto"/>
            <w:bottom w:val="none" w:sz="0" w:space="0" w:color="auto"/>
            <w:right w:val="none" w:sz="0" w:space="0" w:color="auto"/>
          </w:divBdr>
        </w:div>
        <w:div w:id="824248031">
          <w:marLeft w:val="0"/>
          <w:marRight w:val="0"/>
          <w:marTop w:val="0"/>
          <w:marBottom w:val="0"/>
          <w:divBdr>
            <w:top w:val="none" w:sz="0" w:space="0" w:color="auto"/>
            <w:left w:val="none" w:sz="0" w:space="0" w:color="auto"/>
            <w:bottom w:val="none" w:sz="0" w:space="0" w:color="auto"/>
            <w:right w:val="none" w:sz="0" w:space="0" w:color="auto"/>
          </w:divBdr>
        </w:div>
        <w:div w:id="922377731">
          <w:marLeft w:val="0"/>
          <w:marRight w:val="0"/>
          <w:marTop w:val="0"/>
          <w:marBottom w:val="0"/>
          <w:divBdr>
            <w:top w:val="none" w:sz="0" w:space="0" w:color="auto"/>
            <w:left w:val="none" w:sz="0" w:space="0" w:color="auto"/>
            <w:bottom w:val="none" w:sz="0" w:space="0" w:color="auto"/>
            <w:right w:val="none" w:sz="0" w:space="0" w:color="auto"/>
          </w:divBdr>
        </w:div>
        <w:div w:id="946739393">
          <w:marLeft w:val="0"/>
          <w:marRight w:val="0"/>
          <w:marTop w:val="0"/>
          <w:marBottom w:val="0"/>
          <w:divBdr>
            <w:top w:val="none" w:sz="0" w:space="0" w:color="auto"/>
            <w:left w:val="none" w:sz="0" w:space="0" w:color="auto"/>
            <w:bottom w:val="none" w:sz="0" w:space="0" w:color="auto"/>
            <w:right w:val="none" w:sz="0" w:space="0" w:color="auto"/>
          </w:divBdr>
        </w:div>
        <w:div w:id="958026550">
          <w:marLeft w:val="0"/>
          <w:marRight w:val="0"/>
          <w:marTop w:val="0"/>
          <w:marBottom w:val="0"/>
          <w:divBdr>
            <w:top w:val="none" w:sz="0" w:space="0" w:color="auto"/>
            <w:left w:val="none" w:sz="0" w:space="0" w:color="auto"/>
            <w:bottom w:val="none" w:sz="0" w:space="0" w:color="auto"/>
            <w:right w:val="none" w:sz="0" w:space="0" w:color="auto"/>
          </w:divBdr>
        </w:div>
        <w:div w:id="1013259814">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08310029">
          <w:marLeft w:val="0"/>
          <w:marRight w:val="0"/>
          <w:marTop w:val="0"/>
          <w:marBottom w:val="0"/>
          <w:divBdr>
            <w:top w:val="none" w:sz="0" w:space="0" w:color="auto"/>
            <w:left w:val="none" w:sz="0" w:space="0" w:color="auto"/>
            <w:bottom w:val="none" w:sz="0" w:space="0" w:color="auto"/>
            <w:right w:val="none" w:sz="0" w:space="0" w:color="auto"/>
          </w:divBdr>
        </w:div>
        <w:div w:id="1137838110">
          <w:marLeft w:val="0"/>
          <w:marRight w:val="0"/>
          <w:marTop w:val="0"/>
          <w:marBottom w:val="0"/>
          <w:divBdr>
            <w:top w:val="none" w:sz="0" w:space="0" w:color="auto"/>
            <w:left w:val="none" w:sz="0" w:space="0" w:color="auto"/>
            <w:bottom w:val="none" w:sz="0" w:space="0" w:color="auto"/>
            <w:right w:val="none" w:sz="0" w:space="0" w:color="auto"/>
          </w:divBdr>
        </w:div>
        <w:div w:id="1217469194">
          <w:marLeft w:val="0"/>
          <w:marRight w:val="0"/>
          <w:marTop w:val="0"/>
          <w:marBottom w:val="0"/>
          <w:divBdr>
            <w:top w:val="none" w:sz="0" w:space="0" w:color="auto"/>
            <w:left w:val="none" w:sz="0" w:space="0" w:color="auto"/>
            <w:bottom w:val="none" w:sz="0" w:space="0" w:color="auto"/>
            <w:right w:val="none" w:sz="0" w:space="0" w:color="auto"/>
          </w:divBdr>
        </w:div>
        <w:div w:id="1352224188">
          <w:marLeft w:val="0"/>
          <w:marRight w:val="0"/>
          <w:marTop w:val="0"/>
          <w:marBottom w:val="0"/>
          <w:divBdr>
            <w:top w:val="none" w:sz="0" w:space="0" w:color="auto"/>
            <w:left w:val="none" w:sz="0" w:space="0" w:color="auto"/>
            <w:bottom w:val="none" w:sz="0" w:space="0" w:color="auto"/>
            <w:right w:val="none" w:sz="0" w:space="0" w:color="auto"/>
          </w:divBdr>
        </w:div>
        <w:div w:id="1421179064">
          <w:marLeft w:val="0"/>
          <w:marRight w:val="0"/>
          <w:marTop w:val="0"/>
          <w:marBottom w:val="0"/>
          <w:divBdr>
            <w:top w:val="none" w:sz="0" w:space="0" w:color="auto"/>
            <w:left w:val="none" w:sz="0" w:space="0" w:color="auto"/>
            <w:bottom w:val="none" w:sz="0" w:space="0" w:color="auto"/>
            <w:right w:val="none" w:sz="0" w:space="0" w:color="auto"/>
          </w:divBdr>
        </w:div>
        <w:div w:id="1438019070">
          <w:marLeft w:val="0"/>
          <w:marRight w:val="0"/>
          <w:marTop w:val="0"/>
          <w:marBottom w:val="0"/>
          <w:divBdr>
            <w:top w:val="none" w:sz="0" w:space="0" w:color="auto"/>
            <w:left w:val="none" w:sz="0" w:space="0" w:color="auto"/>
            <w:bottom w:val="none" w:sz="0" w:space="0" w:color="auto"/>
            <w:right w:val="none" w:sz="0" w:space="0" w:color="auto"/>
          </w:divBdr>
        </w:div>
        <w:div w:id="1517621565">
          <w:marLeft w:val="0"/>
          <w:marRight w:val="0"/>
          <w:marTop w:val="0"/>
          <w:marBottom w:val="0"/>
          <w:divBdr>
            <w:top w:val="none" w:sz="0" w:space="0" w:color="auto"/>
            <w:left w:val="none" w:sz="0" w:space="0" w:color="auto"/>
            <w:bottom w:val="none" w:sz="0" w:space="0" w:color="auto"/>
            <w:right w:val="none" w:sz="0" w:space="0" w:color="auto"/>
          </w:divBdr>
        </w:div>
        <w:div w:id="1648321115">
          <w:marLeft w:val="0"/>
          <w:marRight w:val="0"/>
          <w:marTop w:val="0"/>
          <w:marBottom w:val="0"/>
          <w:divBdr>
            <w:top w:val="none" w:sz="0" w:space="0" w:color="auto"/>
            <w:left w:val="none" w:sz="0" w:space="0" w:color="auto"/>
            <w:bottom w:val="none" w:sz="0" w:space="0" w:color="auto"/>
            <w:right w:val="none" w:sz="0" w:space="0" w:color="auto"/>
          </w:divBdr>
        </w:div>
        <w:div w:id="1669478449">
          <w:marLeft w:val="0"/>
          <w:marRight w:val="0"/>
          <w:marTop w:val="0"/>
          <w:marBottom w:val="0"/>
          <w:divBdr>
            <w:top w:val="none" w:sz="0" w:space="0" w:color="auto"/>
            <w:left w:val="none" w:sz="0" w:space="0" w:color="auto"/>
            <w:bottom w:val="none" w:sz="0" w:space="0" w:color="auto"/>
            <w:right w:val="none" w:sz="0" w:space="0" w:color="auto"/>
          </w:divBdr>
        </w:div>
        <w:div w:id="1832525085">
          <w:marLeft w:val="0"/>
          <w:marRight w:val="0"/>
          <w:marTop w:val="0"/>
          <w:marBottom w:val="0"/>
          <w:divBdr>
            <w:top w:val="none" w:sz="0" w:space="0" w:color="auto"/>
            <w:left w:val="none" w:sz="0" w:space="0" w:color="auto"/>
            <w:bottom w:val="none" w:sz="0" w:space="0" w:color="auto"/>
            <w:right w:val="none" w:sz="0" w:space="0" w:color="auto"/>
          </w:divBdr>
        </w:div>
        <w:div w:id="1845509522">
          <w:marLeft w:val="0"/>
          <w:marRight w:val="0"/>
          <w:marTop w:val="0"/>
          <w:marBottom w:val="0"/>
          <w:divBdr>
            <w:top w:val="none" w:sz="0" w:space="0" w:color="auto"/>
            <w:left w:val="none" w:sz="0" w:space="0" w:color="auto"/>
            <w:bottom w:val="none" w:sz="0" w:space="0" w:color="auto"/>
            <w:right w:val="none" w:sz="0" w:space="0" w:color="auto"/>
          </w:divBdr>
          <w:divsChild>
            <w:div w:id="37290553">
              <w:marLeft w:val="0"/>
              <w:marRight w:val="0"/>
              <w:marTop w:val="0"/>
              <w:marBottom w:val="0"/>
              <w:divBdr>
                <w:top w:val="none" w:sz="0" w:space="0" w:color="auto"/>
                <w:left w:val="none" w:sz="0" w:space="0" w:color="auto"/>
                <w:bottom w:val="none" w:sz="0" w:space="0" w:color="auto"/>
                <w:right w:val="none" w:sz="0" w:space="0" w:color="auto"/>
              </w:divBdr>
            </w:div>
            <w:div w:id="64305630">
              <w:marLeft w:val="0"/>
              <w:marRight w:val="0"/>
              <w:marTop w:val="0"/>
              <w:marBottom w:val="0"/>
              <w:divBdr>
                <w:top w:val="none" w:sz="0" w:space="0" w:color="auto"/>
                <w:left w:val="none" w:sz="0" w:space="0" w:color="auto"/>
                <w:bottom w:val="none" w:sz="0" w:space="0" w:color="auto"/>
                <w:right w:val="none" w:sz="0" w:space="0" w:color="auto"/>
              </w:divBdr>
            </w:div>
            <w:div w:id="298270884">
              <w:marLeft w:val="0"/>
              <w:marRight w:val="0"/>
              <w:marTop w:val="0"/>
              <w:marBottom w:val="0"/>
              <w:divBdr>
                <w:top w:val="none" w:sz="0" w:space="0" w:color="auto"/>
                <w:left w:val="none" w:sz="0" w:space="0" w:color="auto"/>
                <w:bottom w:val="none" w:sz="0" w:space="0" w:color="auto"/>
                <w:right w:val="none" w:sz="0" w:space="0" w:color="auto"/>
              </w:divBdr>
            </w:div>
            <w:div w:id="1069884390">
              <w:marLeft w:val="0"/>
              <w:marRight w:val="0"/>
              <w:marTop w:val="0"/>
              <w:marBottom w:val="0"/>
              <w:divBdr>
                <w:top w:val="none" w:sz="0" w:space="0" w:color="auto"/>
                <w:left w:val="none" w:sz="0" w:space="0" w:color="auto"/>
                <w:bottom w:val="none" w:sz="0" w:space="0" w:color="auto"/>
                <w:right w:val="none" w:sz="0" w:space="0" w:color="auto"/>
              </w:divBdr>
            </w:div>
            <w:div w:id="1237327517">
              <w:marLeft w:val="0"/>
              <w:marRight w:val="0"/>
              <w:marTop w:val="0"/>
              <w:marBottom w:val="0"/>
              <w:divBdr>
                <w:top w:val="none" w:sz="0" w:space="0" w:color="auto"/>
                <w:left w:val="none" w:sz="0" w:space="0" w:color="auto"/>
                <w:bottom w:val="none" w:sz="0" w:space="0" w:color="auto"/>
                <w:right w:val="none" w:sz="0" w:space="0" w:color="auto"/>
              </w:divBdr>
            </w:div>
            <w:div w:id="1512796052">
              <w:marLeft w:val="0"/>
              <w:marRight w:val="0"/>
              <w:marTop w:val="0"/>
              <w:marBottom w:val="0"/>
              <w:divBdr>
                <w:top w:val="none" w:sz="0" w:space="0" w:color="auto"/>
                <w:left w:val="none" w:sz="0" w:space="0" w:color="auto"/>
                <w:bottom w:val="none" w:sz="0" w:space="0" w:color="auto"/>
                <w:right w:val="none" w:sz="0" w:space="0" w:color="auto"/>
              </w:divBdr>
            </w:div>
          </w:divsChild>
        </w:div>
        <w:div w:id="1893540866">
          <w:marLeft w:val="0"/>
          <w:marRight w:val="0"/>
          <w:marTop w:val="0"/>
          <w:marBottom w:val="0"/>
          <w:divBdr>
            <w:top w:val="none" w:sz="0" w:space="0" w:color="auto"/>
            <w:left w:val="none" w:sz="0" w:space="0" w:color="auto"/>
            <w:bottom w:val="none" w:sz="0" w:space="0" w:color="auto"/>
            <w:right w:val="none" w:sz="0" w:space="0" w:color="auto"/>
          </w:divBdr>
        </w:div>
        <w:div w:id="1907837844">
          <w:marLeft w:val="0"/>
          <w:marRight w:val="0"/>
          <w:marTop w:val="0"/>
          <w:marBottom w:val="0"/>
          <w:divBdr>
            <w:top w:val="none" w:sz="0" w:space="0" w:color="auto"/>
            <w:left w:val="none" w:sz="0" w:space="0" w:color="auto"/>
            <w:bottom w:val="none" w:sz="0" w:space="0" w:color="auto"/>
            <w:right w:val="none" w:sz="0" w:space="0" w:color="auto"/>
          </w:divBdr>
        </w:div>
        <w:div w:id="1983925741">
          <w:marLeft w:val="0"/>
          <w:marRight w:val="0"/>
          <w:marTop w:val="0"/>
          <w:marBottom w:val="0"/>
          <w:divBdr>
            <w:top w:val="none" w:sz="0" w:space="0" w:color="auto"/>
            <w:left w:val="none" w:sz="0" w:space="0" w:color="auto"/>
            <w:bottom w:val="none" w:sz="0" w:space="0" w:color="auto"/>
            <w:right w:val="none" w:sz="0" w:space="0" w:color="auto"/>
          </w:divBdr>
        </w:div>
        <w:div w:id="2051806108">
          <w:marLeft w:val="0"/>
          <w:marRight w:val="0"/>
          <w:marTop w:val="0"/>
          <w:marBottom w:val="0"/>
          <w:divBdr>
            <w:top w:val="none" w:sz="0" w:space="0" w:color="auto"/>
            <w:left w:val="none" w:sz="0" w:space="0" w:color="auto"/>
            <w:bottom w:val="none" w:sz="0" w:space="0" w:color="auto"/>
            <w:right w:val="none" w:sz="0" w:space="0" w:color="auto"/>
          </w:divBdr>
        </w:div>
        <w:div w:id="2054645654">
          <w:marLeft w:val="0"/>
          <w:marRight w:val="0"/>
          <w:marTop w:val="0"/>
          <w:marBottom w:val="0"/>
          <w:divBdr>
            <w:top w:val="none" w:sz="0" w:space="0" w:color="auto"/>
            <w:left w:val="none" w:sz="0" w:space="0" w:color="auto"/>
            <w:bottom w:val="none" w:sz="0" w:space="0" w:color="auto"/>
            <w:right w:val="none" w:sz="0" w:space="0" w:color="auto"/>
          </w:divBdr>
        </w:div>
      </w:divsChild>
    </w:div>
    <w:div w:id="464205099">
      <w:bodyDiv w:val="1"/>
      <w:marLeft w:val="0"/>
      <w:marRight w:val="0"/>
      <w:marTop w:val="0"/>
      <w:marBottom w:val="0"/>
      <w:divBdr>
        <w:top w:val="none" w:sz="0" w:space="0" w:color="auto"/>
        <w:left w:val="none" w:sz="0" w:space="0" w:color="auto"/>
        <w:bottom w:val="none" w:sz="0" w:space="0" w:color="auto"/>
        <w:right w:val="none" w:sz="0" w:space="0" w:color="auto"/>
      </w:divBdr>
    </w:div>
    <w:div w:id="482083764">
      <w:bodyDiv w:val="1"/>
      <w:marLeft w:val="0"/>
      <w:marRight w:val="0"/>
      <w:marTop w:val="0"/>
      <w:marBottom w:val="0"/>
      <w:divBdr>
        <w:top w:val="none" w:sz="0" w:space="0" w:color="auto"/>
        <w:left w:val="none" w:sz="0" w:space="0" w:color="auto"/>
        <w:bottom w:val="none" w:sz="0" w:space="0" w:color="auto"/>
        <w:right w:val="none" w:sz="0" w:space="0" w:color="auto"/>
      </w:divBdr>
      <w:divsChild>
        <w:div w:id="480781059">
          <w:marLeft w:val="274"/>
          <w:marRight w:val="0"/>
          <w:marTop w:val="0"/>
          <w:marBottom w:val="0"/>
          <w:divBdr>
            <w:top w:val="none" w:sz="0" w:space="0" w:color="auto"/>
            <w:left w:val="none" w:sz="0" w:space="0" w:color="auto"/>
            <w:bottom w:val="none" w:sz="0" w:space="0" w:color="auto"/>
            <w:right w:val="none" w:sz="0" w:space="0" w:color="auto"/>
          </w:divBdr>
        </w:div>
        <w:div w:id="914972683">
          <w:marLeft w:val="274"/>
          <w:marRight w:val="0"/>
          <w:marTop w:val="0"/>
          <w:marBottom w:val="0"/>
          <w:divBdr>
            <w:top w:val="none" w:sz="0" w:space="0" w:color="auto"/>
            <w:left w:val="none" w:sz="0" w:space="0" w:color="auto"/>
            <w:bottom w:val="none" w:sz="0" w:space="0" w:color="auto"/>
            <w:right w:val="none" w:sz="0" w:space="0" w:color="auto"/>
          </w:divBdr>
        </w:div>
      </w:divsChild>
    </w:div>
    <w:div w:id="516849097">
      <w:bodyDiv w:val="1"/>
      <w:marLeft w:val="0"/>
      <w:marRight w:val="0"/>
      <w:marTop w:val="0"/>
      <w:marBottom w:val="0"/>
      <w:divBdr>
        <w:top w:val="none" w:sz="0" w:space="0" w:color="auto"/>
        <w:left w:val="none" w:sz="0" w:space="0" w:color="auto"/>
        <w:bottom w:val="none" w:sz="0" w:space="0" w:color="auto"/>
        <w:right w:val="none" w:sz="0" w:space="0" w:color="auto"/>
      </w:divBdr>
    </w:div>
    <w:div w:id="522131471">
      <w:bodyDiv w:val="1"/>
      <w:marLeft w:val="0"/>
      <w:marRight w:val="0"/>
      <w:marTop w:val="0"/>
      <w:marBottom w:val="0"/>
      <w:divBdr>
        <w:top w:val="none" w:sz="0" w:space="0" w:color="auto"/>
        <w:left w:val="none" w:sz="0" w:space="0" w:color="auto"/>
        <w:bottom w:val="none" w:sz="0" w:space="0" w:color="auto"/>
        <w:right w:val="none" w:sz="0" w:space="0" w:color="auto"/>
      </w:divBdr>
    </w:div>
    <w:div w:id="533542113">
      <w:bodyDiv w:val="1"/>
      <w:marLeft w:val="0"/>
      <w:marRight w:val="0"/>
      <w:marTop w:val="0"/>
      <w:marBottom w:val="0"/>
      <w:divBdr>
        <w:top w:val="none" w:sz="0" w:space="0" w:color="auto"/>
        <w:left w:val="none" w:sz="0" w:space="0" w:color="auto"/>
        <w:bottom w:val="none" w:sz="0" w:space="0" w:color="auto"/>
        <w:right w:val="none" w:sz="0" w:space="0" w:color="auto"/>
      </w:divBdr>
    </w:div>
    <w:div w:id="534585459">
      <w:bodyDiv w:val="1"/>
      <w:marLeft w:val="0"/>
      <w:marRight w:val="0"/>
      <w:marTop w:val="0"/>
      <w:marBottom w:val="0"/>
      <w:divBdr>
        <w:top w:val="none" w:sz="0" w:space="0" w:color="auto"/>
        <w:left w:val="none" w:sz="0" w:space="0" w:color="auto"/>
        <w:bottom w:val="none" w:sz="0" w:space="0" w:color="auto"/>
        <w:right w:val="none" w:sz="0" w:space="0" w:color="auto"/>
      </w:divBdr>
    </w:div>
    <w:div w:id="546180467">
      <w:bodyDiv w:val="1"/>
      <w:marLeft w:val="0"/>
      <w:marRight w:val="0"/>
      <w:marTop w:val="0"/>
      <w:marBottom w:val="0"/>
      <w:divBdr>
        <w:top w:val="none" w:sz="0" w:space="0" w:color="auto"/>
        <w:left w:val="none" w:sz="0" w:space="0" w:color="auto"/>
        <w:bottom w:val="none" w:sz="0" w:space="0" w:color="auto"/>
        <w:right w:val="none" w:sz="0" w:space="0" w:color="auto"/>
      </w:divBdr>
      <w:divsChild>
        <w:div w:id="1681084591">
          <w:marLeft w:val="274"/>
          <w:marRight w:val="0"/>
          <w:marTop w:val="0"/>
          <w:marBottom w:val="0"/>
          <w:divBdr>
            <w:top w:val="none" w:sz="0" w:space="0" w:color="auto"/>
            <w:left w:val="none" w:sz="0" w:space="0" w:color="auto"/>
            <w:bottom w:val="none" w:sz="0" w:space="0" w:color="auto"/>
            <w:right w:val="none" w:sz="0" w:space="0" w:color="auto"/>
          </w:divBdr>
        </w:div>
        <w:div w:id="2132701296">
          <w:marLeft w:val="274"/>
          <w:marRight w:val="0"/>
          <w:marTop w:val="0"/>
          <w:marBottom w:val="0"/>
          <w:divBdr>
            <w:top w:val="none" w:sz="0" w:space="0" w:color="auto"/>
            <w:left w:val="none" w:sz="0" w:space="0" w:color="auto"/>
            <w:bottom w:val="none" w:sz="0" w:space="0" w:color="auto"/>
            <w:right w:val="none" w:sz="0" w:space="0" w:color="auto"/>
          </w:divBdr>
        </w:div>
      </w:divsChild>
    </w:div>
    <w:div w:id="557712196">
      <w:bodyDiv w:val="1"/>
      <w:marLeft w:val="0"/>
      <w:marRight w:val="0"/>
      <w:marTop w:val="0"/>
      <w:marBottom w:val="0"/>
      <w:divBdr>
        <w:top w:val="none" w:sz="0" w:space="0" w:color="auto"/>
        <w:left w:val="none" w:sz="0" w:space="0" w:color="auto"/>
        <w:bottom w:val="none" w:sz="0" w:space="0" w:color="auto"/>
        <w:right w:val="none" w:sz="0" w:space="0" w:color="auto"/>
      </w:divBdr>
    </w:div>
    <w:div w:id="560795835">
      <w:bodyDiv w:val="1"/>
      <w:marLeft w:val="0"/>
      <w:marRight w:val="0"/>
      <w:marTop w:val="0"/>
      <w:marBottom w:val="0"/>
      <w:divBdr>
        <w:top w:val="none" w:sz="0" w:space="0" w:color="auto"/>
        <w:left w:val="none" w:sz="0" w:space="0" w:color="auto"/>
        <w:bottom w:val="none" w:sz="0" w:space="0" w:color="auto"/>
        <w:right w:val="none" w:sz="0" w:space="0" w:color="auto"/>
      </w:divBdr>
    </w:div>
    <w:div w:id="572205939">
      <w:bodyDiv w:val="1"/>
      <w:marLeft w:val="0"/>
      <w:marRight w:val="0"/>
      <w:marTop w:val="0"/>
      <w:marBottom w:val="0"/>
      <w:divBdr>
        <w:top w:val="none" w:sz="0" w:space="0" w:color="auto"/>
        <w:left w:val="none" w:sz="0" w:space="0" w:color="auto"/>
        <w:bottom w:val="none" w:sz="0" w:space="0" w:color="auto"/>
        <w:right w:val="none" w:sz="0" w:space="0" w:color="auto"/>
      </w:divBdr>
    </w:div>
    <w:div w:id="585191488">
      <w:bodyDiv w:val="1"/>
      <w:marLeft w:val="0"/>
      <w:marRight w:val="0"/>
      <w:marTop w:val="0"/>
      <w:marBottom w:val="0"/>
      <w:divBdr>
        <w:top w:val="none" w:sz="0" w:space="0" w:color="auto"/>
        <w:left w:val="none" w:sz="0" w:space="0" w:color="auto"/>
        <w:bottom w:val="none" w:sz="0" w:space="0" w:color="auto"/>
        <w:right w:val="none" w:sz="0" w:space="0" w:color="auto"/>
      </w:divBdr>
    </w:div>
    <w:div w:id="594096890">
      <w:bodyDiv w:val="1"/>
      <w:marLeft w:val="0"/>
      <w:marRight w:val="0"/>
      <w:marTop w:val="0"/>
      <w:marBottom w:val="0"/>
      <w:divBdr>
        <w:top w:val="none" w:sz="0" w:space="0" w:color="auto"/>
        <w:left w:val="none" w:sz="0" w:space="0" w:color="auto"/>
        <w:bottom w:val="none" w:sz="0" w:space="0" w:color="auto"/>
        <w:right w:val="none" w:sz="0" w:space="0" w:color="auto"/>
      </w:divBdr>
    </w:div>
    <w:div w:id="604461603">
      <w:bodyDiv w:val="1"/>
      <w:marLeft w:val="0"/>
      <w:marRight w:val="0"/>
      <w:marTop w:val="0"/>
      <w:marBottom w:val="0"/>
      <w:divBdr>
        <w:top w:val="none" w:sz="0" w:space="0" w:color="auto"/>
        <w:left w:val="none" w:sz="0" w:space="0" w:color="auto"/>
        <w:bottom w:val="none" w:sz="0" w:space="0" w:color="auto"/>
        <w:right w:val="none" w:sz="0" w:space="0" w:color="auto"/>
      </w:divBdr>
      <w:divsChild>
        <w:div w:id="16348853">
          <w:marLeft w:val="1440"/>
          <w:marRight w:val="0"/>
          <w:marTop w:val="0"/>
          <w:marBottom w:val="0"/>
          <w:divBdr>
            <w:top w:val="none" w:sz="0" w:space="0" w:color="auto"/>
            <w:left w:val="none" w:sz="0" w:space="0" w:color="auto"/>
            <w:bottom w:val="none" w:sz="0" w:space="0" w:color="auto"/>
            <w:right w:val="none" w:sz="0" w:space="0" w:color="auto"/>
          </w:divBdr>
        </w:div>
        <w:div w:id="159319905">
          <w:marLeft w:val="274"/>
          <w:marRight w:val="0"/>
          <w:marTop w:val="0"/>
          <w:marBottom w:val="0"/>
          <w:divBdr>
            <w:top w:val="none" w:sz="0" w:space="0" w:color="auto"/>
            <w:left w:val="none" w:sz="0" w:space="0" w:color="auto"/>
            <w:bottom w:val="none" w:sz="0" w:space="0" w:color="auto"/>
            <w:right w:val="none" w:sz="0" w:space="0" w:color="auto"/>
          </w:divBdr>
        </w:div>
        <w:div w:id="419986746">
          <w:marLeft w:val="274"/>
          <w:marRight w:val="0"/>
          <w:marTop w:val="0"/>
          <w:marBottom w:val="0"/>
          <w:divBdr>
            <w:top w:val="none" w:sz="0" w:space="0" w:color="auto"/>
            <w:left w:val="none" w:sz="0" w:space="0" w:color="auto"/>
            <w:bottom w:val="none" w:sz="0" w:space="0" w:color="auto"/>
            <w:right w:val="none" w:sz="0" w:space="0" w:color="auto"/>
          </w:divBdr>
        </w:div>
        <w:div w:id="490610010">
          <w:marLeft w:val="1440"/>
          <w:marRight w:val="0"/>
          <w:marTop w:val="0"/>
          <w:marBottom w:val="0"/>
          <w:divBdr>
            <w:top w:val="none" w:sz="0" w:space="0" w:color="auto"/>
            <w:left w:val="none" w:sz="0" w:space="0" w:color="auto"/>
            <w:bottom w:val="none" w:sz="0" w:space="0" w:color="auto"/>
            <w:right w:val="none" w:sz="0" w:space="0" w:color="auto"/>
          </w:divBdr>
        </w:div>
        <w:div w:id="670447741">
          <w:marLeft w:val="1440"/>
          <w:marRight w:val="0"/>
          <w:marTop w:val="0"/>
          <w:marBottom w:val="0"/>
          <w:divBdr>
            <w:top w:val="none" w:sz="0" w:space="0" w:color="auto"/>
            <w:left w:val="none" w:sz="0" w:space="0" w:color="auto"/>
            <w:bottom w:val="none" w:sz="0" w:space="0" w:color="auto"/>
            <w:right w:val="none" w:sz="0" w:space="0" w:color="auto"/>
          </w:divBdr>
        </w:div>
        <w:div w:id="707995025">
          <w:marLeft w:val="1440"/>
          <w:marRight w:val="0"/>
          <w:marTop w:val="0"/>
          <w:marBottom w:val="0"/>
          <w:divBdr>
            <w:top w:val="none" w:sz="0" w:space="0" w:color="auto"/>
            <w:left w:val="none" w:sz="0" w:space="0" w:color="auto"/>
            <w:bottom w:val="none" w:sz="0" w:space="0" w:color="auto"/>
            <w:right w:val="none" w:sz="0" w:space="0" w:color="auto"/>
          </w:divBdr>
        </w:div>
        <w:div w:id="1074159890">
          <w:marLeft w:val="274"/>
          <w:marRight w:val="0"/>
          <w:marTop w:val="0"/>
          <w:marBottom w:val="0"/>
          <w:divBdr>
            <w:top w:val="none" w:sz="0" w:space="0" w:color="auto"/>
            <w:left w:val="none" w:sz="0" w:space="0" w:color="auto"/>
            <w:bottom w:val="none" w:sz="0" w:space="0" w:color="auto"/>
            <w:right w:val="none" w:sz="0" w:space="0" w:color="auto"/>
          </w:divBdr>
        </w:div>
      </w:divsChild>
    </w:div>
    <w:div w:id="654452215">
      <w:bodyDiv w:val="1"/>
      <w:marLeft w:val="0"/>
      <w:marRight w:val="0"/>
      <w:marTop w:val="0"/>
      <w:marBottom w:val="0"/>
      <w:divBdr>
        <w:top w:val="none" w:sz="0" w:space="0" w:color="auto"/>
        <w:left w:val="none" w:sz="0" w:space="0" w:color="auto"/>
        <w:bottom w:val="none" w:sz="0" w:space="0" w:color="auto"/>
        <w:right w:val="none" w:sz="0" w:space="0" w:color="auto"/>
      </w:divBdr>
    </w:div>
    <w:div w:id="703555025">
      <w:bodyDiv w:val="1"/>
      <w:marLeft w:val="0"/>
      <w:marRight w:val="0"/>
      <w:marTop w:val="0"/>
      <w:marBottom w:val="0"/>
      <w:divBdr>
        <w:top w:val="none" w:sz="0" w:space="0" w:color="auto"/>
        <w:left w:val="none" w:sz="0" w:space="0" w:color="auto"/>
        <w:bottom w:val="none" w:sz="0" w:space="0" w:color="auto"/>
        <w:right w:val="none" w:sz="0" w:space="0" w:color="auto"/>
      </w:divBdr>
    </w:div>
    <w:div w:id="715666699">
      <w:bodyDiv w:val="1"/>
      <w:marLeft w:val="0"/>
      <w:marRight w:val="0"/>
      <w:marTop w:val="0"/>
      <w:marBottom w:val="0"/>
      <w:divBdr>
        <w:top w:val="none" w:sz="0" w:space="0" w:color="auto"/>
        <w:left w:val="none" w:sz="0" w:space="0" w:color="auto"/>
        <w:bottom w:val="none" w:sz="0" w:space="0" w:color="auto"/>
        <w:right w:val="none" w:sz="0" w:space="0" w:color="auto"/>
      </w:divBdr>
      <w:divsChild>
        <w:div w:id="140854014">
          <w:marLeft w:val="274"/>
          <w:marRight w:val="0"/>
          <w:marTop w:val="0"/>
          <w:marBottom w:val="240"/>
          <w:divBdr>
            <w:top w:val="none" w:sz="0" w:space="0" w:color="auto"/>
            <w:left w:val="none" w:sz="0" w:space="0" w:color="auto"/>
            <w:bottom w:val="none" w:sz="0" w:space="0" w:color="auto"/>
            <w:right w:val="none" w:sz="0" w:space="0" w:color="auto"/>
          </w:divBdr>
        </w:div>
      </w:divsChild>
    </w:div>
    <w:div w:id="718749860">
      <w:bodyDiv w:val="1"/>
      <w:marLeft w:val="0"/>
      <w:marRight w:val="0"/>
      <w:marTop w:val="0"/>
      <w:marBottom w:val="0"/>
      <w:divBdr>
        <w:top w:val="none" w:sz="0" w:space="0" w:color="auto"/>
        <w:left w:val="none" w:sz="0" w:space="0" w:color="auto"/>
        <w:bottom w:val="none" w:sz="0" w:space="0" w:color="auto"/>
        <w:right w:val="none" w:sz="0" w:space="0" w:color="auto"/>
      </w:divBdr>
      <w:divsChild>
        <w:div w:id="378436580">
          <w:marLeft w:val="0"/>
          <w:marRight w:val="0"/>
          <w:marTop w:val="360"/>
          <w:marBottom w:val="360"/>
          <w:divBdr>
            <w:top w:val="none" w:sz="0" w:space="0" w:color="auto"/>
            <w:left w:val="none" w:sz="0" w:space="0" w:color="auto"/>
            <w:bottom w:val="none" w:sz="0" w:space="0" w:color="auto"/>
            <w:right w:val="none" w:sz="0" w:space="0" w:color="auto"/>
          </w:divBdr>
          <w:divsChild>
            <w:div w:id="708333644">
              <w:marLeft w:val="0"/>
              <w:marRight w:val="0"/>
              <w:marTop w:val="0"/>
              <w:marBottom w:val="0"/>
              <w:divBdr>
                <w:top w:val="none" w:sz="0" w:space="0" w:color="auto"/>
                <w:left w:val="none" w:sz="0" w:space="0" w:color="auto"/>
                <w:bottom w:val="none" w:sz="0" w:space="0" w:color="auto"/>
                <w:right w:val="none" w:sz="0" w:space="0" w:color="auto"/>
              </w:divBdr>
              <w:divsChild>
                <w:div w:id="1928074773">
                  <w:marLeft w:val="0"/>
                  <w:marRight w:val="0"/>
                  <w:marTop w:val="0"/>
                  <w:marBottom w:val="0"/>
                  <w:divBdr>
                    <w:top w:val="none" w:sz="0" w:space="0" w:color="auto"/>
                    <w:left w:val="none" w:sz="0" w:space="0" w:color="auto"/>
                    <w:bottom w:val="none" w:sz="0" w:space="0" w:color="auto"/>
                    <w:right w:val="none" w:sz="0" w:space="0" w:color="auto"/>
                  </w:divBdr>
                  <w:divsChild>
                    <w:div w:id="264071242">
                      <w:marLeft w:val="0"/>
                      <w:marRight w:val="0"/>
                      <w:marTop w:val="0"/>
                      <w:marBottom w:val="0"/>
                      <w:divBdr>
                        <w:top w:val="none" w:sz="0" w:space="0" w:color="auto"/>
                        <w:left w:val="none" w:sz="0" w:space="0" w:color="auto"/>
                        <w:bottom w:val="none" w:sz="0" w:space="0" w:color="auto"/>
                        <w:right w:val="none" w:sz="0" w:space="0" w:color="auto"/>
                      </w:divBdr>
                      <w:divsChild>
                        <w:div w:id="1479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824722">
          <w:marLeft w:val="0"/>
          <w:marRight w:val="0"/>
          <w:marTop w:val="360"/>
          <w:marBottom w:val="360"/>
          <w:divBdr>
            <w:top w:val="none" w:sz="0" w:space="0" w:color="auto"/>
            <w:left w:val="none" w:sz="0" w:space="0" w:color="auto"/>
            <w:bottom w:val="none" w:sz="0" w:space="0" w:color="auto"/>
            <w:right w:val="none" w:sz="0" w:space="0" w:color="auto"/>
          </w:divBdr>
          <w:divsChild>
            <w:div w:id="1925534466">
              <w:marLeft w:val="0"/>
              <w:marRight w:val="0"/>
              <w:marTop w:val="0"/>
              <w:marBottom w:val="0"/>
              <w:divBdr>
                <w:top w:val="none" w:sz="0" w:space="0" w:color="auto"/>
                <w:left w:val="none" w:sz="0" w:space="0" w:color="auto"/>
                <w:bottom w:val="none" w:sz="0" w:space="0" w:color="auto"/>
                <w:right w:val="none" w:sz="0" w:space="0" w:color="auto"/>
              </w:divBdr>
              <w:divsChild>
                <w:div w:id="1713311287">
                  <w:marLeft w:val="0"/>
                  <w:marRight w:val="0"/>
                  <w:marTop w:val="0"/>
                  <w:marBottom w:val="0"/>
                  <w:divBdr>
                    <w:top w:val="none" w:sz="0" w:space="0" w:color="auto"/>
                    <w:left w:val="none" w:sz="0" w:space="0" w:color="auto"/>
                    <w:bottom w:val="none" w:sz="0" w:space="0" w:color="auto"/>
                    <w:right w:val="none" w:sz="0" w:space="0" w:color="auto"/>
                  </w:divBdr>
                  <w:divsChild>
                    <w:div w:id="203713082">
                      <w:marLeft w:val="0"/>
                      <w:marRight w:val="0"/>
                      <w:marTop w:val="0"/>
                      <w:marBottom w:val="0"/>
                      <w:divBdr>
                        <w:top w:val="none" w:sz="0" w:space="0" w:color="auto"/>
                        <w:left w:val="none" w:sz="0" w:space="0" w:color="auto"/>
                        <w:bottom w:val="none" w:sz="0" w:space="0" w:color="auto"/>
                        <w:right w:val="none" w:sz="0" w:space="0" w:color="auto"/>
                      </w:divBdr>
                      <w:divsChild>
                        <w:div w:id="7093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257823">
      <w:bodyDiv w:val="1"/>
      <w:marLeft w:val="0"/>
      <w:marRight w:val="0"/>
      <w:marTop w:val="0"/>
      <w:marBottom w:val="0"/>
      <w:divBdr>
        <w:top w:val="none" w:sz="0" w:space="0" w:color="auto"/>
        <w:left w:val="none" w:sz="0" w:space="0" w:color="auto"/>
        <w:bottom w:val="none" w:sz="0" w:space="0" w:color="auto"/>
        <w:right w:val="none" w:sz="0" w:space="0" w:color="auto"/>
      </w:divBdr>
    </w:div>
    <w:div w:id="724380172">
      <w:bodyDiv w:val="1"/>
      <w:marLeft w:val="0"/>
      <w:marRight w:val="0"/>
      <w:marTop w:val="0"/>
      <w:marBottom w:val="0"/>
      <w:divBdr>
        <w:top w:val="none" w:sz="0" w:space="0" w:color="auto"/>
        <w:left w:val="none" w:sz="0" w:space="0" w:color="auto"/>
        <w:bottom w:val="none" w:sz="0" w:space="0" w:color="auto"/>
        <w:right w:val="none" w:sz="0" w:space="0" w:color="auto"/>
      </w:divBdr>
    </w:div>
    <w:div w:id="727265392">
      <w:bodyDiv w:val="1"/>
      <w:marLeft w:val="0"/>
      <w:marRight w:val="0"/>
      <w:marTop w:val="0"/>
      <w:marBottom w:val="0"/>
      <w:divBdr>
        <w:top w:val="none" w:sz="0" w:space="0" w:color="auto"/>
        <w:left w:val="none" w:sz="0" w:space="0" w:color="auto"/>
        <w:bottom w:val="none" w:sz="0" w:space="0" w:color="auto"/>
        <w:right w:val="none" w:sz="0" w:space="0" w:color="auto"/>
      </w:divBdr>
    </w:div>
    <w:div w:id="749697404">
      <w:bodyDiv w:val="1"/>
      <w:marLeft w:val="0"/>
      <w:marRight w:val="0"/>
      <w:marTop w:val="0"/>
      <w:marBottom w:val="0"/>
      <w:divBdr>
        <w:top w:val="none" w:sz="0" w:space="0" w:color="auto"/>
        <w:left w:val="none" w:sz="0" w:space="0" w:color="auto"/>
        <w:bottom w:val="none" w:sz="0" w:space="0" w:color="auto"/>
        <w:right w:val="none" w:sz="0" w:space="0" w:color="auto"/>
      </w:divBdr>
      <w:divsChild>
        <w:div w:id="1281302447">
          <w:marLeft w:val="0"/>
          <w:marRight w:val="0"/>
          <w:marTop w:val="180"/>
          <w:marBottom w:val="180"/>
          <w:divBdr>
            <w:top w:val="none" w:sz="0" w:space="0" w:color="auto"/>
            <w:left w:val="none" w:sz="0" w:space="0" w:color="auto"/>
            <w:bottom w:val="none" w:sz="0" w:space="0" w:color="auto"/>
            <w:right w:val="none" w:sz="0" w:space="0" w:color="auto"/>
          </w:divBdr>
          <w:divsChild>
            <w:div w:id="1895459162">
              <w:marLeft w:val="0"/>
              <w:marRight w:val="0"/>
              <w:marTop w:val="0"/>
              <w:marBottom w:val="0"/>
              <w:divBdr>
                <w:top w:val="none" w:sz="0" w:space="0" w:color="auto"/>
                <w:left w:val="none" w:sz="0" w:space="0" w:color="auto"/>
                <w:bottom w:val="none" w:sz="0" w:space="0" w:color="auto"/>
                <w:right w:val="none" w:sz="0" w:space="0" w:color="auto"/>
              </w:divBdr>
              <w:divsChild>
                <w:div w:id="784272614">
                  <w:marLeft w:val="0"/>
                  <w:marRight w:val="0"/>
                  <w:marTop w:val="0"/>
                  <w:marBottom w:val="0"/>
                  <w:divBdr>
                    <w:top w:val="none" w:sz="0" w:space="0" w:color="auto"/>
                    <w:left w:val="none" w:sz="0" w:space="0" w:color="auto"/>
                    <w:bottom w:val="none" w:sz="0" w:space="0" w:color="auto"/>
                    <w:right w:val="none" w:sz="0" w:space="0" w:color="auto"/>
                  </w:divBdr>
                  <w:divsChild>
                    <w:div w:id="155268044">
                      <w:marLeft w:val="0"/>
                      <w:marRight w:val="0"/>
                      <w:marTop w:val="0"/>
                      <w:marBottom w:val="0"/>
                      <w:divBdr>
                        <w:top w:val="none" w:sz="0" w:space="0" w:color="auto"/>
                        <w:left w:val="none" w:sz="0" w:space="0" w:color="auto"/>
                        <w:bottom w:val="none" w:sz="0" w:space="0" w:color="auto"/>
                        <w:right w:val="none" w:sz="0" w:space="0" w:color="auto"/>
                      </w:divBdr>
                      <w:divsChild>
                        <w:div w:id="2111703231">
                          <w:marLeft w:val="0"/>
                          <w:marRight w:val="0"/>
                          <w:marTop w:val="0"/>
                          <w:marBottom w:val="0"/>
                          <w:divBdr>
                            <w:top w:val="none" w:sz="0" w:space="0" w:color="auto"/>
                            <w:left w:val="none" w:sz="0" w:space="0" w:color="auto"/>
                            <w:bottom w:val="none" w:sz="0" w:space="0" w:color="auto"/>
                            <w:right w:val="none" w:sz="0" w:space="0" w:color="auto"/>
                          </w:divBdr>
                          <w:divsChild>
                            <w:div w:id="11945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1451">
      <w:bodyDiv w:val="1"/>
      <w:marLeft w:val="0"/>
      <w:marRight w:val="0"/>
      <w:marTop w:val="0"/>
      <w:marBottom w:val="0"/>
      <w:divBdr>
        <w:top w:val="none" w:sz="0" w:space="0" w:color="auto"/>
        <w:left w:val="none" w:sz="0" w:space="0" w:color="auto"/>
        <w:bottom w:val="none" w:sz="0" w:space="0" w:color="auto"/>
        <w:right w:val="none" w:sz="0" w:space="0" w:color="auto"/>
      </w:divBdr>
    </w:div>
    <w:div w:id="766190474">
      <w:bodyDiv w:val="1"/>
      <w:marLeft w:val="0"/>
      <w:marRight w:val="0"/>
      <w:marTop w:val="0"/>
      <w:marBottom w:val="0"/>
      <w:divBdr>
        <w:top w:val="none" w:sz="0" w:space="0" w:color="auto"/>
        <w:left w:val="none" w:sz="0" w:space="0" w:color="auto"/>
        <w:bottom w:val="none" w:sz="0" w:space="0" w:color="auto"/>
        <w:right w:val="none" w:sz="0" w:space="0" w:color="auto"/>
      </w:divBdr>
      <w:divsChild>
        <w:div w:id="835653639">
          <w:marLeft w:val="274"/>
          <w:marRight w:val="0"/>
          <w:marTop w:val="0"/>
          <w:marBottom w:val="0"/>
          <w:divBdr>
            <w:top w:val="none" w:sz="0" w:space="0" w:color="auto"/>
            <w:left w:val="none" w:sz="0" w:space="0" w:color="auto"/>
            <w:bottom w:val="none" w:sz="0" w:space="0" w:color="auto"/>
            <w:right w:val="none" w:sz="0" w:space="0" w:color="auto"/>
          </w:divBdr>
        </w:div>
        <w:div w:id="1478843314">
          <w:marLeft w:val="274"/>
          <w:marRight w:val="0"/>
          <w:marTop w:val="0"/>
          <w:marBottom w:val="0"/>
          <w:divBdr>
            <w:top w:val="none" w:sz="0" w:space="0" w:color="auto"/>
            <w:left w:val="none" w:sz="0" w:space="0" w:color="auto"/>
            <w:bottom w:val="none" w:sz="0" w:space="0" w:color="auto"/>
            <w:right w:val="none" w:sz="0" w:space="0" w:color="auto"/>
          </w:divBdr>
        </w:div>
        <w:div w:id="1622765817">
          <w:marLeft w:val="274"/>
          <w:marRight w:val="0"/>
          <w:marTop w:val="0"/>
          <w:marBottom w:val="0"/>
          <w:divBdr>
            <w:top w:val="none" w:sz="0" w:space="0" w:color="auto"/>
            <w:left w:val="none" w:sz="0" w:space="0" w:color="auto"/>
            <w:bottom w:val="none" w:sz="0" w:space="0" w:color="auto"/>
            <w:right w:val="none" w:sz="0" w:space="0" w:color="auto"/>
          </w:divBdr>
        </w:div>
        <w:div w:id="1740517101">
          <w:marLeft w:val="274"/>
          <w:marRight w:val="0"/>
          <w:marTop w:val="0"/>
          <w:marBottom w:val="0"/>
          <w:divBdr>
            <w:top w:val="none" w:sz="0" w:space="0" w:color="auto"/>
            <w:left w:val="none" w:sz="0" w:space="0" w:color="auto"/>
            <w:bottom w:val="none" w:sz="0" w:space="0" w:color="auto"/>
            <w:right w:val="none" w:sz="0" w:space="0" w:color="auto"/>
          </w:divBdr>
        </w:div>
      </w:divsChild>
    </w:div>
    <w:div w:id="803815919">
      <w:bodyDiv w:val="1"/>
      <w:marLeft w:val="0"/>
      <w:marRight w:val="0"/>
      <w:marTop w:val="0"/>
      <w:marBottom w:val="0"/>
      <w:divBdr>
        <w:top w:val="none" w:sz="0" w:space="0" w:color="auto"/>
        <w:left w:val="none" w:sz="0" w:space="0" w:color="auto"/>
        <w:bottom w:val="none" w:sz="0" w:space="0" w:color="auto"/>
        <w:right w:val="none" w:sz="0" w:space="0" w:color="auto"/>
      </w:divBdr>
      <w:divsChild>
        <w:div w:id="57561205">
          <w:marLeft w:val="0"/>
          <w:marRight w:val="0"/>
          <w:marTop w:val="360"/>
          <w:marBottom w:val="360"/>
          <w:divBdr>
            <w:top w:val="none" w:sz="0" w:space="0" w:color="auto"/>
            <w:left w:val="none" w:sz="0" w:space="0" w:color="auto"/>
            <w:bottom w:val="none" w:sz="0" w:space="0" w:color="auto"/>
            <w:right w:val="none" w:sz="0" w:space="0" w:color="auto"/>
          </w:divBdr>
          <w:divsChild>
            <w:div w:id="628628562">
              <w:marLeft w:val="0"/>
              <w:marRight w:val="0"/>
              <w:marTop w:val="0"/>
              <w:marBottom w:val="0"/>
              <w:divBdr>
                <w:top w:val="none" w:sz="0" w:space="0" w:color="auto"/>
                <w:left w:val="none" w:sz="0" w:space="0" w:color="auto"/>
                <w:bottom w:val="none" w:sz="0" w:space="0" w:color="auto"/>
                <w:right w:val="none" w:sz="0" w:space="0" w:color="auto"/>
              </w:divBdr>
              <w:divsChild>
                <w:div w:id="940334277">
                  <w:marLeft w:val="0"/>
                  <w:marRight w:val="0"/>
                  <w:marTop w:val="0"/>
                  <w:marBottom w:val="0"/>
                  <w:divBdr>
                    <w:top w:val="none" w:sz="0" w:space="0" w:color="auto"/>
                    <w:left w:val="none" w:sz="0" w:space="0" w:color="auto"/>
                    <w:bottom w:val="none" w:sz="0" w:space="0" w:color="auto"/>
                    <w:right w:val="none" w:sz="0" w:space="0" w:color="auto"/>
                  </w:divBdr>
                  <w:divsChild>
                    <w:div w:id="480773655">
                      <w:marLeft w:val="0"/>
                      <w:marRight w:val="0"/>
                      <w:marTop w:val="0"/>
                      <w:marBottom w:val="0"/>
                      <w:divBdr>
                        <w:top w:val="none" w:sz="0" w:space="0" w:color="auto"/>
                        <w:left w:val="none" w:sz="0" w:space="0" w:color="auto"/>
                        <w:bottom w:val="none" w:sz="0" w:space="0" w:color="auto"/>
                        <w:right w:val="none" w:sz="0" w:space="0" w:color="auto"/>
                      </w:divBdr>
                      <w:divsChild>
                        <w:div w:id="50089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931996">
          <w:marLeft w:val="0"/>
          <w:marRight w:val="0"/>
          <w:marTop w:val="360"/>
          <w:marBottom w:val="360"/>
          <w:divBdr>
            <w:top w:val="none" w:sz="0" w:space="0" w:color="auto"/>
            <w:left w:val="none" w:sz="0" w:space="0" w:color="auto"/>
            <w:bottom w:val="none" w:sz="0" w:space="0" w:color="auto"/>
            <w:right w:val="none" w:sz="0" w:space="0" w:color="auto"/>
          </w:divBdr>
          <w:divsChild>
            <w:div w:id="940068859">
              <w:marLeft w:val="0"/>
              <w:marRight w:val="0"/>
              <w:marTop w:val="0"/>
              <w:marBottom w:val="0"/>
              <w:divBdr>
                <w:top w:val="none" w:sz="0" w:space="0" w:color="auto"/>
                <w:left w:val="none" w:sz="0" w:space="0" w:color="auto"/>
                <w:bottom w:val="none" w:sz="0" w:space="0" w:color="auto"/>
                <w:right w:val="none" w:sz="0" w:space="0" w:color="auto"/>
              </w:divBdr>
              <w:divsChild>
                <w:div w:id="1561330476">
                  <w:marLeft w:val="0"/>
                  <w:marRight w:val="0"/>
                  <w:marTop w:val="0"/>
                  <w:marBottom w:val="0"/>
                  <w:divBdr>
                    <w:top w:val="none" w:sz="0" w:space="0" w:color="auto"/>
                    <w:left w:val="none" w:sz="0" w:space="0" w:color="auto"/>
                    <w:bottom w:val="none" w:sz="0" w:space="0" w:color="auto"/>
                    <w:right w:val="none" w:sz="0" w:space="0" w:color="auto"/>
                  </w:divBdr>
                  <w:divsChild>
                    <w:div w:id="556236424">
                      <w:marLeft w:val="0"/>
                      <w:marRight w:val="0"/>
                      <w:marTop w:val="0"/>
                      <w:marBottom w:val="0"/>
                      <w:divBdr>
                        <w:top w:val="none" w:sz="0" w:space="0" w:color="auto"/>
                        <w:left w:val="none" w:sz="0" w:space="0" w:color="auto"/>
                        <w:bottom w:val="none" w:sz="0" w:space="0" w:color="auto"/>
                        <w:right w:val="none" w:sz="0" w:space="0" w:color="auto"/>
                      </w:divBdr>
                      <w:divsChild>
                        <w:div w:id="46913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473225">
      <w:bodyDiv w:val="1"/>
      <w:marLeft w:val="0"/>
      <w:marRight w:val="0"/>
      <w:marTop w:val="0"/>
      <w:marBottom w:val="0"/>
      <w:divBdr>
        <w:top w:val="none" w:sz="0" w:space="0" w:color="auto"/>
        <w:left w:val="none" w:sz="0" w:space="0" w:color="auto"/>
        <w:bottom w:val="none" w:sz="0" w:space="0" w:color="auto"/>
        <w:right w:val="none" w:sz="0" w:space="0" w:color="auto"/>
      </w:divBdr>
    </w:div>
    <w:div w:id="805977495">
      <w:bodyDiv w:val="1"/>
      <w:marLeft w:val="0"/>
      <w:marRight w:val="0"/>
      <w:marTop w:val="0"/>
      <w:marBottom w:val="0"/>
      <w:divBdr>
        <w:top w:val="none" w:sz="0" w:space="0" w:color="auto"/>
        <w:left w:val="none" w:sz="0" w:space="0" w:color="auto"/>
        <w:bottom w:val="none" w:sz="0" w:space="0" w:color="auto"/>
        <w:right w:val="none" w:sz="0" w:space="0" w:color="auto"/>
      </w:divBdr>
    </w:div>
    <w:div w:id="810555501">
      <w:bodyDiv w:val="1"/>
      <w:marLeft w:val="0"/>
      <w:marRight w:val="0"/>
      <w:marTop w:val="0"/>
      <w:marBottom w:val="0"/>
      <w:divBdr>
        <w:top w:val="none" w:sz="0" w:space="0" w:color="auto"/>
        <w:left w:val="none" w:sz="0" w:space="0" w:color="auto"/>
        <w:bottom w:val="none" w:sz="0" w:space="0" w:color="auto"/>
        <w:right w:val="none" w:sz="0" w:space="0" w:color="auto"/>
      </w:divBdr>
    </w:div>
    <w:div w:id="811867974">
      <w:bodyDiv w:val="1"/>
      <w:marLeft w:val="0"/>
      <w:marRight w:val="0"/>
      <w:marTop w:val="0"/>
      <w:marBottom w:val="0"/>
      <w:divBdr>
        <w:top w:val="none" w:sz="0" w:space="0" w:color="auto"/>
        <w:left w:val="none" w:sz="0" w:space="0" w:color="auto"/>
        <w:bottom w:val="none" w:sz="0" w:space="0" w:color="auto"/>
        <w:right w:val="none" w:sz="0" w:space="0" w:color="auto"/>
      </w:divBdr>
    </w:div>
    <w:div w:id="825441102">
      <w:bodyDiv w:val="1"/>
      <w:marLeft w:val="0"/>
      <w:marRight w:val="0"/>
      <w:marTop w:val="0"/>
      <w:marBottom w:val="0"/>
      <w:divBdr>
        <w:top w:val="none" w:sz="0" w:space="0" w:color="auto"/>
        <w:left w:val="none" w:sz="0" w:space="0" w:color="auto"/>
        <w:bottom w:val="none" w:sz="0" w:space="0" w:color="auto"/>
        <w:right w:val="none" w:sz="0" w:space="0" w:color="auto"/>
      </w:divBdr>
      <w:divsChild>
        <w:div w:id="287857094">
          <w:marLeft w:val="0"/>
          <w:marRight w:val="0"/>
          <w:marTop w:val="0"/>
          <w:marBottom w:val="0"/>
          <w:divBdr>
            <w:top w:val="none" w:sz="0" w:space="0" w:color="auto"/>
            <w:left w:val="none" w:sz="0" w:space="0" w:color="auto"/>
            <w:bottom w:val="none" w:sz="0" w:space="0" w:color="auto"/>
            <w:right w:val="none" w:sz="0" w:space="0" w:color="auto"/>
          </w:divBdr>
        </w:div>
        <w:div w:id="942804522">
          <w:marLeft w:val="0"/>
          <w:marRight w:val="0"/>
          <w:marTop w:val="0"/>
          <w:marBottom w:val="0"/>
          <w:divBdr>
            <w:top w:val="none" w:sz="0" w:space="0" w:color="auto"/>
            <w:left w:val="none" w:sz="0" w:space="0" w:color="auto"/>
            <w:bottom w:val="none" w:sz="0" w:space="0" w:color="auto"/>
            <w:right w:val="none" w:sz="0" w:space="0" w:color="auto"/>
          </w:divBdr>
        </w:div>
        <w:div w:id="2011171914">
          <w:marLeft w:val="0"/>
          <w:marRight w:val="0"/>
          <w:marTop w:val="0"/>
          <w:marBottom w:val="0"/>
          <w:divBdr>
            <w:top w:val="none" w:sz="0" w:space="0" w:color="auto"/>
            <w:left w:val="none" w:sz="0" w:space="0" w:color="auto"/>
            <w:bottom w:val="none" w:sz="0" w:space="0" w:color="auto"/>
            <w:right w:val="none" w:sz="0" w:space="0" w:color="auto"/>
          </w:divBdr>
        </w:div>
      </w:divsChild>
    </w:div>
    <w:div w:id="830097664">
      <w:bodyDiv w:val="1"/>
      <w:marLeft w:val="0"/>
      <w:marRight w:val="0"/>
      <w:marTop w:val="0"/>
      <w:marBottom w:val="0"/>
      <w:divBdr>
        <w:top w:val="none" w:sz="0" w:space="0" w:color="auto"/>
        <w:left w:val="none" w:sz="0" w:space="0" w:color="auto"/>
        <w:bottom w:val="none" w:sz="0" w:space="0" w:color="auto"/>
        <w:right w:val="none" w:sz="0" w:space="0" w:color="auto"/>
      </w:divBdr>
      <w:divsChild>
        <w:div w:id="148641124">
          <w:marLeft w:val="0"/>
          <w:marRight w:val="0"/>
          <w:marTop w:val="0"/>
          <w:marBottom w:val="0"/>
          <w:divBdr>
            <w:top w:val="none" w:sz="0" w:space="0" w:color="auto"/>
            <w:left w:val="none" w:sz="0" w:space="0" w:color="auto"/>
            <w:bottom w:val="none" w:sz="0" w:space="0" w:color="auto"/>
            <w:right w:val="none" w:sz="0" w:space="0" w:color="auto"/>
          </w:divBdr>
        </w:div>
        <w:div w:id="502084018">
          <w:marLeft w:val="0"/>
          <w:marRight w:val="0"/>
          <w:marTop w:val="0"/>
          <w:marBottom w:val="0"/>
          <w:divBdr>
            <w:top w:val="none" w:sz="0" w:space="0" w:color="auto"/>
            <w:left w:val="none" w:sz="0" w:space="0" w:color="auto"/>
            <w:bottom w:val="none" w:sz="0" w:space="0" w:color="auto"/>
            <w:right w:val="none" w:sz="0" w:space="0" w:color="auto"/>
          </w:divBdr>
        </w:div>
        <w:div w:id="1320771368">
          <w:marLeft w:val="0"/>
          <w:marRight w:val="0"/>
          <w:marTop w:val="0"/>
          <w:marBottom w:val="0"/>
          <w:divBdr>
            <w:top w:val="none" w:sz="0" w:space="0" w:color="auto"/>
            <w:left w:val="none" w:sz="0" w:space="0" w:color="auto"/>
            <w:bottom w:val="none" w:sz="0" w:space="0" w:color="auto"/>
            <w:right w:val="none" w:sz="0" w:space="0" w:color="auto"/>
          </w:divBdr>
        </w:div>
      </w:divsChild>
    </w:div>
    <w:div w:id="840051194">
      <w:bodyDiv w:val="1"/>
      <w:marLeft w:val="0"/>
      <w:marRight w:val="0"/>
      <w:marTop w:val="0"/>
      <w:marBottom w:val="0"/>
      <w:divBdr>
        <w:top w:val="none" w:sz="0" w:space="0" w:color="auto"/>
        <w:left w:val="none" w:sz="0" w:space="0" w:color="auto"/>
        <w:bottom w:val="none" w:sz="0" w:space="0" w:color="auto"/>
        <w:right w:val="none" w:sz="0" w:space="0" w:color="auto"/>
      </w:divBdr>
      <w:divsChild>
        <w:div w:id="983241124">
          <w:marLeft w:val="0"/>
          <w:marRight w:val="0"/>
          <w:marTop w:val="0"/>
          <w:marBottom w:val="0"/>
          <w:divBdr>
            <w:top w:val="none" w:sz="0" w:space="0" w:color="auto"/>
            <w:left w:val="none" w:sz="0" w:space="0" w:color="auto"/>
            <w:bottom w:val="none" w:sz="0" w:space="0" w:color="auto"/>
            <w:right w:val="none" w:sz="0" w:space="0" w:color="auto"/>
          </w:divBdr>
        </w:div>
        <w:div w:id="1016809195">
          <w:marLeft w:val="0"/>
          <w:marRight w:val="0"/>
          <w:marTop w:val="0"/>
          <w:marBottom w:val="0"/>
          <w:divBdr>
            <w:top w:val="none" w:sz="0" w:space="0" w:color="auto"/>
            <w:left w:val="none" w:sz="0" w:space="0" w:color="auto"/>
            <w:bottom w:val="none" w:sz="0" w:space="0" w:color="auto"/>
            <w:right w:val="none" w:sz="0" w:space="0" w:color="auto"/>
          </w:divBdr>
        </w:div>
        <w:div w:id="1504129369">
          <w:marLeft w:val="0"/>
          <w:marRight w:val="0"/>
          <w:marTop w:val="0"/>
          <w:marBottom w:val="0"/>
          <w:divBdr>
            <w:top w:val="none" w:sz="0" w:space="0" w:color="auto"/>
            <w:left w:val="none" w:sz="0" w:space="0" w:color="auto"/>
            <w:bottom w:val="none" w:sz="0" w:space="0" w:color="auto"/>
            <w:right w:val="none" w:sz="0" w:space="0" w:color="auto"/>
          </w:divBdr>
        </w:div>
      </w:divsChild>
    </w:div>
    <w:div w:id="851990594">
      <w:bodyDiv w:val="1"/>
      <w:marLeft w:val="0"/>
      <w:marRight w:val="0"/>
      <w:marTop w:val="0"/>
      <w:marBottom w:val="0"/>
      <w:divBdr>
        <w:top w:val="none" w:sz="0" w:space="0" w:color="auto"/>
        <w:left w:val="none" w:sz="0" w:space="0" w:color="auto"/>
        <w:bottom w:val="none" w:sz="0" w:space="0" w:color="auto"/>
        <w:right w:val="none" w:sz="0" w:space="0" w:color="auto"/>
      </w:divBdr>
      <w:divsChild>
        <w:div w:id="1498381962">
          <w:marLeft w:val="274"/>
          <w:marRight w:val="0"/>
          <w:marTop w:val="0"/>
          <w:marBottom w:val="240"/>
          <w:divBdr>
            <w:top w:val="none" w:sz="0" w:space="0" w:color="auto"/>
            <w:left w:val="none" w:sz="0" w:space="0" w:color="auto"/>
            <w:bottom w:val="none" w:sz="0" w:space="0" w:color="auto"/>
            <w:right w:val="none" w:sz="0" w:space="0" w:color="auto"/>
          </w:divBdr>
        </w:div>
        <w:div w:id="1580023676">
          <w:marLeft w:val="274"/>
          <w:marRight w:val="0"/>
          <w:marTop w:val="0"/>
          <w:marBottom w:val="240"/>
          <w:divBdr>
            <w:top w:val="none" w:sz="0" w:space="0" w:color="auto"/>
            <w:left w:val="none" w:sz="0" w:space="0" w:color="auto"/>
            <w:bottom w:val="none" w:sz="0" w:space="0" w:color="auto"/>
            <w:right w:val="none" w:sz="0" w:space="0" w:color="auto"/>
          </w:divBdr>
        </w:div>
        <w:div w:id="2001304095">
          <w:marLeft w:val="274"/>
          <w:marRight w:val="0"/>
          <w:marTop w:val="0"/>
          <w:marBottom w:val="240"/>
          <w:divBdr>
            <w:top w:val="none" w:sz="0" w:space="0" w:color="auto"/>
            <w:left w:val="none" w:sz="0" w:space="0" w:color="auto"/>
            <w:bottom w:val="none" w:sz="0" w:space="0" w:color="auto"/>
            <w:right w:val="none" w:sz="0" w:space="0" w:color="auto"/>
          </w:divBdr>
        </w:div>
      </w:divsChild>
    </w:div>
    <w:div w:id="856698227">
      <w:bodyDiv w:val="1"/>
      <w:marLeft w:val="0"/>
      <w:marRight w:val="0"/>
      <w:marTop w:val="0"/>
      <w:marBottom w:val="0"/>
      <w:divBdr>
        <w:top w:val="none" w:sz="0" w:space="0" w:color="auto"/>
        <w:left w:val="none" w:sz="0" w:space="0" w:color="auto"/>
        <w:bottom w:val="none" w:sz="0" w:space="0" w:color="auto"/>
        <w:right w:val="none" w:sz="0" w:space="0" w:color="auto"/>
      </w:divBdr>
    </w:div>
    <w:div w:id="870339162">
      <w:bodyDiv w:val="1"/>
      <w:marLeft w:val="0"/>
      <w:marRight w:val="0"/>
      <w:marTop w:val="0"/>
      <w:marBottom w:val="0"/>
      <w:divBdr>
        <w:top w:val="none" w:sz="0" w:space="0" w:color="auto"/>
        <w:left w:val="none" w:sz="0" w:space="0" w:color="auto"/>
        <w:bottom w:val="none" w:sz="0" w:space="0" w:color="auto"/>
        <w:right w:val="none" w:sz="0" w:space="0" w:color="auto"/>
      </w:divBdr>
    </w:div>
    <w:div w:id="893201125">
      <w:bodyDiv w:val="1"/>
      <w:marLeft w:val="0"/>
      <w:marRight w:val="0"/>
      <w:marTop w:val="0"/>
      <w:marBottom w:val="0"/>
      <w:divBdr>
        <w:top w:val="none" w:sz="0" w:space="0" w:color="auto"/>
        <w:left w:val="none" w:sz="0" w:space="0" w:color="auto"/>
        <w:bottom w:val="none" w:sz="0" w:space="0" w:color="auto"/>
        <w:right w:val="none" w:sz="0" w:space="0" w:color="auto"/>
      </w:divBdr>
    </w:div>
    <w:div w:id="899946805">
      <w:bodyDiv w:val="1"/>
      <w:marLeft w:val="0"/>
      <w:marRight w:val="0"/>
      <w:marTop w:val="0"/>
      <w:marBottom w:val="0"/>
      <w:divBdr>
        <w:top w:val="none" w:sz="0" w:space="0" w:color="auto"/>
        <w:left w:val="none" w:sz="0" w:space="0" w:color="auto"/>
        <w:bottom w:val="none" w:sz="0" w:space="0" w:color="auto"/>
        <w:right w:val="none" w:sz="0" w:space="0" w:color="auto"/>
      </w:divBdr>
      <w:divsChild>
        <w:div w:id="202255835">
          <w:marLeft w:val="274"/>
          <w:marRight w:val="0"/>
          <w:marTop w:val="0"/>
          <w:marBottom w:val="0"/>
          <w:divBdr>
            <w:top w:val="none" w:sz="0" w:space="0" w:color="auto"/>
            <w:left w:val="none" w:sz="0" w:space="0" w:color="auto"/>
            <w:bottom w:val="none" w:sz="0" w:space="0" w:color="auto"/>
            <w:right w:val="none" w:sz="0" w:space="0" w:color="auto"/>
          </w:divBdr>
        </w:div>
        <w:div w:id="1587029807">
          <w:marLeft w:val="274"/>
          <w:marRight w:val="0"/>
          <w:marTop w:val="0"/>
          <w:marBottom w:val="0"/>
          <w:divBdr>
            <w:top w:val="none" w:sz="0" w:space="0" w:color="auto"/>
            <w:left w:val="none" w:sz="0" w:space="0" w:color="auto"/>
            <w:bottom w:val="none" w:sz="0" w:space="0" w:color="auto"/>
            <w:right w:val="none" w:sz="0" w:space="0" w:color="auto"/>
          </w:divBdr>
        </w:div>
        <w:div w:id="2090614994">
          <w:marLeft w:val="274"/>
          <w:marRight w:val="0"/>
          <w:marTop w:val="0"/>
          <w:marBottom w:val="0"/>
          <w:divBdr>
            <w:top w:val="none" w:sz="0" w:space="0" w:color="auto"/>
            <w:left w:val="none" w:sz="0" w:space="0" w:color="auto"/>
            <w:bottom w:val="none" w:sz="0" w:space="0" w:color="auto"/>
            <w:right w:val="none" w:sz="0" w:space="0" w:color="auto"/>
          </w:divBdr>
        </w:div>
      </w:divsChild>
    </w:div>
    <w:div w:id="921181137">
      <w:bodyDiv w:val="1"/>
      <w:marLeft w:val="0"/>
      <w:marRight w:val="0"/>
      <w:marTop w:val="0"/>
      <w:marBottom w:val="0"/>
      <w:divBdr>
        <w:top w:val="none" w:sz="0" w:space="0" w:color="auto"/>
        <w:left w:val="none" w:sz="0" w:space="0" w:color="auto"/>
        <w:bottom w:val="none" w:sz="0" w:space="0" w:color="auto"/>
        <w:right w:val="none" w:sz="0" w:space="0" w:color="auto"/>
      </w:divBdr>
    </w:div>
    <w:div w:id="931359041">
      <w:bodyDiv w:val="1"/>
      <w:marLeft w:val="0"/>
      <w:marRight w:val="0"/>
      <w:marTop w:val="0"/>
      <w:marBottom w:val="0"/>
      <w:divBdr>
        <w:top w:val="none" w:sz="0" w:space="0" w:color="auto"/>
        <w:left w:val="none" w:sz="0" w:space="0" w:color="auto"/>
        <w:bottom w:val="none" w:sz="0" w:space="0" w:color="auto"/>
        <w:right w:val="none" w:sz="0" w:space="0" w:color="auto"/>
      </w:divBdr>
      <w:divsChild>
        <w:div w:id="284503490">
          <w:marLeft w:val="1166"/>
          <w:marRight w:val="0"/>
          <w:marTop w:val="0"/>
          <w:marBottom w:val="0"/>
          <w:divBdr>
            <w:top w:val="none" w:sz="0" w:space="0" w:color="auto"/>
            <w:left w:val="none" w:sz="0" w:space="0" w:color="auto"/>
            <w:bottom w:val="none" w:sz="0" w:space="0" w:color="auto"/>
            <w:right w:val="none" w:sz="0" w:space="0" w:color="auto"/>
          </w:divBdr>
        </w:div>
        <w:div w:id="491411325">
          <w:marLeft w:val="1166"/>
          <w:marRight w:val="0"/>
          <w:marTop w:val="0"/>
          <w:marBottom w:val="0"/>
          <w:divBdr>
            <w:top w:val="none" w:sz="0" w:space="0" w:color="auto"/>
            <w:left w:val="none" w:sz="0" w:space="0" w:color="auto"/>
            <w:bottom w:val="none" w:sz="0" w:space="0" w:color="auto"/>
            <w:right w:val="none" w:sz="0" w:space="0" w:color="auto"/>
          </w:divBdr>
        </w:div>
        <w:div w:id="1234049264">
          <w:marLeft w:val="1166"/>
          <w:marRight w:val="0"/>
          <w:marTop w:val="0"/>
          <w:marBottom w:val="0"/>
          <w:divBdr>
            <w:top w:val="none" w:sz="0" w:space="0" w:color="auto"/>
            <w:left w:val="none" w:sz="0" w:space="0" w:color="auto"/>
            <w:bottom w:val="none" w:sz="0" w:space="0" w:color="auto"/>
            <w:right w:val="none" w:sz="0" w:space="0" w:color="auto"/>
          </w:divBdr>
        </w:div>
        <w:div w:id="1618411922">
          <w:marLeft w:val="1166"/>
          <w:marRight w:val="0"/>
          <w:marTop w:val="0"/>
          <w:marBottom w:val="0"/>
          <w:divBdr>
            <w:top w:val="none" w:sz="0" w:space="0" w:color="auto"/>
            <w:left w:val="none" w:sz="0" w:space="0" w:color="auto"/>
            <w:bottom w:val="none" w:sz="0" w:space="0" w:color="auto"/>
            <w:right w:val="none" w:sz="0" w:space="0" w:color="auto"/>
          </w:divBdr>
        </w:div>
        <w:div w:id="1884167471">
          <w:marLeft w:val="1166"/>
          <w:marRight w:val="0"/>
          <w:marTop w:val="0"/>
          <w:marBottom w:val="0"/>
          <w:divBdr>
            <w:top w:val="none" w:sz="0" w:space="0" w:color="auto"/>
            <w:left w:val="none" w:sz="0" w:space="0" w:color="auto"/>
            <w:bottom w:val="none" w:sz="0" w:space="0" w:color="auto"/>
            <w:right w:val="none" w:sz="0" w:space="0" w:color="auto"/>
          </w:divBdr>
        </w:div>
        <w:div w:id="2119525216">
          <w:marLeft w:val="1166"/>
          <w:marRight w:val="0"/>
          <w:marTop w:val="0"/>
          <w:marBottom w:val="0"/>
          <w:divBdr>
            <w:top w:val="none" w:sz="0" w:space="0" w:color="auto"/>
            <w:left w:val="none" w:sz="0" w:space="0" w:color="auto"/>
            <w:bottom w:val="none" w:sz="0" w:space="0" w:color="auto"/>
            <w:right w:val="none" w:sz="0" w:space="0" w:color="auto"/>
          </w:divBdr>
        </w:div>
      </w:divsChild>
    </w:div>
    <w:div w:id="942803366">
      <w:bodyDiv w:val="1"/>
      <w:marLeft w:val="0"/>
      <w:marRight w:val="0"/>
      <w:marTop w:val="0"/>
      <w:marBottom w:val="0"/>
      <w:divBdr>
        <w:top w:val="none" w:sz="0" w:space="0" w:color="auto"/>
        <w:left w:val="none" w:sz="0" w:space="0" w:color="auto"/>
        <w:bottom w:val="none" w:sz="0" w:space="0" w:color="auto"/>
        <w:right w:val="none" w:sz="0" w:space="0" w:color="auto"/>
      </w:divBdr>
    </w:div>
    <w:div w:id="960500567">
      <w:bodyDiv w:val="1"/>
      <w:marLeft w:val="0"/>
      <w:marRight w:val="0"/>
      <w:marTop w:val="0"/>
      <w:marBottom w:val="0"/>
      <w:divBdr>
        <w:top w:val="none" w:sz="0" w:space="0" w:color="auto"/>
        <w:left w:val="none" w:sz="0" w:space="0" w:color="auto"/>
        <w:bottom w:val="none" w:sz="0" w:space="0" w:color="auto"/>
        <w:right w:val="none" w:sz="0" w:space="0" w:color="auto"/>
      </w:divBdr>
      <w:divsChild>
        <w:div w:id="513541188">
          <w:marLeft w:val="274"/>
          <w:marRight w:val="0"/>
          <w:marTop w:val="0"/>
          <w:marBottom w:val="240"/>
          <w:divBdr>
            <w:top w:val="none" w:sz="0" w:space="0" w:color="auto"/>
            <w:left w:val="none" w:sz="0" w:space="0" w:color="auto"/>
            <w:bottom w:val="none" w:sz="0" w:space="0" w:color="auto"/>
            <w:right w:val="none" w:sz="0" w:space="0" w:color="auto"/>
          </w:divBdr>
        </w:div>
        <w:div w:id="570190289">
          <w:marLeft w:val="1440"/>
          <w:marRight w:val="0"/>
          <w:marTop w:val="0"/>
          <w:marBottom w:val="240"/>
          <w:divBdr>
            <w:top w:val="none" w:sz="0" w:space="0" w:color="auto"/>
            <w:left w:val="none" w:sz="0" w:space="0" w:color="auto"/>
            <w:bottom w:val="none" w:sz="0" w:space="0" w:color="auto"/>
            <w:right w:val="none" w:sz="0" w:space="0" w:color="auto"/>
          </w:divBdr>
        </w:div>
        <w:div w:id="774449043">
          <w:marLeft w:val="1440"/>
          <w:marRight w:val="0"/>
          <w:marTop w:val="0"/>
          <w:marBottom w:val="240"/>
          <w:divBdr>
            <w:top w:val="none" w:sz="0" w:space="0" w:color="auto"/>
            <w:left w:val="none" w:sz="0" w:space="0" w:color="auto"/>
            <w:bottom w:val="none" w:sz="0" w:space="0" w:color="auto"/>
            <w:right w:val="none" w:sz="0" w:space="0" w:color="auto"/>
          </w:divBdr>
        </w:div>
        <w:div w:id="791748310">
          <w:marLeft w:val="274"/>
          <w:marRight w:val="0"/>
          <w:marTop w:val="0"/>
          <w:marBottom w:val="240"/>
          <w:divBdr>
            <w:top w:val="none" w:sz="0" w:space="0" w:color="auto"/>
            <w:left w:val="none" w:sz="0" w:space="0" w:color="auto"/>
            <w:bottom w:val="none" w:sz="0" w:space="0" w:color="auto"/>
            <w:right w:val="none" w:sz="0" w:space="0" w:color="auto"/>
          </w:divBdr>
        </w:div>
        <w:div w:id="1081635255">
          <w:marLeft w:val="1440"/>
          <w:marRight w:val="0"/>
          <w:marTop w:val="0"/>
          <w:marBottom w:val="240"/>
          <w:divBdr>
            <w:top w:val="none" w:sz="0" w:space="0" w:color="auto"/>
            <w:left w:val="none" w:sz="0" w:space="0" w:color="auto"/>
            <w:bottom w:val="none" w:sz="0" w:space="0" w:color="auto"/>
            <w:right w:val="none" w:sz="0" w:space="0" w:color="auto"/>
          </w:divBdr>
        </w:div>
        <w:div w:id="1393237450">
          <w:marLeft w:val="274"/>
          <w:marRight w:val="0"/>
          <w:marTop w:val="0"/>
          <w:marBottom w:val="240"/>
          <w:divBdr>
            <w:top w:val="none" w:sz="0" w:space="0" w:color="auto"/>
            <w:left w:val="none" w:sz="0" w:space="0" w:color="auto"/>
            <w:bottom w:val="none" w:sz="0" w:space="0" w:color="auto"/>
            <w:right w:val="none" w:sz="0" w:space="0" w:color="auto"/>
          </w:divBdr>
        </w:div>
        <w:div w:id="1806390251">
          <w:marLeft w:val="1440"/>
          <w:marRight w:val="0"/>
          <w:marTop w:val="0"/>
          <w:marBottom w:val="240"/>
          <w:divBdr>
            <w:top w:val="none" w:sz="0" w:space="0" w:color="auto"/>
            <w:left w:val="none" w:sz="0" w:space="0" w:color="auto"/>
            <w:bottom w:val="none" w:sz="0" w:space="0" w:color="auto"/>
            <w:right w:val="none" w:sz="0" w:space="0" w:color="auto"/>
          </w:divBdr>
        </w:div>
        <w:div w:id="2102483959">
          <w:marLeft w:val="274"/>
          <w:marRight w:val="0"/>
          <w:marTop w:val="0"/>
          <w:marBottom w:val="240"/>
          <w:divBdr>
            <w:top w:val="none" w:sz="0" w:space="0" w:color="auto"/>
            <w:left w:val="none" w:sz="0" w:space="0" w:color="auto"/>
            <w:bottom w:val="none" w:sz="0" w:space="0" w:color="auto"/>
            <w:right w:val="none" w:sz="0" w:space="0" w:color="auto"/>
          </w:divBdr>
        </w:div>
      </w:divsChild>
    </w:div>
    <w:div w:id="961887072">
      <w:bodyDiv w:val="1"/>
      <w:marLeft w:val="0"/>
      <w:marRight w:val="0"/>
      <w:marTop w:val="0"/>
      <w:marBottom w:val="0"/>
      <w:divBdr>
        <w:top w:val="none" w:sz="0" w:space="0" w:color="auto"/>
        <w:left w:val="none" w:sz="0" w:space="0" w:color="auto"/>
        <w:bottom w:val="none" w:sz="0" w:space="0" w:color="auto"/>
        <w:right w:val="none" w:sz="0" w:space="0" w:color="auto"/>
      </w:divBdr>
    </w:div>
    <w:div w:id="979187873">
      <w:bodyDiv w:val="1"/>
      <w:marLeft w:val="0"/>
      <w:marRight w:val="0"/>
      <w:marTop w:val="0"/>
      <w:marBottom w:val="0"/>
      <w:divBdr>
        <w:top w:val="none" w:sz="0" w:space="0" w:color="auto"/>
        <w:left w:val="none" w:sz="0" w:space="0" w:color="auto"/>
        <w:bottom w:val="none" w:sz="0" w:space="0" w:color="auto"/>
        <w:right w:val="none" w:sz="0" w:space="0" w:color="auto"/>
      </w:divBdr>
      <w:divsChild>
        <w:div w:id="34233384">
          <w:marLeft w:val="1166"/>
          <w:marRight w:val="0"/>
          <w:marTop w:val="0"/>
          <w:marBottom w:val="0"/>
          <w:divBdr>
            <w:top w:val="none" w:sz="0" w:space="0" w:color="auto"/>
            <w:left w:val="none" w:sz="0" w:space="0" w:color="auto"/>
            <w:bottom w:val="none" w:sz="0" w:space="0" w:color="auto"/>
            <w:right w:val="none" w:sz="0" w:space="0" w:color="auto"/>
          </w:divBdr>
        </w:div>
        <w:div w:id="675307260">
          <w:marLeft w:val="1166"/>
          <w:marRight w:val="0"/>
          <w:marTop w:val="0"/>
          <w:marBottom w:val="0"/>
          <w:divBdr>
            <w:top w:val="none" w:sz="0" w:space="0" w:color="auto"/>
            <w:left w:val="none" w:sz="0" w:space="0" w:color="auto"/>
            <w:bottom w:val="none" w:sz="0" w:space="0" w:color="auto"/>
            <w:right w:val="none" w:sz="0" w:space="0" w:color="auto"/>
          </w:divBdr>
        </w:div>
        <w:div w:id="864900992">
          <w:marLeft w:val="1166"/>
          <w:marRight w:val="0"/>
          <w:marTop w:val="0"/>
          <w:marBottom w:val="0"/>
          <w:divBdr>
            <w:top w:val="none" w:sz="0" w:space="0" w:color="auto"/>
            <w:left w:val="none" w:sz="0" w:space="0" w:color="auto"/>
            <w:bottom w:val="none" w:sz="0" w:space="0" w:color="auto"/>
            <w:right w:val="none" w:sz="0" w:space="0" w:color="auto"/>
          </w:divBdr>
        </w:div>
        <w:div w:id="1744334916">
          <w:marLeft w:val="1166"/>
          <w:marRight w:val="0"/>
          <w:marTop w:val="0"/>
          <w:marBottom w:val="0"/>
          <w:divBdr>
            <w:top w:val="none" w:sz="0" w:space="0" w:color="auto"/>
            <w:left w:val="none" w:sz="0" w:space="0" w:color="auto"/>
            <w:bottom w:val="none" w:sz="0" w:space="0" w:color="auto"/>
            <w:right w:val="none" w:sz="0" w:space="0" w:color="auto"/>
          </w:divBdr>
        </w:div>
        <w:div w:id="2022320326">
          <w:marLeft w:val="1166"/>
          <w:marRight w:val="0"/>
          <w:marTop w:val="0"/>
          <w:marBottom w:val="0"/>
          <w:divBdr>
            <w:top w:val="none" w:sz="0" w:space="0" w:color="auto"/>
            <w:left w:val="none" w:sz="0" w:space="0" w:color="auto"/>
            <w:bottom w:val="none" w:sz="0" w:space="0" w:color="auto"/>
            <w:right w:val="none" w:sz="0" w:space="0" w:color="auto"/>
          </w:divBdr>
        </w:div>
      </w:divsChild>
    </w:div>
    <w:div w:id="983386329">
      <w:bodyDiv w:val="1"/>
      <w:marLeft w:val="0"/>
      <w:marRight w:val="0"/>
      <w:marTop w:val="0"/>
      <w:marBottom w:val="0"/>
      <w:divBdr>
        <w:top w:val="none" w:sz="0" w:space="0" w:color="auto"/>
        <w:left w:val="none" w:sz="0" w:space="0" w:color="auto"/>
        <w:bottom w:val="none" w:sz="0" w:space="0" w:color="auto"/>
        <w:right w:val="none" w:sz="0" w:space="0" w:color="auto"/>
      </w:divBdr>
      <w:divsChild>
        <w:div w:id="7743271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359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926845">
      <w:bodyDiv w:val="1"/>
      <w:marLeft w:val="0"/>
      <w:marRight w:val="0"/>
      <w:marTop w:val="0"/>
      <w:marBottom w:val="0"/>
      <w:divBdr>
        <w:top w:val="none" w:sz="0" w:space="0" w:color="auto"/>
        <w:left w:val="none" w:sz="0" w:space="0" w:color="auto"/>
        <w:bottom w:val="none" w:sz="0" w:space="0" w:color="auto"/>
        <w:right w:val="none" w:sz="0" w:space="0" w:color="auto"/>
      </w:divBdr>
      <w:divsChild>
        <w:div w:id="427434249">
          <w:marLeft w:val="0"/>
          <w:marRight w:val="0"/>
          <w:marTop w:val="0"/>
          <w:marBottom w:val="0"/>
          <w:divBdr>
            <w:top w:val="none" w:sz="0" w:space="0" w:color="auto"/>
            <w:left w:val="none" w:sz="0" w:space="0" w:color="auto"/>
            <w:bottom w:val="none" w:sz="0" w:space="0" w:color="auto"/>
            <w:right w:val="none" w:sz="0" w:space="0" w:color="auto"/>
          </w:divBdr>
        </w:div>
        <w:div w:id="1613897314">
          <w:marLeft w:val="0"/>
          <w:marRight w:val="0"/>
          <w:marTop w:val="0"/>
          <w:marBottom w:val="0"/>
          <w:divBdr>
            <w:top w:val="none" w:sz="0" w:space="0" w:color="auto"/>
            <w:left w:val="none" w:sz="0" w:space="0" w:color="auto"/>
            <w:bottom w:val="none" w:sz="0" w:space="0" w:color="auto"/>
            <w:right w:val="none" w:sz="0" w:space="0" w:color="auto"/>
          </w:divBdr>
        </w:div>
        <w:div w:id="1893804537">
          <w:marLeft w:val="0"/>
          <w:marRight w:val="0"/>
          <w:marTop w:val="0"/>
          <w:marBottom w:val="0"/>
          <w:divBdr>
            <w:top w:val="none" w:sz="0" w:space="0" w:color="auto"/>
            <w:left w:val="none" w:sz="0" w:space="0" w:color="auto"/>
            <w:bottom w:val="none" w:sz="0" w:space="0" w:color="auto"/>
            <w:right w:val="none" w:sz="0" w:space="0" w:color="auto"/>
          </w:divBdr>
        </w:div>
      </w:divsChild>
    </w:div>
    <w:div w:id="1057318350">
      <w:bodyDiv w:val="1"/>
      <w:marLeft w:val="0"/>
      <w:marRight w:val="0"/>
      <w:marTop w:val="0"/>
      <w:marBottom w:val="0"/>
      <w:divBdr>
        <w:top w:val="none" w:sz="0" w:space="0" w:color="auto"/>
        <w:left w:val="none" w:sz="0" w:space="0" w:color="auto"/>
        <w:bottom w:val="none" w:sz="0" w:space="0" w:color="auto"/>
        <w:right w:val="none" w:sz="0" w:space="0" w:color="auto"/>
      </w:divBdr>
    </w:div>
    <w:div w:id="1096629992">
      <w:bodyDiv w:val="1"/>
      <w:marLeft w:val="0"/>
      <w:marRight w:val="0"/>
      <w:marTop w:val="0"/>
      <w:marBottom w:val="0"/>
      <w:divBdr>
        <w:top w:val="none" w:sz="0" w:space="0" w:color="auto"/>
        <w:left w:val="none" w:sz="0" w:space="0" w:color="auto"/>
        <w:bottom w:val="none" w:sz="0" w:space="0" w:color="auto"/>
        <w:right w:val="none" w:sz="0" w:space="0" w:color="auto"/>
      </w:divBdr>
      <w:divsChild>
        <w:div w:id="621111071">
          <w:marLeft w:val="274"/>
          <w:marRight w:val="0"/>
          <w:marTop w:val="0"/>
          <w:marBottom w:val="0"/>
          <w:divBdr>
            <w:top w:val="none" w:sz="0" w:space="0" w:color="auto"/>
            <w:left w:val="none" w:sz="0" w:space="0" w:color="auto"/>
            <w:bottom w:val="none" w:sz="0" w:space="0" w:color="auto"/>
            <w:right w:val="none" w:sz="0" w:space="0" w:color="auto"/>
          </w:divBdr>
        </w:div>
      </w:divsChild>
    </w:div>
    <w:div w:id="1104375074">
      <w:bodyDiv w:val="1"/>
      <w:marLeft w:val="0"/>
      <w:marRight w:val="0"/>
      <w:marTop w:val="0"/>
      <w:marBottom w:val="0"/>
      <w:divBdr>
        <w:top w:val="none" w:sz="0" w:space="0" w:color="auto"/>
        <w:left w:val="none" w:sz="0" w:space="0" w:color="auto"/>
        <w:bottom w:val="none" w:sz="0" w:space="0" w:color="auto"/>
        <w:right w:val="none" w:sz="0" w:space="0" w:color="auto"/>
      </w:divBdr>
    </w:div>
    <w:div w:id="1112363114">
      <w:bodyDiv w:val="1"/>
      <w:marLeft w:val="0"/>
      <w:marRight w:val="0"/>
      <w:marTop w:val="0"/>
      <w:marBottom w:val="0"/>
      <w:divBdr>
        <w:top w:val="none" w:sz="0" w:space="0" w:color="auto"/>
        <w:left w:val="none" w:sz="0" w:space="0" w:color="auto"/>
        <w:bottom w:val="none" w:sz="0" w:space="0" w:color="auto"/>
        <w:right w:val="none" w:sz="0" w:space="0" w:color="auto"/>
      </w:divBdr>
    </w:div>
    <w:div w:id="1155759403">
      <w:bodyDiv w:val="1"/>
      <w:marLeft w:val="0"/>
      <w:marRight w:val="0"/>
      <w:marTop w:val="0"/>
      <w:marBottom w:val="0"/>
      <w:divBdr>
        <w:top w:val="none" w:sz="0" w:space="0" w:color="auto"/>
        <w:left w:val="none" w:sz="0" w:space="0" w:color="auto"/>
        <w:bottom w:val="none" w:sz="0" w:space="0" w:color="auto"/>
        <w:right w:val="none" w:sz="0" w:space="0" w:color="auto"/>
      </w:divBdr>
    </w:div>
    <w:div w:id="1182940530">
      <w:bodyDiv w:val="1"/>
      <w:marLeft w:val="0"/>
      <w:marRight w:val="0"/>
      <w:marTop w:val="0"/>
      <w:marBottom w:val="0"/>
      <w:divBdr>
        <w:top w:val="none" w:sz="0" w:space="0" w:color="auto"/>
        <w:left w:val="none" w:sz="0" w:space="0" w:color="auto"/>
        <w:bottom w:val="none" w:sz="0" w:space="0" w:color="auto"/>
        <w:right w:val="none" w:sz="0" w:space="0" w:color="auto"/>
      </w:divBdr>
      <w:divsChild>
        <w:div w:id="143393151">
          <w:marLeft w:val="1440"/>
          <w:marRight w:val="0"/>
          <w:marTop w:val="0"/>
          <w:marBottom w:val="240"/>
          <w:divBdr>
            <w:top w:val="none" w:sz="0" w:space="0" w:color="auto"/>
            <w:left w:val="none" w:sz="0" w:space="0" w:color="auto"/>
            <w:bottom w:val="none" w:sz="0" w:space="0" w:color="auto"/>
            <w:right w:val="none" w:sz="0" w:space="0" w:color="auto"/>
          </w:divBdr>
        </w:div>
        <w:div w:id="330643661">
          <w:marLeft w:val="1440"/>
          <w:marRight w:val="0"/>
          <w:marTop w:val="0"/>
          <w:marBottom w:val="240"/>
          <w:divBdr>
            <w:top w:val="none" w:sz="0" w:space="0" w:color="auto"/>
            <w:left w:val="none" w:sz="0" w:space="0" w:color="auto"/>
            <w:bottom w:val="none" w:sz="0" w:space="0" w:color="auto"/>
            <w:right w:val="none" w:sz="0" w:space="0" w:color="auto"/>
          </w:divBdr>
        </w:div>
        <w:div w:id="377054851">
          <w:marLeft w:val="274"/>
          <w:marRight w:val="0"/>
          <w:marTop w:val="0"/>
          <w:marBottom w:val="240"/>
          <w:divBdr>
            <w:top w:val="none" w:sz="0" w:space="0" w:color="auto"/>
            <w:left w:val="none" w:sz="0" w:space="0" w:color="auto"/>
            <w:bottom w:val="none" w:sz="0" w:space="0" w:color="auto"/>
            <w:right w:val="none" w:sz="0" w:space="0" w:color="auto"/>
          </w:divBdr>
        </w:div>
        <w:div w:id="415827560">
          <w:marLeft w:val="1440"/>
          <w:marRight w:val="0"/>
          <w:marTop w:val="0"/>
          <w:marBottom w:val="240"/>
          <w:divBdr>
            <w:top w:val="none" w:sz="0" w:space="0" w:color="auto"/>
            <w:left w:val="none" w:sz="0" w:space="0" w:color="auto"/>
            <w:bottom w:val="none" w:sz="0" w:space="0" w:color="auto"/>
            <w:right w:val="none" w:sz="0" w:space="0" w:color="auto"/>
          </w:divBdr>
        </w:div>
        <w:div w:id="599487302">
          <w:marLeft w:val="1440"/>
          <w:marRight w:val="0"/>
          <w:marTop w:val="0"/>
          <w:marBottom w:val="240"/>
          <w:divBdr>
            <w:top w:val="none" w:sz="0" w:space="0" w:color="auto"/>
            <w:left w:val="none" w:sz="0" w:space="0" w:color="auto"/>
            <w:bottom w:val="none" w:sz="0" w:space="0" w:color="auto"/>
            <w:right w:val="none" w:sz="0" w:space="0" w:color="auto"/>
          </w:divBdr>
        </w:div>
        <w:div w:id="868487644">
          <w:marLeft w:val="1440"/>
          <w:marRight w:val="0"/>
          <w:marTop w:val="0"/>
          <w:marBottom w:val="240"/>
          <w:divBdr>
            <w:top w:val="none" w:sz="0" w:space="0" w:color="auto"/>
            <w:left w:val="none" w:sz="0" w:space="0" w:color="auto"/>
            <w:bottom w:val="none" w:sz="0" w:space="0" w:color="auto"/>
            <w:right w:val="none" w:sz="0" w:space="0" w:color="auto"/>
          </w:divBdr>
        </w:div>
        <w:div w:id="918053917">
          <w:marLeft w:val="274"/>
          <w:marRight w:val="0"/>
          <w:marTop w:val="0"/>
          <w:marBottom w:val="240"/>
          <w:divBdr>
            <w:top w:val="none" w:sz="0" w:space="0" w:color="auto"/>
            <w:left w:val="none" w:sz="0" w:space="0" w:color="auto"/>
            <w:bottom w:val="none" w:sz="0" w:space="0" w:color="auto"/>
            <w:right w:val="none" w:sz="0" w:space="0" w:color="auto"/>
          </w:divBdr>
        </w:div>
        <w:div w:id="2119637768">
          <w:marLeft w:val="274"/>
          <w:marRight w:val="0"/>
          <w:marTop w:val="0"/>
          <w:marBottom w:val="240"/>
          <w:divBdr>
            <w:top w:val="none" w:sz="0" w:space="0" w:color="auto"/>
            <w:left w:val="none" w:sz="0" w:space="0" w:color="auto"/>
            <w:bottom w:val="none" w:sz="0" w:space="0" w:color="auto"/>
            <w:right w:val="none" w:sz="0" w:space="0" w:color="auto"/>
          </w:divBdr>
        </w:div>
      </w:divsChild>
    </w:div>
    <w:div w:id="1192064193">
      <w:bodyDiv w:val="1"/>
      <w:marLeft w:val="0"/>
      <w:marRight w:val="0"/>
      <w:marTop w:val="0"/>
      <w:marBottom w:val="0"/>
      <w:divBdr>
        <w:top w:val="none" w:sz="0" w:space="0" w:color="auto"/>
        <w:left w:val="none" w:sz="0" w:space="0" w:color="auto"/>
        <w:bottom w:val="none" w:sz="0" w:space="0" w:color="auto"/>
        <w:right w:val="none" w:sz="0" w:space="0" w:color="auto"/>
      </w:divBdr>
    </w:div>
    <w:div w:id="1197037151">
      <w:bodyDiv w:val="1"/>
      <w:marLeft w:val="0"/>
      <w:marRight w:val="0"/>
      <w:marTop w:val="0"/>
      <w:marBottom w:val="0"/>
      <w:divBdr>
        <w:top w:val="none" w:sz="0" w:space="0" w:color="auto"/>
        <w:left w:val="none" w:sz="0" w:space="0" w:color="auto"/>
        <w:bottom w:val="none" w:sz="0" w:space="0" w:color="auto"/>
        <w:right w:val="none" w:sz="0" w:space="0" w:color="auto"/>
      </w:divBdr>
      <w:divsChild>
        <w:div w:id="508953365">
          <w:marLeft w:val="274"/>
          <w:marRight w:val="0"/>
          <w:marTop w:val="0"/>
          <w:marBottom w:val="0"/>
          <w:divBdr>
            <w:top w:val="none" w:sz="0" w:space="0" w:color="auto"/>
            <w:left w:val="none" w:sz="0" w:space="0" w:color="auto"/>
            <w:bottom w:val="none" w:sz="0" w:space="0" w:color="auto"/>
            <w:right w:val="none" w:sz="0" w:space="0" w:color="auto"/>
          </w:divBdr>
        </w:div>
        <w:div w:id="2059434927">
          <w:marLeft w:val="274"/>
          <w:marRight w:val="0"/>
          <w:marTop w:val="0"/>
          <w:marBottom w:val="0"/>
          <w:divBdr>
            <w:top w:val="none" w:sz="0" w:space="0" w:color="auto"/>
            <w:left w:val="none" w:sz="0" w:space="0" w:color="auto"/>
            <w:bottom w:val="none" w:sz="0" w:space="0" w:color="auto"/>
            <w:right w:val="none" w:sz="0" w:space="0" w:color="auto"/>
          </w:divBdr>
        </w:div>
      </w:divsChild>
    </w:div>
    <w:div w:id="1215388253">
      <w:bodyDiv w:val="1"/>
      <w:marLeft w:val="0"/>
      <w:marRight w:val="0"/>
      <w:marTop w:val="0"/>
      <w:marBottom w:val="0"/>
      <w:divBdr>
        <w:top w:val="none" w:sz="0" w:space="0" w:color="auto"/>
        <w:left w:val="none" w:sz="0" w:space="0" w:color="auto"/>
        <w:bottom w:val="none" w:sz="0" w:space="0" w:color="auto"/>
        <w:right w:val="none" w:sz="0" w:space="0" w:color="auto"/>
      </w:divBdr>
    </w:div>
    <w:div w:id="1234662900">
      <w:bodyDiv w:val="1"/>
      <w:marLeft w:val="0"/>
      <w:marRight w:val="0"/>
      <w:marTop w:val="0"/>
      <w:marBottom w:val="0"/>
      <w:divBdr>
        <w:top w:val="none" w:sz="0" w:space="0" w:color="auto"/>
        <w:left w:val="none" w:sz="0" w:space="0" w:color="auto"/>
        <w:bottom w:val="none" w:sz="0" w:space="0" w:color="auto"/>
        <w:right w:val="none" w:sz="0" w:space="0" w:color="auto"/>
      </w:divBdr>
      <w:divsChild>
        <w:div w:id="1614048749">
          <w:marLeft w:val="274"/>
          <w:marRight w:val="0"/>
          <w:marTop w:val="0"/>
          <w:marBottom w:val="0"/>
          <w:divBdr>
            <w:top w:val="none" w:sz="0" w:space="0" w:color="auto"/>
            <w:left w:val="none" w:sz="0" w:space="0" w:color="auto"/>
            <w:bottom w:val="none" w:sz="0" w:space="0" w:color="auto"/>
            <w:right w:val="none" w:sz="0" w:space="0" w:color="auto"/>
          </w:divBdr>
        </w:div>
        <w:div w:id="1975863506">
          <w:marLeft w:val="274"/>
          <w:marRight w:val="0"/>
          <w:marTop w:val="0"/>
          <w:marBottom w:val="0"/>
          <w:divBdr>
            <w:top w:val="none" w:sz="0" w:space="0" w:color="auto"/>
            <w:left w:val="none" w:sz="0" w:space="0" w:color="auto"/>
            <w:bottom w:val="none" w:sz="0" w:space="0" w:color="auto"/>
            <w:right w:val="none" w:sz="0" w:space="0" w:color="auto"/>
          </w:divBdr>
        </w:div>
      </w:divsChild>
    </w:div>
    <w:div w:id="1253928964">
      <w:bodyDiv w:val="1"/>
      <w:marLeft w:val="0"/>
      <w:marRight w:val="0"/>
      <w:marTop w:val="0"/>
      <w:marBottom w:val="0"/>
      <w:divBdr>
        <w:top w:val="none" w:sz="0" w:space="0" w:color="auto"/>
        <w:left w:val="none" w:sz="0" w:space="0" w:color="auto"/>
        <w:bottom w:val="none" w:sz="0" w:space="0" w:color="auto"/>
        <w:right w:val="none" w:sz="0" w:space="0" w:color="auto"/>
      </w:divBdr>
      <w:divsChild>
        <w:div w:id="760568737">
          <w:marLeft w:val="0"/>
          <w:marRight w:val="0"/>
          <w:marTop w:val="0"/>
          <w:marBottom w:val="0"/>
          <w:divBdr>
            <w:top w:val="none" w:sz="0" w:space="0" w:color="auto"/>
            <w:left w:val="none" w:sz="0" w:space="0" w:color="auto"/>
            <w:bottom w:val="none" w:sz="0" w:space="0" w:color="auto"/>
            <w:right w:val="none" w:sz="0" w:space="0" w:color="auto"/>
          </w:divBdr>
        </w:div>
        <w:div w:id="1097020952">
          <w:marLeft w:val="0"/>
          <w:marRight w:val="0"/>
          <w:marTop w:val="0"/>
          <w:marBottom w:val="0"/>
          <w:divBdr>
            <w:top w:val="none" w:sz="0" w:space="0" w:color="auto"/>
            <w:left w:val="none" w:sz="0" w:space="0" w:color="auto"/>
            <w:bottom w:val="none" w:sz="0" w:space="0" w:color="auto"/>
            <w:right w:val="none" w:sz="0" w:space="0" w:color="auto"/>
          </w:divBdr>
        </w:div>
      </w:divsChild>
    </w:div>
    <w:div w:id="1260215064">
      <w:bodyDiv w:val="1"/>
      <w:marLeft w:val="0"/>
      <w:marRight w:val="0"/>
      <w:marTop w:val="0"/>
      <w:marBottom w:val="0"/>
      <w:divBdr>
        <w:top w:val="none" w:sz="0" w:space="0" w:color="auto"/>
        <w:left w:val="none" w:sz="0" w:space="0" w:color="auto"/>
        <w:bottom w:val="none" w:sz="0" w:space="0" w:color="auto"/>
        <w:right w:val="none" w:sz="0" w:space="0" w:color="auto"/>
      </w:divBdr>
      <w:divsChild>
        <w:div w:id="391345596">
          <w:marLeft w:val="274"/>
          <w:marRight w:val="0"/>
          <w:marTop w:val="0"/>
          <w:marBottom w:val="0"/>
          <w:divBdr>
            <w:top w:val="none" w:sz="0" w:space="0" w:color="auto"/>
            <w:left w:val="none" w:sz="0" w:space="0" w:color="auto"/>
            <w:bottom w:val="none" w:sz="0" w:space="0" w:color="auto"/>
            <w:right w:val="none" w:sz="0" w:space="0" w:color="auto"/>
          </w:divBdr>
        </w:div>
        <w:div w:id="435175135">
          <w:marLeft w:val="274"/>
          <w:marRight w:val="0"/>
          <w:marTop w:val="0"/>
          <w:marBottom w:val="0"/>
          <w:divBdr>
            <w:top w:val="none" w:sz="0" w:space="0" w:color="auto"/>
            <w:left w:val="none" w:sz="0" w:space="0" w:color="auto"/>
            <w:bottom w:val="none" w:sz="0" w:space="0" w:color="auto"/>
            <w:right w:val="none" w:sz="0" w:space="0" w:color="auto"/>
          </w:divBdr>
        </w:div>
      </w:divsChild>
    </w:div>
    <w:div w:id="1268924350">
      <w:bodyDiv w:val="1"/>
      <w:marLeft w:val="0"/>
      <w:marRight w:val="0"/>
      <w:marTop w:val="0"/>
      <w:marBottom w:val="0"/>
      <w:divBdr>
        <w:top w:val="none" w:sz="0" w:space="0" w:color="auto"/>
        <w:left w:val="none" w:sz="0" w:space="0" w:color="auto"/>
        <w:bottom w:val="none" w:sz="0" w:space="0" w:color="auto"/>
        <w:right w:val="none" w:sz="0" w:space="0" w:color="auto"/>
      </w:divBdr>
    </w:div>
    <w:div w:id="1288051979">
      <w:bodyDiv w:val="1"/>
      <w:marLeft w:val="0"/>
      <w:marRight w:val="0"/>
      <w:marTop w:val="0"/>
      <w:marBottom w:val="0"/>
      <w:divBdr>
        <w:top w:val="none" w:sz="0" w:space="0" w:color="auto"/>
        <w:left w:val="none" w:sz="0" w:space="0" w:color="auto"/>
        <w:bottom w:val="none" w:sz="0" w:space="0" w:color="auto"/>
        <w:right w:val="none" w:sz="0" w:space="0" w:color="auto"/>
      </w:divBdr>
    </w:div>
    <w:div w:id="1290428818">
      <w:bodyDiv w:val="1"/>
      <w:marLeft w:val="0"/>
      <w:marRight w:val="0"/>
      <w:marTop w:val="0"/>
      <w:marBottom w:val="0"/>
      <w:divBdr>
        <w:top w:val="none" w:sz="0" w:space="0" w:color="auto"/>
        <w:left w:val="none" w:sz="0" w:space="0" w:color="auto"/>
        <w:bottom w:val="none" w:sz="0" w:space="0" w:color="auto"/>
        <w:right w:val="none" w:sz="0" w:space="0" w:color="auto"/>
      </w:divBdr>
      <w:divsChild>
        <w:div w:id="357584733">
          <w:marLeft w:val="0"/>
          <w:marRight w:val="0"/>
          <w:marTop w:val="0"/>
          <w:marBottom w:val="0"/>
          <w:divBdr>
            <w:top w:val="none" w:sz="0" w:space="0" w:color="auto"/>
            <w:left w:val="none" w:sz="0" w:space="0" w:color="auto"/>
            <w:bottom w:val="none" w:sz="0" w:space="0" w:color="auto"/>
            <w:right w:val="none" w:sz="0" w:space="0" w:color="auto"/>
          </w:divBdr>
        </w:div>
        <w:div w:id="94276307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 w:id="999189774">
          <w:marLeft w:val="0"/>
          <w:marRight w:val="0"/>
          <w:marTop w:val="0"/>
          <w:marBottom w:val="0"/>
          <w:divBdr>
            <w:top w:val="none" w:sz="0" w:space="0" w:color="auto"/>
            <w:left w:val="none" w:sz="0" w:space="0" w:color="auto"/>
            <w:bottom w:val="none" w:sz="0" w:space="0" w:color="auto"/>
            <w:right w:val="none" w:sz="0" w:space="0" w:color="auto"/>
          </w:divBdr>
        </w:div>
        <w:div w:id="1306855783">
          <w:marLeft w:val="0"/>
          <w:marRight w:val="0"/>
          <w:marTop w:val="0"/>
          <w:marBottom w:val="0"/>
          <w:divBdr>
            <w:top w:val="none" w:sz="0" w:space="0" w:color="auto"/>
            <w:left w:val="none" w:sz="0" w:space="0" w:color="auto"/>
            <w:bottom w:val="none" w:sz="0" w:space="0" w:color="auto"/>
            <w:right w:val="none" w:sz="0" w:space="0" w:color="auto"/>
          </w:divBdr>
        </w:div>
        <w:div w:id="1788085283">
          <w:marLeft w:val="0"/>
          <w:marRight w:val="0"/>
          <w:marTop w:val="0"/>
          <w:marBottom w:val="0"/>
          <w:divBdr>
            <w:top w:val="none" w:sz="0" w:space="0" w:color="auto"/>
            <w:left w:val="none" w:sz="0" w:space="0" w:color="auto"/>
            <w:bottom w:val="none" w:sz="0" w:space="0" w:color="auto"/>
            <w:right w:val="none" w:sz="0" w:space="0" w:color="auto"/>
          </w:divBdr>
        </w:div>
      </w:divsChild>
    </w:div>
    <w:div w:id="1297760876">
      <w:bodyDiv w:val="1"/>
      <w:marLeft w:val="0"/>
      <w:marRight w:val="0"/>
      <w:marTop w:val="0"/>
      <w:marBottom w:val="0"/>
      <w:divBdr>
        <w:top w:val="none" w:sz="0" w:space="0" w:color="auto"/>
        <w:left w:val="none" w:sz="0" w:space="0" w:color="auto"/>
        <w:bottom w:val="none" w:sz="0" w:space="0" w:color="auto"/>
        <w:right w:val="none" w:sz="0" w:space="0" w:color="auto"/>
      </w:divBdr>
      <w:divsChild>
        <w:div w:id="1260872170">
          <w:marLeft w:val="0"/>
          <w:marRight w:val="0"/>
          <w:marTop w:val="0"/>
          <w:marBottom w:val="0"/>
          <w:divBdr>
            <w:top w:val="none" w:sz="0" w:space="0" w:color="auto"/>
            <w:left w:val="none" w:sz="0" w:space="0" w:color="auto"/>
            <w:bottom w:val="none" w:sz="0" w:space="0" w:color="auto"/>
            <w:right w:val="none" w:sz="0" w:space="0" w:color="auto"/>
          </w:divBdr>
          <w:divsChild>
            <w:div w:id="297301409">
              <w:marLeft w:val="0"/>
              <w:marRight w:val="0"/>
              <w:marTop w:val="0"/>
              <w:marBottom w:val="0"/>
              <w:divBdr>
                <w:top w:val="none" w:sz="0" w:space="0" w:color="auto"/>
                <w:left w:val="none" w:sz="0" w:space="0" w:color="auto"/>
                <w:bottom w:val="none" w:sz="0" w:space="0" w:color="auto"/>
                <w:right w:val="none" w:sz="0" w:space="0" w:color="auto"/>
              </w:divBdr>
              <w:divsChild>
                <w:div w:id="1249147349">
                  <w:marLeft w:val="0"/>
                  <w:marRight w:val="0"/>
                  <w:marTop w:val="0"/>
                  <w:marBottom w:val="0"/>
                  <w:divBdr>
                    <w:top w:val="none" w:sz="0" w:space="0" w:color="auto"/>
                    <w:left w:val="none" w:sz="0" w:space="0" w:color="auto"/>
                    <w:bottom w:val="none" w:sz="0" w:space="0" w:color="auto"/>
                    <w:right w:val="none" w:sz="0" w:space="0" w:color="auto"/>
                  </w:divBdr>
                  <w:divsChild>
                    <w:div w:id="908419551">
                      <w:marLeft w:val="0"/>
                      <w:marRight w:val="0"/>
                      <w:marTop w:val="0"/>
                      <w:marBottom w:val="0"/>
                      <w:divBdr>
                        <w:top w:val="none" w:sz="0" w:space="0" w:color="auto"/>
                        <w:left w:val="none" w:sz="0" w:space="0" w:color="auto"/>
                        <w:bottom w:val="none" w:sz="0" w:space="0" w:color="auto"/>
                        <w:right w:val="none" w:sz="0" w:space="0" w:color="auto"/>
                      </w:divBdr>
                      <w:divsChild>
                        <w:div w:id="2112696578">
                          <w:marLeft w:val="0"/>
                          <w:marRight w:val="0"/>
                          <w:marTop w:val="0"/>
                          <w:marBottom w:val="0"/>
                          <w:divBdr>
                            <w:top w:val="none" w:sz="0" w:space="0" w:color="auto"/>
                            <w:left w:val="none" w:sz="0" w:space="0" w:color="auto"/>
                            <w:bottom w:val="none" w:sz="0" w:space="0" w:color="auto"/>
                            <w:right w:val="none" w:sz="0" w:space="0" w:color="auto"/>
                          </w:divBdr>
                          <w:divsChild>
                            <w:div w:id="850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981892">
          <w:marLeft w:val="0"/>
          <w:marRight w:val="0"/>
          <w:marTop w:val="0"/>
          <w:marBottom w:val="0"/>
          <w:divBdr>
            <w:top w:val="none" w:sz="0" w:space="0" w:color="auto"/>
            <w:left w:val="none" w:sz="0" w:space="0" w:color="auto"/>
            <w:bottom w:val="none" w:sz="0" w:space="0" w:color="auto"/>
            <w:right w:val="none" w:sz="0" w:space="0" w:color="auto"/>
          </w:divBdr>
          <w:divsChild>
            <w:div w:id="753014348">
              <w:marLeft w:val="0"/>
              <w:marRight w:val="0"/>
              <w:marTop w:val="0"/>
              <w:marBottom w:val="0"/>
              <w:divBdr>
                <w:top w:val="none" w:sz="0" w:space="0" w:color="auto"/>
                <w:left w:val="none" w:sz="0" w:space="0" w:color="auto"/>
                <w:bottom w:val="none" w:sz="0" w:space="0" w:color="auto"/>
                <w:right w:val="none" w:sz="0" w:space="0" w:color="auto"/>
              </w:divBdr>
              <w:divsChild>
                <w:div w:id="1809279992">
                  <w:marLeft w:val="0"/>
                  <w:marRight w:val="0"/>
                  <w:marTop w:val="0"/>
                  <w:marBottom w:val="0"/>
                  <w:divBdr>
                    <w:top w:val="none" w:sz="0" w:space="0" w:color="auto"/>
                    <w:left w:val="none" w:sz="0" w:space="0" w:color="auto"/>
                    <w:bottom w:val="none" w:sz="0" w:space="0" w:color="auto"/>
                    <w:right w:val="none" w:sz="0" w:space="0" w:color="auto"/>
                  </w:divBdr>
                  <w:divsChild>
                    <w:div w:id="303194148">
                      <w:marLeft w:val="0"/>
                      <w:marRight w:val="0"/>
                      <w:marTop w:val="0"/>
                      <w:marBottom w:val="0"/>
                      <w:divBdr>
                        <w:top w:val="none" w:sz="0" w:space="0" w:color="auto"/>
                        <w:left w:val="none" w:sz="0" w:space="0" w:color="auto"/>
                        <w:bottom w:val="none" w:sz="0" w:space="0" w:color="auto"/>
                        <w:right w:val="none" w:sz="0" w:space="0" w:color="auto"/>
                      </w:divBdr>
                      <w:divsChild>
                        <w:div w:id="2003391764">
                          <w:marLeft w:val="0"/>
                          <w:marRight w:val="0"/>
                          <w:marTop w:val="0"/>
                          <w:marBottom w:val="0"/>
                          <w:divBdr>
                            <w:top w:val="none" w:sz="0" w:space="0" w:color="auto"/>
                            <w:left w:val="none" w:sz="0" w:space="0" w:color="auto"/>
                            <w:bottom w:val="none" w:sz="0" w:space="0" w:color="auto"/>
                            <w:right w:val="none" w:sz="0" w:space="0" w:color="auto"/>
                          </w:divBdr>
                          <w:divsChild>
                            <w:div w:id="16351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612000">
      <w:bodyDiv w:val="1"/>
      <w:marLeft w:val="0"/>
      <w:marRight w:val="0"/>
      <w:marTop w:val="0"/>
      <w:marBottom w:val="0"/>
      <w:divBdr>
        <w:top w:val="none" w:sz="0" w:space="0" w:color="auto"/>
        <w:left w:val="none" w:sz="0" w:space="0" w:color="auto"/>
        <w:bottom w:val="none" w:sz="0" w:space="0" w:color="auto"/>
        <w:right w:val="none" w:sz="0" w:space="0" w:color="auto"/>
      </w:divBdr>
    </w:div>
    <w:div w:id="1307054521">
      <w:bodyDiv w:val="1"/>
      <w:marLeft w:val="0"/>
      <w:marRight w:val="0"/>
      <w:marTop w:val="0"/>
      <w:marBottom w:val="0"/>
      <w:divBdr>
        <w:top w:val="none" w:sz="0" w:space="0" w:color="auto"/>
        <w:left w:val="none" w:sz="0" w:space="0" w:color="auto"/>
        <w:bottom w:val="none" w:sz="0" w:space="0" w:color="auto"/>
        <w:right w:val="none" w:sz="0" w:space="0" w:color="auto"/>
      </w:divBdr>
      <w:divsChild>
        <w:div w:id="1934775080">
          <w:marLeft w:val="0"/>
          <w:marRight w:val="0"/>
          <w:marTop w:val="0"/>
          <w:marBottom w:val="0"/>
          <w:divBdr>
            <w:top w:val="none" w:sz="0" w:space="0" w:color="auto"/>
            <w:left w:val="none" w:sz="0" w:space="0" w:color="auto"/>
            <w:bottom w:val="none" w:sz="0" w:space="0" w:color="auto"/>
            <w:right w:val="none" w:sz="0" w:space="0" w:color="auto"/>
          </w:divBdr>
          <w:divsChild>
            <w:div w:id="1824197132">
              <w:marLeft w:val="0"/>
              <w:marRight w:val="0"/>
              <w:marTop w:val="0"/>
              <w:marBottom w:val="0"/>
              <w:divBdr>
                <w:top w:val="none" w:sz="0" w:space="0" w:color="auto"/>
                <w:left w:val="none" w:sz="0" w:space="0" w:color="auto"/>
                <w:bottom w:val="none" w:sz="0" w:space="0" w:color="auto"/>
                <w:right w:val="none" w:sz="0" w:space="0" w:color="auto"/>
              </w:divBdr>
              <w:divsChild>
                <w:div w:id="1188837329">
                  <w:marLeft w:val="0"/>
                  <w:marRight w:val="0"/>
                  <w:marTop w:val="0"/>
                  <w:marBottom w:val="0"/>
                  <w:divBdr>
                    <w:top w:val="none" w:sz="0" w:space="0" w:color="auto"/>
                    <w:left w:val="none" w:sz="0" w:space="0" w:color="auto"/>
                    <w:bottom w:val="none" w:sz="0" w:space="0" w:color="auto"/>
                    <w:right w:val="none" w:sz="0" w:space="0" w:color="auto"/>
                  </w:divBdr>
                  <w:divsChild>
                    <w:div w:id="1013264232">
                      <w:marLeft w:val="0"/>
                      <w:marRight w:val="0"/>
                      <w:marTop w:val="0"/>
                      <w:marBottom w:val="0"/>
                      <w:divBdr>
                        <w:top w:val="none" w:sz="0" w:space="0" w:color="auto"/>
                        <w:left w:val="none" w:sz="0" w:space="0" w:color="auto"/>
                        <w:bottom w:val="none" w:sz="0" w:space="0" w:color="auto"/>
                        <w:right w:val="none" w:sz="0" w:space="0" w:color="auto"/>
                      </w:divBdr>
                      <w:divsChild>
                        <w:div w:id="1396970115">
                          <w:marLeft w:val="0"/>
                          <w:marRight w:val="0"/>
                          <w:marTop w:val="0"/>
                          <w:marBottom w:val="0"/>
                          <w:divBdr>
                            <w:top w:val="none" w:sz="0" w:space="0" w:color="auto"/>
                            <w:left w:val="none" w:sz="0" w:space="0" w:color="auto"/>
                            <w:bottom w:val="none" w:sz="0" w:space="0" w:color="auto"/>
                            <w:right w:val="none" w:sz="0" w:space="0" w:color="auto"/>
                          </w:divBdr>
                          <w:divsChild>
                            <w:div w:id="90329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855220">
      <w:bodyDiv w:val="1"/>
      <w:marLeft w:val="0"/>
      <w:marRight w:val="0"/>
      <w:marTop w:val="0"/>
      <w:marBottom w:val="0"/>
      <w:divBdr>
        <w:top w:val="none" w:sz="0" w:space="0" w:color="auto"/>
        <w:left w:val="none" w:sz="0" w:space="0" w:color="auto"/>
        <w:bottom w:val="none" w:sz="0" w:space="0" w:color="auto"/>
        <w:right w:val="none" w:sz="0" w:space="0" w:color="auto"/>
      </w:divBdr>
      <w:divsChild>
        <w:div w:id="326372024">
          <w:marLeft w:val="0"/>
          <w:marRight w:val="0"/>
          <w:marTop w:val="0"/>
          <w:marBottom w:val="0"/>
          <w:divBdr>
            <w:top w:val="none" w:sz="0" w:space="0" w:color="auto"/>
            <w:left w:val="none" w:sz="0" w:space="0" w:color="auto"/>
            <w:bottom w:val="none" w:sz="0" w:space="0" w:color="auto"/>
            <w:right w:val="none" w:sz="0" w:space="0" w:color="auto"/>
          </w:divBdr>
          <w:divsChild>
            <w:div w:id="1313099061">
              <w:marLeft w:val="0"/>
              <w:marRight w:val="0"/>
              <w:marTop w:val="0"/>
              <w:marBottom w:val="0"/>
              <w:divBdr>
                <w:top w:val="none" w:sz="0" w:space="0" w:color="auto"/>
                <w:left w:val="none" w:sz="0" w:space="0" w:color="auto"/>
                <w:bottom w:val="none" w:sz="0" w:space="0" w:color="auto"/>
                <w:right w:val="none" w:sz="0" w:space="0" w:color="auto"/>
              </w:divBdr>
              <w:divsChild>
                <w:div w:id="1898083658">
                  <w:marLeft w:val="0"/>
                  <w:marRight w:val="0"/>
                  <w:marTop w:val="0"/>
                  <w:marBottom w:val="0"/>
                  <w:divBdr>
                    <w:top w:val="none" w:sz="0" w:space="0" w:color="auto"/>
                    <w:left w:val="none" w:sz="0" w:space="0" w:color="auto"/>
                    <w:bottom w:val="none" w:sz="0" w:space="0" w:color="auto"/>
                    <w:right w:val="none" w:sz="0" w:space="0" w:color="auto"/>
                  </w:divBdr>
                  <w:divsChild>
                    <w:div w:id="765922001">
                      <w:marLeft w:val="0"/>
                      <w:marRight w:val="0"/>
                      <w:marTop w:val="0"/>
                      <w:marBottom w:val="0"/>
                      <w:divBdr>
                        <w:top w:val="none" w:sz="0" w:space="0" w:color="auto"/>
                        <w:left w:val="none" w:sz="0" w:space="0" w:color="auto"/>
                        <w:bottom w:val="none" w:sz="0" w:space="0" w:color="auto"/>
                        <w:right w:val="none" w:sz="0" w:space="0" w:color="auto"/>
                      </w:divBdr>
                      <w:divsChild>
                        <w:div w:id="1562399841">
                          <w:marLeft w:val="0"/>
                          <w:marRight w:val="0"/>
                          <w:marTop w:val="0"/>
                          <w:marBottom w:val="0"/>
                          <w:divBdr>
                            <w:top w:val="none" w:sz="0" w:space="0" w:color="auto"/>
                            <w:left w:val="none" w:sz="0" w:space="0" w:color="auto"/>
                            <w:bottom w:val="none" w:sz="0" w:space="0" w:color="auto"/>
                            <w:right w:val="none" w:sz="0" w:space="0" w:color="auto"/>
                          </w:divBdr>
                          <w:divsChild>
                            <w:div w:id="125851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423006">
          <w:marLeft w:val="0"/>
          <w:marRight w:val="0"/>
          <w:marTop w:val="0"/>
          <w:marBottom w:val="0"/>
          <w:divBdr>
            <w:top w:val="none" w:sz="0" w:space="0" w:color="auto"/>
            <w:left w:val="none" w:sz="0" w:space="0" w:color="auto"/>
            <w:bottom w:val="none" w:sz="0" w:space="0" w:color="auto"/>
            <w:right w:val="none" w:sz="0" w:space="0" w:color="auto"/>
          </w:divBdr>
          <w:divsChild>
            <w:div w:id="1058938362">
              <w:marLeft w:val="0"/>
              <w:marRight w:val="0"/>
              <w:marTop w:val="0"/>
              <w:marBottom w:val="0"/>
              <w:divBdr>
                <w:top w:val="none" w:sz="0" w:space="0" w:color="auto"/>
                <w:left w:val="none" w:sz="0" w:space="0" w:color="auto"/>
                <w:bottom w:val="none" w:sz="0" w:space="0" w:color="auto"/>
                <w:right w:val="none" w:sz="0" w:space="0" w:color="auto"/>
              </w:divBdr>
              <w:divsChild>
                <w:div w:id="1408069291">
                  <w:marLeft w:val="0"/>
                  <w:marRight w:val="0"/>
                  <w:marTop w:val="0"/>
                  <w:marBottom w:val="0"/>
                  <w:divBdr>
                    <w:top w:val="none" w:sz="0" w:space="0" w:color="auto"/>
                    <w:left w:val="none" w:sz="0" w:space="0" w:color="auto"/>
                    <w:bottom w:val="none" w:sz="0" w:space="0" w:color="auto"/>
                    <w:right w:val="none" w:sz="0" w:space="0" w:color="auto"/>
                  </w:divBdr>
                  <w:divsChild>
                    <w:div w:id="925579667">
                      <w:marLeft w:val="0"/>
                      <w:marRight w:val="0"/>
                      <w:marTop w:val="0"/>
                      <w:marBottom w:val="0"/>
                      <w:divBdr>
                        <w:top w:val="none" w:sz="0" w:space="0" w:color="auto"/>
                        <w:left w:val="none" w:sz="0" w:space="0" w:color="auto"/>
                        <w:bottom w:val="none" w:sz="0" w:space="0" w:color="auto"/>
                        <w:right w:val="none" w:sz="0" w:space="0" w:color="auto"/>
                      </w:divBdr>
                      <w:divsChild>
                        <w:div w:id="1951743425">
                          <w:marLeft w:val="0"/>
                          <w:marRight w:val="0"/>
                          <w:marTop w:val="0"/>
                          <w:marBottom w:val="0"/>
                          <w:divBdr>
                            <w:top w:val="none" w:sz="0" w:space="0" w:color="auto"/>
                            <w:left w:val="none" w:sz="0" w:space="0" w:color="auto"/>
                            <w:bottom w:val="none" w:sz="0" w:space="0" w:color="auto"/>
                            <w:right w:val="none" w:sz="0" w:space="0" w:color="auto"/>
                          </w:divBdr>
                          <w:divsChild>
                            <w:div w:id="58769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708989">
      <w:bodyDiv w:val="1"/>
      <w:marLeft w:val="0"/>
      <w:marRight w:val="0"/>
      <w:marTop w:val="0"/>
      <w:marBottom w:val="0"/>
      <w:divBdr>
        <w:top w:val="none" w:sz="0" w:space="0" w:color="auto"/>
        <w:left w:val="none" w:sz="0" w:space="0" w:color="auto"/>
        <w:bottom w:val="none" w:sz="0" w:space="0" w:color="auto"/>
        <w:right w:val="none" w:sz="0" w:space="0" w:color="auto"/>
      </w:divBdr>
    </w:div>
    <w:div w:id="1324696341">
      <w:bodyDiv w:val="1"/>
      <w:marLeft w:val="0"/>
      <w:marRight w:val="0"/>
      <w:marTop w:val="0"/>
      <w:marBottom w:val="0"/>
      <w:divBdr>
        <w:top w:val="none" w:sz="0" w:space="0" w:color="auto"/>
        <w:left w:val="none" w:sz="0" w:space="0" w:color="auto"/>
        <w:bottom w:val="none" w:sz="0" w:space="0" w:color="auto"/>
        <w:right w:val="none" w:sz="0" w:space="0" w:color="auto"/>
      </w:divBdr>
    </w:div>
    <w:div w:id="1329477798">
      <w:bodyDiv w:val="1"/>
      <w:marLeft w:val="0"/>
      <w:marRight w:val="0"/>
      <w:marTop w:val="0"/>
      <w:marBottom w:val="0"/>
      <w:divBdr>
        <w:top w:val="none" w:sz="0" w:space="0" w:color="auto"/>
        <w:left w:val="none" w:sz="0" w:space="0" w:color="auto"/>
        <w:bottom w:val="none" w:sz="0" w:space="0" w:color="auto"/>
        <w:right w:val="none" w:sz="0" w:space="0" w:color="auto"/>
      </w:divBdr>
      <w:divsChild>
        <w:div w:id="108624649">
          <w:marLeft w:val="0"/>
          <w:marRight w:val="0"/>
          <w:marTop w:val="0"/>
          <w:marBottom w:val="0"/>
          <w:divBdr>
            <w:top w:val="none" w:sz="0" w:space="0" w:color="auto"/>
            <w:left w:val="none" w:sz="0" w:space="0" w:color="auto"/>
            <w:bottom w:val="none" w:sz="0" w:space="0" w:color="auto"/>
            <w:right w:val="none" w:sz="0" w:space="0" w:color="auto"/>
          </w:divBdr>
        </w:div>
        <w:div w:id="204370197">
          <w:marLeft w:val="0"/>
          <w:marRight w:val="0"/>
          <w:marTop w:val="0"/>
          <w:marBottom w:val="0"/>
          <w:divBdr>
            <w:top w:val="none" w:sz="0" w:space="0" w:color="auto"/>
            <w:left w:val="none" w:sz="0" w:space="0" w:color="auto"/>
            <w:bottom w:val="none" w:sz="0" w:space="0" w:color="auto"/>
            <w:right w:val="none" w:sz="0" w:space="0" w:color="auto"/>
          </w:divBdr>
        </w:div>
        <w:div w:id="318387348">
          <w:marLeft w:val="0"/>
          <w:marRight w:val="0"/>
          <w:marTop w:val="0"/>
          <w:marBottom w:val="0"/>
          <w:divBdr>
            <w:top w:val="none" w:sz="0" w:space="0" w:color="auto"/>
            <w:left w:val="none" w:sz="0" w:space="0" w:color="auto"/>
            <w:bottom w:val="none" w:sz="0" w:space="0" w:color="auto"/>
            <w:right w:val="none" w:sz="0" w:space="0" w:color="auto"/>
          </w:divBdr>
        </w:div>
        <w:div w:id="451943941">
          <w:marLeft w:val="0"/>
          <w:marRight w:val="0"/>
          <w:marTop w:val="0"/>
          <w:marBottom w:val="0"/>
          <w:divBdr>
            <w:top w:val="none" w:sz="0" w:space="0" w:color="auto"/>
            <w:left w:val="none" w:sz="0" w:space="0" w:color="auto"/>
            <w:bottom w:val="none" w:sz="0" w:space="0" w:color="auto"/>
            <w:right w:val="none" w:sz="0" w:space="0" w:color="auto"/>
          </w:divBdr>
        </w:div>
        <w:div w:id="474760737">
          <w:marLeft w:val="0"/>
          <w:marRight w:val="0"/>
          <w:marTop w:val="0"/>
          <w:marBottom w:val="0"/>
          <w:divBdr>
            <w:top w:val="none" w:sz="0" w:space="0" w:color="auto"/>
            <w:left w:val="none" w:sz="0" w:space="0" w:color="auto"/>
            <w:bottom w:val="none" w:sz="0" w:space="0" w:color="auto"/>
            <w:right w:val="none" w:sz="0" w:space="0" w:color="auto"/>
          </w:divBdr>
        </w:div>
        <w:div w:id="495877797">
          <w:marLeft w:val="0"/>
          <w:marRight w:val="0"/>
          <w:marTop w:val="0"/>
          <w:marBottom w:val="0"/>
          <w:divBdr>
            <w:top w:val="none" w:sz="0" w:space="0" w:color="auto"/>
            <w:left w:val="none" w:sz="0" w:space="0" w:color="auto"/>
            <w:bottom w:val="none" w:sz="0" w:space="0" w:color="auto"/>
            <w:right w:val="none" w:sz="0" w:space="0" w:color="auto"/>
          </w:divBdr>
        </w:div>
        <w:div w:id="511914949">
          <w:marLeft w:val="0"/>
          <w:marRight w:val="0"/>
          <w:marTop w:val="0"/>
          <w:marBottom w:val="0"/>
          <w:divBdr>
            <w:top w:val="none" w:sz="0" w:space="0" w:color="auto"/>
            <w:left w:val="none" w:sz="0" w:space="0" w:color="auto"/>
            <w:bottom w:val="none" w:sz="0" w:space="0" w:color="auto"/>
            <w:right w:val="none" w:sz="0" w:space="0" w:color="auto"/>
          </w:divBdr>
        </w:div>
        <w:div w:id="542599892">
          <w:marLeft w:val="0"/>
          <w:marRight w:val="0"/>
          <w:marTop w:val="0"/>
          <w:marBottom w:val="0"/>
          <w:divBdr>
            <w:top w:val="none" w:sz="0" w:space="0" w:color="auto"/>
            <w:left w:val="none" w:sz="0" w:space="0" w:color="auto"/>
            <w:bottom w:val="none" w:sz="0" w:space="0" w:color="auto"/>
            <w:right w:val="none" w:sz="0" w:space="0" w:color="auto"/>
          </w:divBdr>
        </w:div>
        <w:div w:id="548688059">
          <w:marLeft w:val="0"/>
          <w:marRight w:val="0"/>
          <w:marTop w:val="0"/>
          <w:marBottom w:val="0"/>
          <w:divBdr>
            <w:top w:val="none" w:sz="0" w:space="0" w:color="auto"/>
            <w:left w:val="none" w:sz="0" w:space="0" w:color="auto"/>
            <w:bottom w:val="none" w:sz="0" w:space="0" w:color="auto"/>
            <w:right w:val="none" w:sz="0" w:space="0" w:color="auto"/>
          </w:divBdr>
        </w:div>
        <w:div w:id="649674433">
          <w:marLeft w:val="0"/>
          <w:marRight w:val="0"/>
          <w:marTop w:val="0"/>
          <w:marBottom w:val="0"/>
          <w:divBdr>
            <w:top w:val="none" w:sz="0" w:space="0" w:color="auto"/>
            <w:left w:val="none" w:sz="0" w:space="0" w:color="auto"/>
            <w:bottom w:val="none" w:sz="0" w:space="0" w:color="auto"/>
            <w:right w:val="none" w:sz="0" w:space="0" w:color="auto"/>
          </w:divBdr>
        </w:div>
        <w:div w:id="678042677">
          <w:marLeft w:val="0"/>
          <w:marRight w:val="0"/>
          <w:marTop w:val="0"/>
          <w:marBottom w:val="0"/>
          <w:divBdr>
            <w:top w:val="none" w:sz="0" w:space="0" w:color="auto"/>
            <w:left w:val="none" w:sz="0" w:space="0" w:color="auto"/>
            <w:bottom w:val="none" w:sz="0" w:space="0" w:color="auto"/>
            <w:right w:val="none" w:sz="0" w:space="0" w:color="auto"/>
          </w:divBdr>
        </w:div>
        <w:div w:id="711031151">
          <w:marLeft w:val="0"/>
          <w:marRight w:val="0"/>
          <w:marTop w:val="0"/>
          <w:marBottom w:val="0"/>
          <w:divBdr>
            <w:top w:val="none" w:sz="0" w:space="0" w:color="auto"/>
            <w:left w:val="none" w:sz="0" w:space="0" w:color="auto"/>
            <w:bottom w:val="none" w:sz="0" w:space="0" w:color="auto"/>
            <w:right w:val="none" w:sz="0" w:space="0" w:color="auto"/>
          </w:divBdr>
        </w:div>
        <w:div w:id="713189099">
          <w:marLeft w:val="0"/>
          <w:marRight w:val="0"/>
          <w:marTop w:val="0"/>
          <w:marBottom w:val="0"/>
          <w:divBdr>
            <w:top w:val="none" w:sz="0" w:space="0" w:color="auto"/>
            <w:left w:val="none" w:sz="0" w:space="0" w:color="auto"/>
            <w:bottom w:val="none" w:sz="0" w:space="0" w:color="auto"/>
            <w:right w:val="none" w:sz="0" w:space="0" w:color="auto"/>
          </w:divBdr>
        </w:div>
        <w:div w:id="833300886">
          <w:marLeft w:val="0"/>
          <w:marRight w:val="0"/>
          <w:marTop w:val="0"/>
          <w:marBottom w:val="0"/>
          <w:divBdr>
            <w:top w:val="none" w:sz="0" w:space="0" w:color="auto"/>
            <w:left w:val="none" w:sz="0" w:space="0" w:color="auto"/>
            <w:bottom w:val="none" w:sz="0" w:space="0" w:color="auto"/>
            <w:right w:val="none" w:sz="0" w:space="0" w:color="auto"/>
          </w:divBdr>
        </w:div>
        <w:div w:id="985938252">
          <w:marLeft w:val="0"/>
          <w:marRight w:val="0"/>
          <w:marTop w:val="0"/>
          <w:marBottom w:val="0"/>
          <w:divBdr>
            <w:top w:val="none" w:sz="0" w:space="0" w:color="auto"/>
            <w:left w:val="none" w:sz="0" w:space="0" w:color="auto"/>
            <w:bottom w:val="none" w:sz="0" w:space="0" w:color="auto"/>
            <w:right w:val="none" w:sz="0" w:space="0" w:color="auto"/>
          </w:divBdr>
        </w:div>
        <w:div w:id="1032682336">
          <w:marLeft w:val="0"/>
          <w:marRight w:val="0"/>
          <w:marTop w:val="0"/>
          <w:marBottom w:val="0"/>
          <w:divBdr>
            <w:top w:val="none" w:sz="0" w:space="0" w:color="auto"/>
            <w:left w:val="none" w:sz="0" w:space="0" w:color="auto"/>
            <w:bottom w:val="none" w:sz="0" w:space="0" w:color="auto"/>
            <w:right w:val="none" w:sz="0" w:space="0" w:color="auto"/>
          </w:divBdr>
        </w:div>
        <w:div w:id="1083062281">
          <w:marLeft w:val="0"/>
          <w:marRight w:val="0"/>
          <w:marTop w:val="0"/>
          <w:marBottom w:val="0"/>
          <w:divBdr>
            <w:top w:val="none" w:sz="0" w:space="0" w:color="auto"/>
            <w:left w:val="none" w:sz="0" w:space="0" w:color="auto"/>
            <w:bottom w:val="none" w:sz="0" w:space="0" w:color="auto"/>
            <w:right w:val="none" w:sz="0" w:space="0" w:color="auto"/>
          </w:divBdr>
        </w:div>
        <w:div w:id="1186943760">
          <w:marLeft w:val="0"/>
          <w:marRight w:val="0"/>
          <w:marTop w:val="0"/>
          <w:marBottom w:val="0"/>
          <w:divBdr>
            <w:top w:val="none" w:sz="0" w:space="0" w:color="auto"/>
            <w:left w:val="none" w:sz="0" w:space="0" w:color="auto"/>
            <w:bottom w:val="none" w:sz="0" w:space="0" w:color="auto"/>
            <w:right w:val="none" w:sz="0" w:space="0" w:color="auto"/>
          </w:divBdr>
        </w:div>
        <w:div w:id="1189562549">
          <w:marLeft w:val="0"/>
          <w:marRight w:val="0"/>
          <w:marTop w:val="0"/>
          <w:marBottom w:val="0"/>
          <w:divBdr>
            <w:top w:val="none" w:sz="0" w:space="0" w:color="auto"/>
            <w:left w:val="none" w:sz="0" w:space="0" w:color="auto"/>
            <w:bottom w:val="none" w:sz="0" w:space="0" w:color="auto"/>
            <w:right w:val="none" w:sz="0" w:space="0" w:color="auto"/>
          </w:divBdr>
        </w:div>
        <w:div w:id="1229876305">
          <w:marLeft w:val="0"/>
          <w:marRight w:val="0"/>
          <w:marTop w:val="0"/>
          <w:marBottom w:val="0"/>
          <w:divBdr>
            <w:top w:val="none" w:sz="0" w:space="0" w:color="auto"/>
            <w:left w:val="none" w:sz="0" w:space="0" w:color="auto"/>
            <w:bottom w:val="none" w:sz="0" w:space="0" w:color="auto"/>
            <w:right w:val="none" w:sz="0" w:space="0" w:color="auto"/>
          </w:divBdr>
        </w:div>
        <w:div w:id="1278610239">
          <w:marLeft w:val="0"/>
          <w:marRight w:val="0"/>
          <w:marTop w:val="0"/>
          <w:marBottom w:val="0"/>
          <w:divBdr>
            <w:top w:val="none" w:sz="0" w:space="0" w:color="auto"/>
            <w:left w:val="none" w:sz="0" w:space="0" w:color="auto"/>
            <w:bottom w:val="none" w:sz="0" w:space="0" w:color="auto"/>
            <w:right w:val="none" w:sz="0" w:space="0" w:color="auto"/>
          </w:divBdr>
        </w:div>
        <w:div w:id="1510754262">
          <w:marLeft w:val="0"/>
          <w:marRight w:val="0"/>
          <w:marTop w:val="0"/>
          <w:marBottom w:val="0"/>
          <w:divBdr>
            <w:top w:val="none" w:sz="0" w:space="0" w:color="auto"/>
            <w:left w:val="none" w:sz="0" w:space="0" w:color="auto"/>
            <w:bottom w:val="none" w:sz="0" w:space="0" w:color="auto"/>
            <w:right w:val="none" w:sz="0" w:space="0" w:color="auto"/>
          </w:divBdr>
        </w:div>
        <w:div w:id="1546597916">
          <w:marLeft w:val="0"/>
          <w:marRight w:val="0"/>
          <w:marTop w:val="0"/>
          <w:marBottom w:val="0"/>
          <w:divBdr>
            <w:top w:val="none" w:sz="0" w:space="0" w:color="auto"/>
            <w:left w:val="none" w:sz="0" w:space="0" w:color="auto"/>
            <w:bottom w:val="none" w:sz="0" w:space="0" w:color="auto"/>
            <w:right w:val="none" w:sz="0" w:space="0" w:color="auto"/>
          </w:divBdr>
        </w:div>
        <w:div w:id="1557472187">
          <w:marLeft w:val="0"/>
          <w:marRight w:val="0"/>
          <w:marTop w:val="0"/>
          <w:marBottom w:val="0"/>
          <w:divBdr>
            <w:top w:val="none" w:sz="0" w:space="0" w:color="auto"/>
            <w:left w:val="none" w:sz="0" w:space="0" w:color="auto"/>
            <w:bottom w:val="none" w:sz="0" w:space="0" w:color="auto"/>
            <w:right w:val="none" w:sz="0" w:space="0" w:color="auto"/>
          </w:divBdr>
        </w:div>
        <w:div w:id="1628394157">
          <w:marLeft w:val="0"/>
          <w:marRight w:val="0"/>
          <w:marTop w:val="0"/>
          <w:marBottom w:val="0"/>
          <w:divBdr>
            <w:top w:val="none" w:sz="0" w:space="0" w:color="auto"/>
            <w:left w:val="none" w:sz="0" w:space="0" w:color="auto"/>
            <w:bottom w:val="none" w:sz="0" w:space="0" w:color="auto"/>
            <w:right w:val="none" w:sz="0" w:space="0" w:color="auto"/>
          </w:divBdr>
        </w:div>
        <w:div w:id="1658995613">
          <w:marLeft w:val="0"/>
          <w:marRight w:val="0"/>
          <w:marTop w:val="0"/>
          <w:marBottom w:val="0"/>
          <w:divBdr>
            <w:top w:val="none" w:sz="0" w:space="0" w:color="auto"/>
            <w:left w:val="none" w:sz="0" w:space="0" w:color="auto"/>
            <w:bottom w:val="none" w:sz="0" w:space="0" w:color="auto"/>
            <w:right w:val="none" w:sz="0" w:space="0" w:color="auto"/>
          </w:divBdr>
        </w:div>
        <w:div w:id="1696954757">
          <w:marLeft w:val="0"/>
          <w:marRight w:val="0"/>
          <w:marTop w:val="0"/>
          <w:marBottom w:val="0"/>
          <w:divBdr>
            <w:top w:val="none" w:sz="0" w:space="0" w:color="auto"/>
            <w:left w:val="none" w:sz="0" w:space="0" w:color="auto"/>
            <w:bottom w:val="none" w:sz="0" w:space="0" w:color="auto"/>
            <w:right w:val="none" w:sz="0" w:space="0" w:color="auto"/>
          </w:divBdr>
          <w:divsChild>
            <w:div w:id="24723453">
              <w:marLeft w:val="0"/>
              <w:marRight w:val="0"/>
              <w:marTop w:val="0"/>
              <w:marBottom w:val="0"/>
              <w:divBdr>
                <w:top w:val="none" w:sz="0" w:space="0" w:color="auto"/>
                <w:left w:val="none" w:sz="0" w:space="0" w:color="auto"/>
                <w:bottom w:val="none" w:sz="0" w:space="0" w:color="auto"/>
                <w:right w:val="none" w:sz="0" w:space="0" w:color="auto"/>
              </w:divBdr>
            </w:div>
            <w:div w:id="64839944">
              <w:marLeft w:val="0"/>
              <w:marRight w:val="0"/>
              <w:marTop w:val="0"/>
              <w:marBottom w:val="0"/>
              <w:divBdr>
                <w:top w:val="none" w:sz="0" w:space="0" w:color="auto"/>
                <w:left w:val="none" w:sz="0" w:space="0" w:color="auto"/>
                <w:bottom w:val="none" w:sz="0" w:space="0" w:color="auto"/>
                <w:right w:val="none" w:sz="0" w:space="0" w:color="auto"/>
              </w:divBdr>
            </w:div>
            <w:div w:id="129787510">
              <w:marLeft w:val="0"/>
              <w:marRight w:val="0"/>
              <w:marTop w:val="0"/>
              <w:marBottom w:val="0"/>
              <w:divBdr>
                <w:top w:val="none" w:sz="0" w:space="0" w:color="auto"/>
                <w:left w:val="none" w:sz="0" w:space="0" w:color="auto"/>
                <w:bottom w:val="none" w:sz="0" w:space="0" w:color="auto"/>
                <w:right w:val="none" w:sz="0" w:space="0" w:color="auto"/>
              </w:divBdr>
            </w:div>
            <w:div w:id="203949105">
              <w:marLeft w:val="0"/>
              <w:marRight w:val="0"/>
              <w:marTop w:val="0"/>
              <w:marBottom w:val="0"/>
              <w:divBdr>
                <w:top w:val="none" w:sz="0" w:space="0" w:color="auto"/>
                <w:left w:val="none" w:sz="0" w:space="0" w:color="auto"/>
                <w:bottom w:val="none" w:sz="0" w:space="0" w:color="auto"/>
                <w:right w:val="none" w:sz="0" w:space="0" w:color="auto"/>
              </w:divBdr>
            </w:div>
            <w:div w:id="238948633">
              <w:marLeft w:val="0"/>
              <w:marRight w:val="0"/>
              <w:marTop w:val="0"/>
              <w:marBottom w:val="0"/>
              <w:divBdr>
                <w:top w:val="none" w:sz="0" w:space="0" w:color="auto"/>
                <w:left w:val="none" w:sz="0" w:space="0" w:color="auto"/>
                <w:bottom w:val="none" w:sz="0" w:space="0" w:color="auto"/>
                <w:right w:val="none" w:sz="0" w:space="0" w:color="auto"/>
              </w:divBdr>
            </w:div>
            <w:div w:id="282079849">
              <w:marLeft w:val="0"/>
              <w:marRight w:val="0"/>
              <w:marTop w:val="0"/>
              <w:marBottom w:val="0"/>
              <w:divBdr>
                <w:top w:val="none" w:sz="0" w:space="0" w:color="auto"/>
                <w:left w:val="none" w:sz="0" w:space="0" w:color="auto"/>
                <w:bottom w:val="none" w:sz="0" w:space="0" w:color="auto"/>
                <w:right w:val="none" w:sz="0" w:space="0" w:color="auto"/>
              </w:divBdr>
            </w:div>
            <w:div w:id="653488548">
              <w:marLeft w:val="0"/>
              <w:marRight w:val="0"/>
              <w:marTop w:val="0"/>
              <w:marBottom w:val="0"/>
              <w:divBdr>
                <w:top w:val="none" w:sz="0" w:space="0" w:color="auto"/>
                <w:left w:val="none" w:sz="0" w:space="0" w:color="auto"/>
                <w:bottom w:val="none" w:sz="0" w:space="0" w:color="auto"/>
                <w:right w:val="none" w:sz="0" w:space="0" w:color="auto"/>
              </w:divBdr>
            </w:div>
            <w:div w:id="780538801">
              <w:marLeft w:val="0"/>
              <w:marRight w:val="0"/>
              <w:marTop w:val="0"/>
              <w:marBottom w:val="0"/>
              <w:divBdr>
                <w:top w:val="none" w:sz="0" w:space="0" w:color="auto"/>
                <w:left w:val="none" w:sz="0" w:space="0" w:color="auto"/>
                <w:bottom w:val="none" w:sz="0" w:space="0" w:color="auto"/>
                <w:right w:val="none" w:sz="0" w:space="0" w:color="auto"/>
              </w:divBdr>
            </w:div>
            <w:div w:id="787238248">
              <w:marLeft w:val="0"/>
              <w:marRight w:val="0"/>
              <w:marTop w:val="0"/>
              <w:marBottom w:val="0"/>
              <w:divBdr>
                <w:top w:val="none" w:sz="0" w:space="0" w:color="auto"/>
                <w:left w:val="none" w:sz="0" w:space="0" w:color="auto"/>
                <w:bottom w:val="none" w:sz="0" w:space="0" w:color="auto"/>
                <w:right w:val="none" w:sz="0" w:space="0" w:color="auto"/>
              </w:divBdr>
            </w:div>
            <w:div w:id="949627355">
              <w:marLeft w:val="0"/>
              <w:marRight w:val="0"/>
              <w:marTop w:val="0"/>
              <w:marBottom w:val="0"/>
              <w:divBdr>
                <w:top w:val="none" w:sz="0" w:space="0" w:color="auto"/>
                <w:left w:val="none" w:sz="0" w:space="0" w:color="auto"/>
                <w:bottom w:val="none" w:sz="0" w:space="0" w:color="auto"/>
                <w:right w:val="none" w:sz="0" w:space="0" w:color="auto"/>
              </w:divBdr>
            </w:div>
            <w:div w:id="1086727481">
              <w:marLeft w:val="0"/>
              <w:marRight w:val="0"/>
              <w:marTop w:val="0"/>
              <w:marBottom w:val="0"/>
              <w:divBdr>
                <w:top w:val="none" w:sz="0" w:space="0" w:color="auto"/>
                <w:left w:val="none" w:sz="0" w:space="0" w:color="auto"/>
                <w:bottom w:val="none" w:sz="0" w:space="0" w:color="auto"/>
                <w:right w:val="none" w:sz="0" w:space="0" w:color="auto"/>
              </w:divBdr>
            </w:div>
            <w:div w:id="1182863058">
              <w:marLeft w:val="0"/>
              <w:marRight w:val="0"/>
              <w:marTop w:val="0"/>
              <w:marBottom w:val="0"/>
              <w:divBdr>
                <w:top w:val="none" w:sz="0" w:space="0" w:color="auto"/>
                <w:left w:val="none" w:sz="0" w:space="0" w:color="auto"/>
                <w:bottom w:val="none" w:sz="0" w:space="0" w:color="auto"/>
                <w:right w:val="none" w:sz="0" w:space="0" w:color="auto"/>
              </w:divBdr>
            </w:div>
            <w:div w:id="1378775762">
              <w:marLeft w:val="0"/>
              <w:marRight w:val="0"/>
              <w:marTop w:val="0"/>
              <w:marBottom w:val="0"/>
              <w:divBdr>
                <w:top w:val="none" w:sz="0" w:space="0" w:color="auto"/>
                <w:left w:val="none" w:sz="0" w:space="0" w:color="auto"/>
                <w:bottom w:val="none" w:sz="0" w:space="0" w:color="auto"/>
                <w:right w:val="none" w:sz="0" w:space="0" w:color="auto"/>
              </w:divBdr>
            </w:div>
            <w:div w:id="1465197185">
              <w:marLeft w:val="0"/>
              <w:marRight w:val="0"/>
              <w:marTop w:val="0"/>
              <w:marBottom w:val="0"/>
              <w:divBdr>
                <w:top w:val="none" w:sz="0" w:space="0" w:color="auto"/>
                <w:left w:val="none" w:sz="0" w:space="0" w:color="auto"/>
                <w:bottom w:val="none" w:sz="0" w:space="0" w:color="auto"/>
                <w:right w:val="none" w:sz="0" w:space="0" w:color="auto"/>
              </w:divBdr>
            </w:div>
            <w:div w:id="1558970561">
              <w:marLeft w:val="0"/>
              <w:marRight w:val="0"/>
              <w:marTop w:val="0"/>
              <w:marBottom w:val="0"/>
              <w:divBdr>
                <w:top w:val="none" w:sz="0" w:space="0" w:color="auto"/>
                <w:left w:val="none" w:sz="0" w:space="0" w:color="auto"/>
                <w:bottom w:val="none" w:sz="0" w:space="0" w:color="auto"/>
                <w:right w:val="none" w:sz="0" w:space="0" w:color="auto"/>
              </w:divBdr>
            </w:div>
            <w:div w:id="1636568889">
              <w:marLeft w:val="0"/>
              <w:marRight w:val="0"/>
              <w:marTop w:val="0"/>
              <w:marBottom w:val="0"/>
              <w:divBdr>
                <w:top w:val="none" w:sz="0" w:space="0" w:color="auto"/>
                <w:left w:val="none" w:sz="0" w:space="0" w:color="auto"/>
                <w:bottom w:val="none" w:sz="0" w:space="0" w:color="auto"/>
                <w:right w:val="none" w:sz="0" w:space="0" w:color="auto"/>
              </w:divBdr>
            </w:div>
            <w:div w:id="1750154416">
              <w:marLeft w:val="0"/>
              <w:marRight w:val="0"/>
              <w:marTop w:val="0"/>
              <w:marBottom w:val="0"/>
              <w:divBdr>
                <w:top w:val="none" w:sz="0" w:space="0" w:color="auto"/>
                <w:left w:val="none" w:sz="0" w:space="0" w:color="auto"/>
                <w:bottom w:val="none" w:sz="0" w:space="0" w:color="auto"/>
                <w:right w:val="none" w:sz="0" w:space="0" w:color="auto"/>
              </w:divBdr>
            </w:div>
            <w:div w:id="1971208508">
              <w:marLeft w:val="0"/>
              <w:marRight w:val="0"/>
              <w:marTop w:val="0"/>
              <w:marBottom w:val="0"/>
              <w:divBdr>
                <w:top w:val="none" w:sz="0" w:space="0" w:color="auto"/>
                <w:left w:val="none" w:sz="0" w:space="0" w:color="auto"/>
                <w:bottom w:val="none" w:sz="0" w:space="0" w:color="auto"/>
                <w:right w:val="none" w:sz="0" w:space="0" w:color="auto"/>
              </w:divBdr>
            </w:div>
            <w:div w:id="2078821632">
              <w:marLeft w:val="0"/>
              <w:marRight w:val="0"/>
              <w:marTop w:val="0"/>
              <w:marBottom w:val="0"/>
              <w:divBdr>
                <w:top w:val="none" w:sz="0" w:space="0" w:color="auto"/>
                <w:left w:val="none" w:sz="0" w:space="0" w:color="auto"/>
                <w:bottom w:val="none" w:sz="0" w:space="0" w:color="auto"/>
                <w:right w:val="none" w:sz="0" w:space="0" w:color="auto"/>
              </w:divBdr>
            </w:div>
            <w:div w:id="2091778209">
              <w:marLeft w:val="0"/>
              <w:marRight w:val="0"/>
              <w:marTop w:val="0"/>
              <w:marBottom w:val="0"/>
              <w:divBdr>
                <w:top w:val="none" w:sz="0" w:space="0" w:color="auto"/>
                <w:left w:val="none" w:sz="0" w:space="0" w:color="auto"/>
                <w:bottom w:val="none" w:sz="0" w:space="0" w:color="auto"/>
                <w:right w:val="none" w:sz="0" w:space="0" w:color="auto"/>
              </w:divBdr>
            </w:div>
          </w:divsChild>
        </w:div>
        <w:div w:id="1721631879">
          <w:marLeft w:val="0"/>
          <w:marRight w:val="0"/>
          <w:marTop w:val="0"/>
          <w:marBottom w:val="0"/>
          <w:divBdr>
            <w:top w:val="none" w:sz="0" w:space="0" w:color="auto"/>
            <w:left w:val="none" w:sz="0" w:space="0" w:color="auto"/>
            <w:bottom w:val="none" w:sz="0" w:space="0" w:color="auto"/>
            <w:right w:val="none" w:sz="0" w:space="0" w:color="auto"/>
          </w:divBdr>
        </w:div>
        <w:div w:id="1726484153">
          <w:marLeft w:val="0"/>
          <w:marRight w:val="0"/>
          <w:marTop w:val="0"/>
          <w:marBottom w:val="0"/>
          <w:divBdr>
            <w:top w:val="none" w:sz="0" w:space="0" w:color="auto"/>
            <w:left w:val="none" w:sz="0" w:space="0" w:color="auto"/>
            <w:bottom w:val="none" w:sz="0" w:space="0" w:color="auto"/>
            <w:right w:val="none" w:sz="0" w:space="0" w:color="auto"/>
          </w:divBdr>
        </w:div>
        <w:div w:id="1734154806">
          <w:marLeft w:val="0"/>
          <w:marRight w:val="0"/>
          <w:marTop w:val="0"/>
          <w:marBottom w:val="0"/>
          <w:divBdr>
            <w:top w:val="none" w:sz="0" w:space="0" w:color="auto"/>
            <w:left w:val="none" w:sz="0" w:space="0" w:color="auto"/>
            <w:bottom w:val="none" w:sz="0" w:space="0" w:color="auto"/>
            <w:right w:val="none" w:sz="0" w:space="0" w:color="auto"/>
          </w:divBdr>
        </w:div>
        <w:div w:id="1745492534">
          <w:marLeft w:val="0"/>
          <w:marRight w:val="0"/>
          <w:marTop w:val="0"/>
          <w:marBottom w:val="0"/>
          <w:divBdr>
            <w:top w:val="none" w:sz="0" w:space="0" w:color="auto"/>
            <w:left w:val="none" w:sz="0" w:space="0" w:color="auto"/>
            <w:bottom w:val="none" w:sz="0" w:space="0" w:color="auto"/>
            <w:right w:val="none" w:sz="0" w:space="0" w:color="auto"/>
          </w:divBdr>
        </w:div>
        <w:div w:id="1781029828">
          <w:marLeft w:val="0"/>
          <w:marRight w:val="0"/>
          <w:marTop w:val="0"/>
          <w:marBottom w:val="0"/>
          <w:divBdr>
            <w:top w:val="none" w:sz="0" w:space="0" w:color="auto"/>
            <w:left w:val="none" w:sz="0" w:space="0" w:color="auto"/>
            <w:bottom w:val="none" w:sz="0" w:space="0" w:color="auto"/>
            <w:right w:val="none" w:sz="0" w:space="0" w:color="auto"/>
          </w:divBdr>
        </w:div>
        <w:div w:id="1896310151">
          <w:marLeft w:val="0"/>
          <w:marRight w:val="0"/>
          <w:marTop w:val="0"/>
          <w:marBottom w:val="0"/>
          <w:divBdr>
            <w:top w:val="none" w:sz="0" w:space="0" w:color="auto"/>
            <w:left w:val="none" w:sz="0" w:space="0" w:color="auto"/>
            <w:bottom w:val="none" w:sz="0" w:space="0" w:color="auto"/>
            <w:right w:val="none" w:sz="0" w:space="0" w:color="auto"/>
          </w:divBdr>
        </w:div>
        <w:div w:id="1981154000">
          <w:marLeft w:val="0"/>
          <w:marRight w:val="0"/>
          <w:marTop w:val="0"/>
          <w:marBottom w:val="0"/>
          <w:divBdr>
            <w:top w:val="none" w:sz="0" w:space="0" w:color="auto"/>
            <w:left w:val="none" w:sz="0" w:space="0" w:color="auto"/>
            <w:bottom w:val="none" w:sz="0" w:space="0" w:color="auto"/>
            <w:right w:val="none" w:sz="0" w:space="0" w:color="auto"/>
          </w:divBdr>
        </w:div>
        <w:div w:id="2029289116">
          <w:marLeft w:val="0"/>
          <w:marRight w:val="0"/>
          <w:marTop w:val="0"/>
          <w:marBottom w:val="0"/>
          <w:divBdr>
            <w:top w:val="none" w:sz="0" w:space="0" w:color="auto"/>
            <w:left w:val="none" w:sz="0" w:space="0" w:color="auto"/>
            <w:bottom w:val="none" w:sz="0" w:space="0" w:color="auto"/>
            <w:right w:val="none" w:sz="0" w:space="0" w:color="auto"/>
          </w:divBdr>
        </w:div>
        <w:div w:id="2078477252">
          <w:marLeft w:val="0"/>
          <w:marRight w:val="0"/>
          <w:marTop w:val="0"/>
          <w:marBottom w:val="0"/>
          <w:divBdr>
            <w:top w:val="none" w:sz="0" w:space="0" w:color="auto"/>
            <w:left w:val="none" w:sz="0" w:space="0" w:color="auto"/>
            <w:bottom w:val="none" w:sz="0" w:space="0" w:color="auto"/>
            <w:right w:val="none" w:sz="0" w:space="0" w:color="auto"/>
          </w:divBdr>
        </w:div>
        <w:div w:id="2135169630">
          <w:marLeft w:val="0"/>
          <w:marRight w:val="0"/>
          <w:marTop w:val="0"/>
          <w:marBottom w:val="0"/>
          <w:divBdr>
            <w:top w:val="none" w:sz="0" w:space="0" w:color="auto"/>
            <w:left w:val="none" w:sz="0" w:space="0" w:color="auto"/>
            <w:bottom w:val="none" w:sz="0" w:space="0" w:color="auto"/>
            <w:right w:val="none" w:sz="0" w:space="0" w:color="auto"/>
          </w:divBdr>
        </w:div>
        <w:div w:id="2141264603">
          <w:marLeft w:val="0"/>
          <w:marRight w:val="0"/>
          <w:marTop w:val="0"/>
          <w:marBottom w:val="0"/>
          <w:divBdr>
            <w:top w:val="none" w:sz="0" w:space="0" w:color="auto"/>
            <w:left w:val="none" w:sz="0" w:space="0" w:color="auto"/>
            <w:bottom w:val="none" w:sz="0" w:space="0" w:color="auto"/>
            <w:right w:val="none" w:sz="0" w:space="0" w:color="auto"/>
          </w:divBdr>
          <w:divsChild>
            <w:div w:id="97648996">
              <w:marLeft w:val="0"/>
              <w:marRight w:val="0"/>
              <w:marTop w:val="0"/>
              <w:marBottom w:val="0"/>
              <w:divBdr>
                <w:top w:val="none" w:sz="0" w:space="0" w:color="auto"/>
                <w:left w:val="none" w:sz="0" w:space="0" w:color="auto"/>
                <w:bottom w:val="none" w:sz="0" w:space="0" w:color="auto"/>
                <w:right w:val="none" w:sz="0" w:space="0" w:color="auto"/>
              </w:divBdr>
            </w:div>
            <w:div w:id="496654012">
              <w:marLeft w:val="0"/>
              <w:marRight w:val="0"/>
              <w:marTop w:val="0"/>
              <w:marBottom w:val="0"/>
              <w:divBdr>
                <w:top w:val="none" w:sz="0" w:space="0" w:color="auto"/>
                <w:left w:val="none" w:sz="0" w:space="0" w:color="auto"/>
                <w:bottom w:val="none" w:sz="0" w:space="0" w:color="auto"/>
                <w:right w:val="none" w:sz="0" w:space="0" w:color="auto"/>
              </w:divBdr>
            </w:div>
            <w:div w:id="1398432713">
              <w:marLeft w:val="0"/>
              <w:marRight w:val="0"/>
              <w:marTop w:val="0"/>
              <w:marBottom w:val="0"/>
              <w:divBdr>
                <w:top w:val="none" w:sz="0" w:space="0" w:color="auto"/>
                <w:left w:val="none" w:sz="0" w:space="0" w:color="auto"/>
                <w:bottom w:val="none" w:sz="0" w:space="0" w:color="auto"/>
                <w:right w:val="none" w:sz="0" w:space="0" w:color="auto"/>
              </w:divBdr>
            </w:div>
            <w:div w:id="1629820569">
              <w:marLeft w:val="0"/>
              <w:marRight w:val="0"/>
              <w:marTop w:val="0"/>
              <w:marBottom w:val="0"/>
              <w:divBdr>
                <w:top w:val="none" w:sz="0" w:space="0" w:color="auto"/>
                <w:left w:val="none" w:sz="0" w:space="0" w:color="auto"/>
                <w:bottom w:val="none" w:sz="0" w:space="0" w:color="auto"/>
                <w:right w:val="none" w:sz="0" w:space="0" w:color="auto"/>
              </w:divBdr>
            </w:div>
            <w:div w:id="1860502552">
              <w:marLeft w:val="0"/>
              <w:marRight w:val="0"/>
              <w:marTop w:val="0"/>
              <w:marBottom w:val="0"/>
              <w:divBdr>
                <w:top w:val="none" w:sz="0" w:space="0" w:color="auto"/>
                <w:left w:val="none" w:sz="0" w:space="0" w:color="auto"/>
                <w:bottom w:val="none" w:sz="0" w:space="0" w:color="auto"/>
                <w:right w:val="none" w:sz="0" w:space="0" w:color="auto"/>
              </w:divBdr>
            </w:div>
            <w:div w:id="19544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1060">
      <w:bodyDiv w:val="1"/>
      <w:marLeft w:val="0"/>
      <w:marRight w:val="0"/>
      <w:marTop w:val="0"/>
      <w:marBottom w:val="0"/>
      <w:divBdr>
        <w:top w:val="none" w:sz="0" w:space="0" w:color="auto"/>
        <w:left w:val="none" w:sz="0" w:space="0" w:color="auto"/>
        <w:bottom w:val="none" w:sz="0" w:space="0" w:color="auto"/>
        <w:right w:val="none" w:sz="0" w:space="0" w:color="auto"/>
      </w:divBdr>
    </w:div>
    <w:div w:id="1345934399">
      <w:bodyDiv w:val="1"/>
      <w:marLeft w:val="0"/>
      <w:marRight w:val="0"/>
      <w:marTop w:val="0"/>
      <w:marBottom w:val="0"/>
      <w:divBdr>
        <w:top w:val="none" w:sz="0" w:space="0" w:color="auto"/>
        <w:left w:val="none" w:sz="0" w:space="0" w:color="auto"/>
        <w:bottom w:val="none" w:sz="0" w:space="0" w:color="auto"/>
        <w:right w:val="none" w:sz="0" w:space="0" w:color="auto"/>
      </w:divBdr>
    </w:div>
    <w:div w:id="1387534049">
      <w:bodyDiv w:val="1"/>
      <w:marLeft w:val="0"/>
      <w:marRight w:val="0"/>
      <w:marTop w:val="0"/>
      <w:marBottom w:val="0"/>
      <w:divBdr>
        <w:top w:val="none" w:sz="0" w:space="0" w:color="auto"/>
        <w:left w:val="none" w:sz="0" w:space="0" w:color="auto"/>
        <w:bottom w:val="none" w:sz="0" w:space="0" w:color="auto"/>
        <w:right w:val="none" w:sz="0" w:space="0" w:color="auto"/>
      </w:divBdr>
    </w:div>
    <w:div w:id="1392579680">
      <w:bodyDiv w:val="1"/>
      <w:marLeft w:val="0"/>
      <w:marRight w:val="0"/>
      <w:marTop w:val="0"/>
      <w:marBottom w:val="0"/>
      <w:divBdr>
        <w:top w:val="none" w:sz="0" w:space="0" w:color="auto"/>
        <w:left w:val="none" w:sz="0" w:space="0" w:color="auto"/>
        <w:bottom w:val="none" w:sz="0" w:space="0" w:color="auto"/>
        <w:right w:val="none" w:sz="0" w:space="0" w:color="auto"/>
      </w:divBdr>
    </w:div>
    <w:div w:id="1420827591">
      <w:bodyDiv w:val="1"/>
      <w:marLeft w:val="0"/>
      <w:marRight w:val="0"/>
      <w:marTop w:val="0"/>
      <w:marBottom w:val="0"/>
      <w:divBdr>
        <w:top w:val="none" w:sz="0" w:space="0" w:color="auto"/>
        <w:left w:val="none" w:sz="0" w:space="0" w:color="auto"/>
        <w:bottom w:val="none" w:sz="0" w:space="0" w:color="auto"/>
        <w:right w:val="none" w:sz="0" w:space="0" w:color="auto"/>
      </w:divBdr>
    </w:div>
    <w:div w:id="1426994357">
      <w:bodyDiv w:val="1"/>
      <w:marLeft w:val="0"/>
      <w:marRight w:val="0"/>
      <w:marTop w:val="0"/>
      <w:marBottom w:val="0"/>
      <w:divBdr>
        <w:top w:val="none" w:sz="0" w:space="0" w:color="auto"/>
        <w:left w:val="none" w:sz="0" w:space="0" w:color="auto"/>
        <w:bottom w:val="none" w:sz="0" w:space="0" w:color="auto"/>
        <w:right w:val="none" w:sz="0" w:space="0" w:color="auto"/>
      </w:divBdr>
    </w:div>
    <w:div w:id="1431971920">
      <w:bodyDiv w:val="1"/>
      <w:marLeft w:val="0"/>
      <w:marRight w:val="0"/>
      <w:marTop w:val="0"/>
      <w:marBottom w:val="0"/>
      <w:divBdr>
        <w:top w:val="none" w:sz="0" w:space="0" w:color="auto"/>
        <w:left w:val="none" w:sz="0" w:space="0" w:color="auto"/>
        <w:bottom w:val="none" w:sz="0" w:space="0" w:color="auto"/>
        <w:right w:val="none" w:sz="0" w:space="0" w:color="auto"/>
      </w:divBdr>
      <w:divsChild>
        <w:div w:id="418601372">
          <w:marLeft w:val="1440"/>
          <w:marRight w:val="0"/>
          <w:marTop w:val="0"/>
          <w:marBottom w:val="240"/>
          <w:divBdr>
            <w:top w:val="none" w:sz="0" w:space="0" w:color="auto"/>
            <w:left w:val="none" w:sz="0" w:space="0" w:color="auto"/>
            <w:bottom w:val="none" w:sz="0" w:space="0" w:color="auto"/>
            <w:right w:val="none" w:sz="0" w:space="0" w:color="auto"/>
          </w:divBdr>
        </w:div>
        <w:div w:id="648825586">
          <w:marLeft w:val="1440"/>
          <w:marRight w:val="0"/>
          <w:marTop w:val="0"/>
          <w:marBottom w:val="240"/>
          <w:divBdr>
            <w:top w:val="none" w:sz="0" w:space="0" w:color="auto"/>
            <w:left w:val="none" w:sz="0" w:space="0" w:color="auto"/>
            <w:bottom w:val="none" w:sz="0" w:space="0" w:color="auto"/>
            <w:right w:val="none" w:sz="0" w:space="0" w:color="auto"/>
          </w:divBdr>
        </w:div>
        <w:div w:id="806629929">
          <w:marLeft w:val="274"/>
          <w:marRight w:val="0"/>
          <w:marTop w:val="0"/>
          <w:marBottom w:val="240"/>
          <w:divBdr>
            <w:top w:val="none" w:sz="0" w:space="0" w:color="auto"/>
            <w:left w:val="none" w:sz="0" w:space="0" w:color="auto"/>
            <w:bottom w:val="none" w:sz="0" w:space="0" w:color="auto"/>
            <w:right w:val="none" w:sz="0" w:space="0" w:color="auto"/>
          </w:divBdr>
        </w:div>
        <w:div w:id="912616928">
          <w:marLeft w:val="274"/>
          <w:marRight w:val="0"/>
          <w:marTop w:val="0"/>
          <w:marBottom w:val="240"/>
          <w:divBdr>
            <w:top w:val="none" w:sz="0" w:space="0" w:color="auto"/>
            <w:left w:val="none" w:sz="0" w:space="0" w:color="auto"/>
            <w:bottom w:val="none" w:sz="0" w:space="0" w:color="auto"/>
            <w:right w:val="none" w:sz="0" w:space="0" w:color="auto"/>
          </w:divBdr>
        </w:div>
        <w:div w:id="1145242930">
          <w:marLeft w:val="274"/>
          <w:marRight w:val="0"/>
          <w:marTop w:val="0"/>
          <w:marBottom w:val="240"/>
          <w:divBdr>
            <w:top w:val="none" w:sz="0" w:space="0" w:color="auto"/>
            <w:left w:val="none" w:sz="0" w:space="0" w:color="auto"/>
            <w:bottom w:val="none" w:sz="0" w:space="0" w:color="auto"/>
            <w:right w:val="none" w:sz="0" w:space="0" w:color="auto"/>
          </w:divBdr>
        </w:div>
        <w:div w:id="1228031278">
          <w:marLeft w:val="1440"/>
          <w:marRight w:val="0"/>
          <w:marTop w:val="0"/>
          <w:marBottom w:val="240"/>
          <w:divBdr>
            <w:top w:val="none" w:sz="0" w:space="0" w:color="auto"/>
            <w:left w:val="none" w:sz="0" w:space="0" w:color="auto"/>
            <w:bottom w:val="none" w:sz="0" w:space="0" w:color="auto"/>
            <w:right w:val="none" w:sz="0" w:space="0" w:color="auto"/>
          </w:divBdr>
        </w:div>
        <w:div w:id="1540630345">
          <w:marLeft w:val="274"/>
          <w:marRight w:val="0"/>
          <w:marTop w:val="0"/>
          <w:marBottom w:val="240"/>
          <w:divBdr>
            <w:top w:val="none" w:sz="0" w:space="0" w:color="auto"/>
            <w:left w:val="none" w:sz="0" w:space="0" w:color="auto"/>
            <w:bottom w:val="none" w:sz="0" w:space="0" w:color="auto"/>
            <w:right w:val="none" w:sz="0" w:space="0" w:color="auto"/>
          </w:divBdr>
        </w:div>
      </w:divsChild>
    </w:div>
    <w:div w:id="1503080542">
      <w:bodyDiv w:val="1"/>
      <w:marLeft w:val="0"/>
      <w:marRight w:val="0"/>
      <w:marTop w:val="0"/>
      <w:marBottom w:val="0"/>
      <w:divBdr>
        <w:top w:val="none" w:sz="0" w:space="0" w:color="auto"/>
        <w:left w:val="none" w:sz="0" w:space="0" w:color="auto"/>
        <w:bottom w:val="none" w:sz="0" w:space="0" w:color="auto"/>
        <w:right w:val="none" w:sz="0" w:space="0" w:color="auto"/>
      </w:divBdr>
    </w:div>
    <w:div w:id="1550609702">
      <w:bodyDiv w:val="1"/>
      <w:marLeft w:val="0"/>
      <w:marRight w:val="0"/>
      <w:marTop w:val="0"/>
      <w:marBottom w:val="0"/>
      <w:divBdr>
        <w:top w:val="none" w:sz="0" w:space="0" w:color="auto"/>
        <w:left w:val="none" w:sz="0" w:space="0" w:color="auto"/>
        <w:bottom w:val="none" w:sz="0" w:space="0" w:color="auto"/>
        <w:right w:val="none" w:sz="0" w:space="0" w:color="auto"/>
      </w:divBdr>
    </w:div>
    <w:div w:id="1577590807">
      <w:bodyDiv w:val="1"/>
      <w:marLeft w:val="0"/>
      <w:marRight w:val="0"/>
      <w:marTop w:val="0"/>
      <w:marBottom w:val="0"/>
      <w:divBdr>
        <w:top w:val="none" w:sz="0" w:space="0" w:color="auto"/>
        <w:left w:val="none" w:sz="0" w:space="0" w:color="auto"/>
        <w:bottom w:val="none" w:sz="0" w:space="0" w:color="auto"/>
        <w:right w:val="none" w:sz="0" w:space="0" w:color="auto"/>
      </w:divBdr>
      <w:divsChild>
        <w:div w:id="188759586">
          <w:marLeft w:val="0"/>
          <w:marRight w:val="0"/>
          <w:marTop w:val="0"/>
          <w:marBottom w:val="0"/>
          <w:divBdr>
            <w:top w:val="none" w:sz="0" w:space="0" w:color="auto"/>
            <w:left w:val="none" w:sz="0" w:space="0" w:color="auto"/>
            <w:bottom w:val="none" w:sz="0" w:space="0" w:color="auto"/>
            <w:right w:val="none" w:sz="0" w:space="0" w:color="auto"/>
          </w:divBdr>
          <w:divsChild>
            <w:div w:id="92484906">
              <w:marLeft w:val="0"/>
              <w:marRight w:val="0"/>
              <w:marTop w:val="0"/>
              <w:marBottom w:val="0"/>
              <w:divBdr>
                <w:top w:val="none" w:sz="0" w:space="0" w:color="auto"/>
                <w:left w:val="none" w:sz="0" w:space="0" w:color="auto"/>
                <w:bottom w:val="none" w:sz="0" w:space="0" w:color="auto"/>
                <w:right w:val="none" w:sz="0" w:space="0" w:color="auto"/>
              </w:divBdr>
            </w:div>
            <w:div w:id="119567997">
              <w:marLeft w:val="0"/>
              <w:marRight w:val="0"/>
              <w:marTop w:val="0"/>
              <w:marBottom w:val="0"/>
              <w:divBdr>
                <w:top w:val="none" w:sz="0" w:space="0" w:color="auto"/>
                <w:left w:val="none" w:sz="0" w:space="0" w:color="auto"/>
                <w:bottom w:val="none" w:sz="0" w:space="0" w:color="auto"/>
                <w:right w:val="none" w:sz="0" w:space="0" w:color="auto"/>
              </w:divBdr>
            </w:div>
            <w:div w:id="272521622">
              <w:marLeft w:val="0"/>
              <w:marRight w:val="0"/>
              <w:marTop w:val="0"/>
              <w:marBottom w:val="0"/>
              <w:divBdr>
                <w:top w:val="none" w:sz="0" w:space="0" w:color="auto"/>
                <w:left w:val="none" w:sz="0" w:space="0" w:color="auto"/>
                <w:bottom w:val="none" w:sz="0" w:space="0" w:color="auto"/>
                <w:right w:val="none" w:sz="0" w:space="0" w:color="auto"/>
              </w:divBdr>
            </w:div>
            <w:div w:id="311980784">
              <w:marLeft w:val="0"/>
              <w:marRight w:val="0"/>
              <w:marTop w:val="0"/>
              <w:marBottom w:val="0"/>
              <w:divBdr>
                <w:top w:val="none" w:sz="0" w:space="0" w:color="auto"/>
                <w:left w:val="none" w:sz="0" w:space="0" w:color="auto"/>
                <w:bottom w:val="none" w:sz="0" w:space="0" w:color="auto"/>
                <w:right w:val="none" w:sz="0" w:space="0" w:color="auto"/>
              </w:divBdr>
            </w:div>
            <w:div w:id="680552329">
              <w:marLeft w:val="0"/>
              <w:marRight w:val="0"/>
              <w:marTop w:val="0"/>
              <w:marBottom w:val="0"/>
              <w:divBdr>
                <w:top w:val="none" w:sz="0" w:space="0" w:color="auto"/>
                <w:left w:val="none" w:sz="0" w:space="0" w:color="auto"/>
                <w:bottom w:val="none" w:sz="0" w:space="0" w:color="auto"/>
                <w:right w:val="none" w:sz="0" w:space="0" w:color="auto"/>
              </w:divBdr>
            </w:div>
            <w:div w:id="707029759">
              <w:marLeft w:val="0"/>
              <w:marRight w:val="0"/>
              <w:marTop w:val="0"/>
              <w:marBottom w:val="0"/>
              <w:divBdr>
                <w:top w:val="none" w:sz="0" w:space="0" w:color="auto"/>
                <w:left w:val="none" w:sz="0" w:space="0" w:color="auto"/>
                <w:bottom w:val="none" w:sz="0" w:space="0" w:color="auto"/>
                <w:right w:val="none" w:sz="0" w:space="0" w:color="auto"/>
              </w:divBdr>
            </w:div>
            <w:div w:id="711076569">
              <w:marLeft w:val="0"/>
              <w:marRight w:val="0"/>
              <w:marTop w:val="0"/>
              <w:marBottom w:val="0"/>
              <w:divBdr>
                <w:top w:val="none" w:sz="0" w:space="0" w:color="auto"/>
                <w:left w:val="none" w:sz="0" w:space="0" w:color="auto"/>
                <w:bottom w:val="none" w:sz="0" w:space="0" w:color="auto"/>
                <w:right w:val="none" w:sz="0" w:space="0" w:color="auto"/>
              </w:divBdr>
            </w:div>
            <w:div w:id="780490721">
              <w:marLeft w:val="0"/>
              <w:marRight w:val="0"/>
              <w:marTop w:val="0"/>
              <w:marBottom w:val="0"/>
              <w:divBdr>
                <w:top w:val="none" w:sz="0" w:space="0" w:color="auto"/>
                <w:left w:val="none" w:sz="0" w:space="0" w:color="auto"/>
                <w:bottom w:val="none" w:sz="0" w:space="0" w:color="auto"/>
                <w:right w:val="none" w:sz="0" w:space="0" w:color="auto"/>
              </w:divBdr>
            </w:div>
            <w:div w:id="837229063">
              <w:marLeft w:val="0"/>
              <w:marRight w:val="0"/>
              <w:marTop w:val="0"/>
              <w:marBottom w:val="0"/>
              <w:divBdr>
                <w:top w:val="none" w:sz="0" w:space="0" w:color="auto"/>
                <w:left w:val="none" w:sz="0" w:space="0" w:color="auto"/>
                <w:bottom w:val="none" w:sz="0" w:space="0" w:color="auto"/>
                <w:right w:val="none" w:sz="0" w:space="0" w:color="auto"/>
              </w:divBdr>
            </w:div>
            <w:div w:id="853570077">
              <w:marLeft w:val="0"/>
              <w:marRight w:val="0"/>
              <w:marTop w:val="0"/>
              <w:marBottom w:val="0"/>
              <w:divBdr>
                <w:top w:val="none" w:sz="0" w:space="0" w:color="auto"/>
                <w:left w:val="none" w:sz="0" w:space="0" w:color="auto"/>
                <w:bottom w:val="none" w:sz="0" w:space="0" w:color="auto"/>
                <w:right w:val="none" w:sz="0" w:space="0" w:color="auto"/>
              </w:divBdr>
            </w:div>
            <w:div w:id="859009894">
              <w:marLeft w:val="0"/>
              <w:marRight w:val="0"/>
              <w:marTop w:val="0"/>
              <w:marBottom w:val="0"/>
              <w:divBdr>
                <w:top w:val="none" w:sz="0" w:space="0" w:color="auto"/>
                <w:left w:val="none" w:sz="0" w:space="0" w:color="auto"/>
                <w:bottom w:val="none" w:sz="0" w:space="0" w:color="auto"/>
                <w:right w:val="none" w:sz="0" w:space="0" w:color="auto"/>
              </w:divBdr>
            </w:div>
            <w:div w:id="953712400">
              <w:marLeft w:val="0"/>
              <w:marRight w:val="0"/>
              <w:marTop w:val="0"/>
              <w:marBottom w:val="0"/>
              <w:divBdr>
                <w:top w:val="none" w:sz="0" w:space="0" w:color="auto"/>
                <w:left w:val="none" w:sz="0" w:space="0" w:color="auto"/>
                <w:bottom w:val="none" w:sz="0" w:space="0" w:color="auto"/>
                <w:right w:val="none" w:sz="0" w:space="0" w:color="auto"/>
              </w:divBdr>
            </w:div>
            <w:div w:id="1185829042">
              <w:marLeft w:val="0"/>
              <w:marRight w:val="0"/>
              <w:marTop w:val="0"/>
              <w:marBottom w:val="0"/>
              <w:divBdr>
                <w:top w:val="none" w:sz="0" w:space="0" w:color="auto"/>
                <w:left w:val="none" w:sz="0" w:space="0" w:color="auto"/>
                <w:bottom w:val="none" w:sz="0" w:space="0" w:color="auto"/>
                <w:right w:val="none" w:sz="0" w:space="0" w:color="auto"/>
              </w:divBdr>
            </w:div>
            <w:div w:id="1366833091">
              <w:marLeft w:val="0"/>
              <w:marRight w:val="0"/>
              <w:marTop w:val="0"/>
              <w:marBottom w:val="0"/>
              <w:divBdr>
                <w:top w:val="none" w:sz="0" w:space="0" w:color="auto"/>
                <w:left w:val="none" w:sz="0" w:space="0" w:color="auto"/>
                <w:bottom w:val="none" w:sz="0" w:space="0" w:color="auto"/>
                <w:right w:val="none" w:sz="0" w:space="0" w:color="auto"/>
              </w:divBdr>
            </w:div>
            <w:div w:id="1466898240">
              <w:marLeft w:val="0"/>
              <w:marRight w:val="0"/>
              <w:marTop w:val="0"/>
              <w:marBottom w:val="0"/>
              <w:divBdr>
                <w:top w:val="none" w:sz="0" w:space="0" w:color="auto"/>
                <w:left w:val="none" w:sz="0" w:space="0" w:color="auto"/>
                <w:bottom w:val="none" w:sz="0" w:space="0" w:color="auto"/>
                <w:right w:val="none" w:sz="0" w:space="0" w:color="auto"/>
              </w:divBdr>
            </w:div>
            <w:div w:id="1490558719">
              <w:marLeft w:val="0"/>
              <w:marRight w:val="0"/>
              <w:marTop w:val="0"/>
              <w:marBottom w:val="0"/>
              <w:divBdr>
                <w:top w:val="none" w:sz="0" w:space="0" w:color="auto"/>
                <w:left w:val="none" w:sz="0" w:space="0" w:color="auto"/>
                <w:bottom w:val="none" w:sz="0" w:space="0" w:color="auto"/>
                <w:right w:val="none" w:sz="0" w:space="0" w:color="auto"/>
              </w:divBdr>
            </w:div>
            <w:div w:id="1755126036">
              <w:marLeft w:val="0"/>
              <w:marRight w:val="0"/>
              <w:marTop w:val="0"/>
              <w:marBottom w:val="0"/>
              <w:divBdr>
                <w:top w:val="none" w:sz="0" w:space="0" w:color="auto"/>
                <w:left w:val="none" w:sz="0" w:space="0" w:color="auto"/>
                <w:bottom w:val="none" w:sz="0" w:space="0" w:color="auto"/>
                <w:right w:val="none" w:sz="0" w:space="0" w:color="auto"/>
              </w:divBdr>
            </w:div>
            <w:div w:id="1880707319">
              <w:marLeft w:val="0"/>
              <w:marRight w:val="0"/>
              <w:marTop w:val="0"/>
              <w:marBottom w:val="0"/>
              <w:divBdr>
                <w:top w:val="none" w:sz="0" w:space="0" w:color="auto"/>
                <w:left w:val="none" w:sz="0" w:space="0" w:color="auto"/>
                <w:bottom w:val="none" w:sz="0" w:space="0" w:color="auto"/>
                <w:right w:val="none" w:sz="0" w:space="0" w:color="auto"/>
              </w:divBdr>
            </w:div>
            <w:div w:id="1936866185">
              <w:marLeft w:val="0"/>
              <w:marRight w:val="0"/>
              <w:marTop w:val="0"/>
              <w:marBottom w:val="0"/>
              <w:divBdr>
                <w:top w:val="none" w:sz="0" w:space="0" w:color="auto"/>
                <w:left w:val="none" w:sz="0" w:space="0" w:color="auto"/>
                <w:bottom w:val="none" w:sz="0" w:space="0" w:color="auto"/>
                <w:right w:val="none" w:sz="0" w:space="0" w:color="auto"/>
              </w:divBdr>
            </w:div>
            <w:div w:id="1978099230">
              <w:marLeft w:val="0"/>
              <w:marRight w:val="0"/>
              <w:marTop w:val="0"/>
              <w:marBottom w:val="0"/>
              <w:divBdr>
                <w:top w:val="none" w:sz="0" w:space="0" w:color="auto"/>
                <w:left w:val="none" w:sz="0" w:space="0" w:color="auto"/>
                <w:bottom w:val="none" w:sz="0" w:space="0" w:color="auto"/>
                <w:right w:val="none" w:sz="0" w:space="0" w:color="auto"/>
              </w:divBdr>
            </w:div>
          </w:divsChild>
        </w:div>
        <w:div w:id="662860545">
          <w:marLeft w:val="0"/>
          <w:marRight w:val="0"/>
          <w:marTop w:val="0"/>
          <w:marBottom w:val="0"/>
          <w:divBdr>
            <w:top w:val="none" w:sz="0" w:space="0" w:color="auto"/>
            <w:left w:val="none" w:sz="0" w:space="0" w:color="auto"/>
            <w:bottom w:val="none" w:sz="0" w:space="0" w:color="auto"/>
            <w:right w:val="none" w:sz="0" w:space="0" w:color="auto"/>
          </w:divBdr>
          <w:divsChild>
            <w:div w:id="88814553">
              <w:marLeft w:val="0"/>
              <w:marRight w:val="0"/>
              <w:marTop w:val="0"/>
              <w:marBottom w:val="0"/>
              <w:divBdr>
                <w:top w:val="none" w:sz="0" w:space="0" w:color="auto"/>
                <w:left w:val="none" w:sz="0" w:space="0" w:color="auto"/>
                <w:bottom w:val="none" w:sz="0" w:space="0" w:color="auto"/>
                <w:right w:val="none" w:sz="0" w:space="0" w:color="auto"/>
              </w:divBdr>
            </w:div>
            <w:div w:id="201090030">
              <w:marLeft w:val="0"/>
              <w:marRight w:val="0"/>
              <w:marTop w:val="0"/>
              <w:marBottom w:val="0"/>
              <w:divBdr>
                <w:top w:val="none" w:sz="0" w:space="0" w:color="auto"/>
                <w:left w:val="none" w:sz="0" w:space="0" w:color="auto"/>
                <w:bottom w:val="none" w:sz="0" w:space="0" w:color="auto"/>
                <w:right w:val="none" w:sz="0" w:space="0" w:color="auto"/>
              </w:divBdr>
            </w:div>
            <w:div w:id="341975936">
              <w:marLeft w:val="0"/>
              <w:marRight w:val="0"/>
              <w:marTop w:val="0"/>
              <w:marBottom w:val="0"/>
              <w:divBdr>
                <w:top w:val="none" w:sz="0" w:space="0" w:color="auto"/>
                <w:left w:val="none" w:sz="0" w:space="0" w:color="auto"/>
                <w:bottom w:val="none" w:sz="0" w:space="0" w:color="auto"/>
                <w:right w:val="none" w:sz="0" w:space="0" w:color="auto"/>
              </w:divBdr>
            </w:div>
            <w:div w:id="387727537">
              <w:marLeft w:val="0"/>
              <w:marRight w:val="0"/>
              <w:marTop w:val="0"/>
              <w:marBottom w:val="0"/>
              <w:divBdr>
                <w:top w:val="none" w:sz="0" w:space="0" w:color="auto"/>
                <w:left w:val="none" w:sz="0" w:space="0" w:color="auto"/>
                <w:bottom w:val="none" w:sz="0" w:space="0" w:color="auto"/>
                <w:right w:val="none" w:sz="0" w:space="0" w:color="auto"/>
              </w:divBdr>
            </w:div>
            <w:div w:id="497039461">
              <w:marLeft w:val="0"/>
              <w:marRight w:val="0"/>
              <w:marTop w:val="0"/>
              <w:marBottom w:val="0"/>
              <w:divBdr>
                <w:top w:val="none" w:sz="0" w:space="0" w:color="auto"/>
                <w:left w:val="none" w:sz="0" w:space="0" w:color="auto"/>
                <w:bottom w:val="none" w:sz="0" w:space="0" w:color="auto"/>
                <w:right w:val="none" w:sz="0" w:space="0" w:color="auto"/>
              </w:divBdr>
            </w:div>
            <w:div w:id="603072383">
              <w:marLeft w:val="0"/>
              <w:marRight w:val="0"/>
              <w:marTop w:val="0"/>
              <w:marBottom w:val="0"/>
              <w:divBdr>
                <w:top w:val="none" w:sz="0" w:space="0" w:color="auto"/>
                <w:left w:val="none" w:sz="0" w:space="0" w:color="auto"/>
                <w:bottom w:val="none" w:sz="0" w:space="0" w:color="auto"/>
                <w:right w:val="none" w:sz="0" w:space="0" w:color="auto"/>
              </w:divBdr>
            </w:div>
            <w:div w:id="1126584975">
              <w:marLeft w:val="0"/>
              <w:marRight w:val="0"/>
              <w:marTop w:val="0"/>
              <w:marBottom w:val="0"/>
              <w:divBdr>
                <w:top w:val="none" w:sz="0" w:space="0" w:color="auto"/>
                <w:left w:val="none" w:sz="0" w:space="0" w:color="auto"/>
                <w:bottom w:val="none" w:sz="0" w:space="0" w:color="auto"/>
                <w:right w:val="none" w:sz="0" w:space="0" w:color="auto"/>
              </w:divBdr>
            </w:div>
            <w:div w:id="1161657171">
              <w:marLeft w:val="0"/>
              <w:marRight w:val="0"/>
              <w:marTop w:val="0"/>
              <w:marBottom w:val="0"/>
              <w:divBdr>
                <w:top w:val="none" w:sz="0" w:space="0" w:color="auto"/>
                <w:left w:val="none" w:sz="0" w:space="0" w:color="auto"/>
                <w:bottom w:val="none" w:sz="0" w:space="0" w:color="auto"/>
                <w:right w:val="none" w:sz="0" w:space="0" w:color="auto"/>
              </w:divBdr>
            </w:div>
            <w:div w:id="1182938659">
              <w:marLeft w:val="0"/>
              <w:marRight w:val="0"/>
              <w:marTop w:val="0"/>
              <w:marBottom w:val="0"/>
              <w:divBdr>
                <w:top w:val="none" w:sz="0" w:space="0" w:color="auto"/>
                <w:left w:val="none" w:sz="0" w:space="0" w:color="auto"/>
                <w:bottom w:val="none" w:sz="0" w:space="0" w:color="auto"/>
                <w:right w:val="none" w:sz="0" w:space="0" w:color="auto"/>
              </w:divBdr>
            </w:div>
            <w:div w:id="1317145590">
              <w:marLeft w:val="0"/>
              <w:marRight w:val="0"/>
              <w:marTop w:val="0"/>
              <w:marBottom w:val="0"/>
              <w:divBdr>
                <w:top w:val="none" w:sz="0" w:space="0" w:color="auto"/>
                <w:left w:val="none" w:sz="0" w:space="0" w:color="auto"/>
                <w:bottom w:val="none" w:sz="0" w:space="0" w:color="auto"/>
                <w:right w:val="none" w:sz="0" w:space="0" w:color="auto"/>
              </w:divBdr>
            </w:div>
            <w:div w:id="1321882433">
              <w:marLeft w:val="0"/>
              <w:marRight w:val="0"/>
              <w:marTop w:val="0"/>
              <w:marBottom w:val="0"/>
              <w:divBdr>
                <w:top w:val="none" w:sz="0" w:space="0" w:color="auto"/>
                <w:left w:val="none" w:sz="0" w:space="0" w:color="auto"/>
                <w:bottom w:val="none" w:sz="0" w:space="0" w:color="auto"/>
                <w:right w:val="none" w:sz="0" w:space="0" w:color="auto"/>
              </w:divBdr>
            </w:div>
            <w:div w:id="1442334686">
              <w:marLeft w:val="0"/>
              <w:marRight w:val="0"/>
              <w:marTop w:val="0"/>
              <w:marBottom w:val="0"/>
              <w:divBdr>
                <w:top w:val="none" w:sz="0" w:space="0" w:color="auto"/>
                <w:left w:val="none" w:sz="0" w:space="0" w:color="auto"/>
                <w:bottom w:val="none" w:sz="0" w:space="0" w:color="auto"/>
                <w:right w:val="none" w:sz="0" w:space="0" w:color="auto"/>
              </w:divBdr>
            </w:div>
            <w:div w:id="1481387864">
              <w:marLeft w:val="0"/>
              <w:marRight w:val="0"/>
              <w:marTop w:val="0"/>
              <w:marBottom w:val="0"/>
              <w:divBdr>
                <w:top w:val="none" w:sz="0" w:space="0" w:color="auto"/>
                <w:left w:val="none" w:sz="0" w:space="0" w:color="auto"/>
                <w:bottom w:val="none" w:sz="0" w:space="0" w:color="auto"/>
                <w:right w:val="none" w:sz="0" w:space="0" w:color="auto"/>
              </w:divBdr>
            </w:div>
            <w:div w:id="1631938956">
              <w:marLeft w:val="0"/>
              <w:marRight w:val="0"/>
              <w:marTop w:val="0"/>
              <w:marBottom w:val="0"/>
              <w:divBdr>
                <w:top w:val="none" w:sz="0" w:space="0" w:color="auto"/>
                <w:left w:val="none" w:sz="0" w:space="0" w:color="auto"/>
                <w:bottom w:val="none" w:sz="0" w:space="0" w:color="auto"/>
                <w:right w:val="none" w:sz="0" w:space="0" w:color="auto"/>
              </w:divBdr>
            </w:div>
            <w:div w:id="1673793632">
              <w:marLeft w:val="0"/>
              <w:marRight w:val="0"/>
              <w:marTop w:val="0"/>
              <w:marBottom w:val="0"/>
              <w:divBdr>
                <w:top w:val="none" w:sz="0" w:space="0" w:color="auto"/>
                <w:left w:val="none" w:sz="0" w:space="0" w:color="auto"/>
                <w:bottom w:val="none" w:sz="0" w:space="0" w:color="auto"/>
                <w:right w:val="none" w:sz="0" w:space="0" w:color="auto"/>
              </w:divBdr>
            </w:div>
            <w:div w:id="1713529396">
              <w:marLeft w:val="0"/>
              <w:marRight w:val="0"/>
              <w:marTop w:val="0"/>
              <w:marBottom w:val="0"/>
              <w:divBdr>
                <w:top w:val="none" w:sz="0" w:space="0" w:color="auto"/>
                <w:left w:val="none" w:sz="0" w:space="0" w:color="auto"/>
                <w:bottom w:val="none" w:sz="0" w:space="0" w:color="auto"/>
                <w:right w:val="none" w:sz="0" w:space="0" w:color="auto"/>
              </w:divBdr>
            </w:div>
            <w:div w:id="1961254135">
              <w:marLeft w:val="0"/>
              <w:marRight w:val="0"/>
              <w:marTop w:val="0"/>
              <w:marBottom w:val="0"/>
              <w:divBdr>
                <w:top w:val="none" w:sz="0" w:space="0" w:color="auto"/>
                <w:left w:val="none" w:sz="0" w:space="0" w:color="auto"/>
                <w:bottom w:val="none" w:sz="0" w:space="0" w:color="auto"/>
                <w:right w:val="none" w:sz="0" w:space="0" w:color="auto"/>
              </w:divBdr>
            </w:div>
            <w:div w:id="2012297296">
              <w:marLeft w:val="0"/>
              <w:marRight w:val="0"/>
              <w:marTop w:val="0"/>
              <w:marBottom w:val="0"/>
              <w:divBdr>
                <w:top w:val="none" w:sz="0" w:space="0" w:color="auto"/>
                <w:left w:val="none" w:sz="0" w:space="0" w:color="auto"/>
                <w:bottom w:val="none" w:sz="0" w:space="0" w:color="auto"/>
                <w:right w:val="none" w:sz="0" w:space="0" w:color="auto"/>
              </w:divBdr>
            </w:div>
          </w:divsChild>
        </w:div>
        <w:div w:id="860703748">
          <w:marLeft w:val="0"/>
          <w:marRight w:val="0"/>
          <w:marTop w:val="0"/>
          <w:marBottom w:val="0"/>
          <w:divBdr>
            <w:top w:val="none" w:sz="0" w:space="0" w:color="auto"/>
            <w:left w:val="none" w:sz="0" w:space="0" w:color="auto"/>
            <w:bottom w:val="none" w:sz="0" w:space="0" w:color="auto"/>
            <w:right w:val="none" w:sz="0" w:space="0" w:color="auto"/>
          </w:divBdr>
          <w:divsChild>
            <w:div w:id="16080321">
              <w:marLeft w:val="0"/>
              <w:marRight w:val="0"/>
              <w:marTop w:val="0"/>
              <w:marBottom w:val="0"/>
              <w:divBdr>
                <w:top w:val="none" w:sz="0" w:space="0" w:color="auto"/>
                <w:left w:val="none" w:sz="0" w:space="0" w:color="auto"/>
                <w:bottom w:val="none" w:sz="0" w:space="0" w:color="auto"/>
                <w:right w:val="none" w:sz="0" w:space="0" w:color="auto"/>
              </w:divBdr>
            </w:div>
            <w:div w:id="55082423">
              <w:marLeft w:val="0"/>
              <w:marRight w:val="0"/>
              <w:marTop w:val="0"/>
              <w:marBottom w:val="0"/>
              <w:divBdr>
                <w:top w:val="none" w:sz="0" w:space="0" w:color="auto"/>
                <w:left w:val="none" w:sz="0" w:space="0" w:color="auto"/>
                <w:bottom w:val="none" w:sz="0" w:space="0" w:color="auto"/>
                <w:right w:val="none" w:sz="0" w:space="0" w:color="auto"/>
              </w:divBdr>
            </w:div>
            <w:div w:id="58599596">
              <w:marLeft w:val="0"/>
              <w:marRight w:val="0"/>
              <w:marTop w:val="0"/>
              <w:marBottom w:val="0"/>
              <w:divBdr>
                <w:top w:val="none" w:sz="0" w:space="0" w:color="auto"/>
                <w:left w:val="none" w:sz="0" w:space="0" w:color="auto"/>
                <w:bottom w:val="none" w:sz="0" w:space="0" w:color="auto"/>
                <w:right w:val="none" w:sz="0" w:space="0" w:color="auto"/>
              </w:divBdr>
            </w:div>
            <w:div w:id="321936978">
              <w:marLeft w:val="0"/>
              <w:marRight w:val="0"/>
              <w:marTop w:val="0"/>
              <w:marBottom w:val="0"/>
              <w:divBdr>
                <w:top w:val="none" w:sz="0" w:space="0" w:color="auto"/>
                <w:left w:val="none" w:sz="0" w:space="0" w:color="auto"/>
                <w:bottom w:val="none" w:sz="0" w:space="0" w:color="auto"/>
                <w:right w:val="none" w:sz="0" w:space="0" w:color="auto"/>
              </w:divBdr>
            </w:div>
            <w:div w:id="327368186">
              <w:marLeft w:val="0"/>
              <w:marRight w:val="0"/>
              <w:marTop w:val="0"/>
              <w:marBottom w:val="0"/>
              <w:divBdr>
                <w:top w:val="none" w:sz="0" w:space="0" w:color="auto"/>
                <w:left w:val="none" w:sz="0" w:space="0" w:color="auto"/>
                <w:bottom w:val="none" w:sz="0" w:space="0" w:color="auto"/>
                <w:right w:val="none" w:sz="0" w:space="0" w:color="auto"/>
              </w:divBdr>
            </w:div>
            <w:div w:id="762185796">
              <w:marLeft w:val="0"/>
              <w:marRight w:val="0"/>
              <w:marTop w:val="0"/>
              <w:marBottom w:val="0"/>
              <w:divBdr>
                <w:top w:val="none" w:sz="0" w:space="0" w:color="auto"/>
                <w:left w:val="none" w:sz="0" w:space="0" w:color="auto"/>
                <w:bottom w:val="none" w:sz="0" w:space="0" w:color="auto"/>
                <w:right w:val="none" w:sz="0" w:space="0" w:color="auto"/>
              </w:divBdr>
            </w:div>
            <w:div w:id="769356445">
              <w:marLeft w:val="0"/>
              <w:marRight w:val="0"/>
              <w:marTop w:val="0"/>
              <w:marBottom w:val="0"/>
              <w:divBdr>
                <w:top w:val="none" w:sz="0" w:space="0" w:color="auto"/>
                <w:left w:val="none" w:sz="0" w:space="0" w:color="auto"/>
                <w:bottom w:val="none" w:sz="0" w:space="0" w:color="auto"/>
                <w:right w:val="none" w:sz="0" w:space="0" w:color="auto"/>
              </w:divBdr>
            </w:div>
            <w:div w:id="852887092">
              <w:marLeft w:val="0"/>
              <w:marRight w:val="0"/>
              <w:marTop w:val="0"/>
              <w:marBottom w:val="0"/>
              <w:divBdr>
                <w:top w:val="none" w:sz="0" w:space="0" w:color="auto"/>
                <w:left w:val="none" w:sz="0" w:space="0" w:color="auto"/>
                <w:bottom w:val="none" w:sz="0" w:space="0" w:color="auto"/>
                <w:right w:val="none" w:sz="0" w:space="0" w:color="auto"/>
              </w:divBdr>
            </w:div>
            <w:div w:id="1000423999">
              <w:marLeft w:val="0"/>
              <w:marRight w:val="0"/>
              <w:marTop w:val="0"/>
              <w:marBottom w:val="0"/>
              <w:divBdr>
                <w:top w:val="none" w:sz="0" w:space="0" w:color="auto"/>
                <w:left w:val="none" w:sz="0" w:space="0" w:color="auto"/>
                <w:bottom w:val="none" w:sz="0" w:space="0" w:color="auto"/>
                <w:right w:val="none" w:sz="0" w:space="0" w:color="auto"/>
              </w:divBdr>
            </w:div>
            <w:div w:id="1070926688">
              <w:marLeft w:val="0"/>
              <w:marRight w:val="0"/>
              <w:marTop w:val="0"/>
              <w:marBottom w:val="0"/>
              <w:divBdr>
                <w:top w:val="none" w:sz="0" w:space="0" w:color="auto"/>
                <w:left w:val="none" w:sz="0" w:space="0" w:color="auto"/>
                <w:bottom w:val="none" w:sz="0" w:space="0" w:color="auto"/>
                <w:right w:val="none" w:sz="0" w:space="0" w:color="auto"/>
              </w:divBdr>
            </w:div>
            <w:div w:id="1177887674">
              <w:marLeft w:val="0"/>
              <w:marRight w:val="0"/>
              <w:marTop w:val="0"/>
              <w:marBottom w:val="0"/>
              <w:divBdr>
                <w:top w:val="none" w:sz="0" w:space="0" w:color="auto"/>
                <w:left w:val="none" w:sz="0" w:space="0" w:color="auto"/>
                <w:bottom w:val="none" w:sz="0" w:space="0" w:color="auto"/>
                <w:right w:val="none" w:sz="0" w:space="0" w:color="auto"/>
              </w:divBdr>
            </w:div>
            <w:div w:id="1374380297">
              <w:marLeft w:val="0"/>
              <w:marRight w:val="0"/>
              <w:marTop w:val="0"/>
              <w:marBottom w:val="0"/>
              <w:divBdr>
                <w:top w:val="none" w:sz="0" w:space="0" w:color="auto"/>
                <w:left w:val="none" w:sz="0" w:space="0" w:color="auto"/>
                <w:bottom w:val="none" w:sz="0" w:space="0" w:color="auto"/>
                <w:right w:val="none" w:sz="0" w:space="0" w:color="auto"/>
              </w:divBdr>
            </w:div>
            <w:div w:id="1648321789">
              <w:marLeft w:val="0"/>
              <w:marRight w:val="0"/>
              <w:marTop w:val="0"/>
              <w:marBottom w:val="0"/>
              <w:divBdr>
                <w:top w:val="none" w:sz="0" w:space="0" w:color="auto"/>
                <w:left w:val="none" w:sz="0" w:space="0" w:color="auto"/>
                <w:bottom w:val="none" w:sz="0" w:space="0" w:color="auto"/>
                <w:right w:val="none" w:sz="0" w:space="0" w:color="auto"/>
              </w:divBdr>
            </w:div>
            <w:div w:id="1689873430">
              <w:marLeft w:val="0"/>
              <w:marRight w:val="0"/>
              <w:marTop w:val="0"/>
              <w:marBottom w:val="0"/>
              <w:divBdr>
                <w:top w:val="none" w:sz="0" w:space="0" w:color="auto"/>
                <w:left w:val="none" w:sz="0" w:space="0" w:color="auto"/>
                <w:bottom w:val="none" w:sz="0" w:space="0" w:color="auto"/>
                <w:right w:val="none" w:sz="0" w:space="0" w:color="auto"/>
              </w:divBdr>
            </w:div>
            <w:div w:id="1726297724">
              <w:marLeft w:val="0"/>
              <w:marRight w:val="0"/>
              <w:marTop w:val="0"/>
              <w:marBottom w:val="0"/>
              <w:divBdr>
                <w:top w:val="none" w:sz="0" w:space="0" w:color="auto"/>
                <w:left w:val="none" w:sz="0" w:space="0" w:color="auto"/>
                <w:bottom w:val="none" w:sz="0" w:space="0" w:color="auto"/>
                <w:right w:val="none" w:sz="0" w:space="0" w:color="auto"/>
              </w:divBdr>
            </w:div>
            <w:div w:id="1775976058">
              <w:marLeft w:val="0"/>
              <w:marRight w:val="0"/>
              <w:marTop w:val="0"/>
              <w:marBottom w:val="0"/>
              <w:divBdr>
                <w:top w:val="none" w:sz="0" w:space="0" w:color="auto"/>
                <w:left w:val="none" w:sz="0" w:space="0" w:color="auto"/>
                <w:bottom w:val="none" w:sz="0" w:space="0" w:color="auto"/>
                <w:right w:val="none" w:sz="0" w:space="0" w:color="auto"/>
              </w:divBdr>
            </w:div>
            <w:div w:id="1794246356">
              <w:marLeft w:val="0"/>
              <w:marRight w:val="0"/>
              <w:marTop w:val="0"/>
              <w:marBottom w:val="0"/>
              <w:divBdr>
                <w:top w:val="none" w:sz="0" w:space="0" w:color="auto"/>
                <w:left w:val="none" w:sz="0" w:space="0" w:color="auto"/>
                <w:bottom w:val="none" w:sz="0" w:space="0" w:color="auto"/>
                <w:right w:val="none" w:sz="0" w:space="0" w:color="auto"/>
              </w:divBdr>
            </w:div>
            <w:div w:id="1809056788">
              <w:marLeft w:val="0"/>
              <w:marRight w:val="0"/>
              <w:marTop w:val="0"/>
              <w:marBottom w:val="0"/>
              <w:divBdr>
                <w:top w:val="none" w:sz="0" w:space="0" w:color="auto"/>
                <w:left w:val="none" w:sz="0" w:space="0" w:color="auto"/>
                <w:bottom w:val="none" w:sz="0" w:space="0" w:color="auto"/>
                <w:right w:val="none" w:sz="0" w:space="0" w:color="auto"/>
              </w:divBdr>
            </w:div>
            <w:div w:id="1889681609">
              <w:marLeft w:val="0"/>
              <w:marRight w:val="0"/>
              <w:marTop w:val="0"/>
              <w:marBottom w:val="0"/>
              <w:divBdr>
                <w:top w:val="none" w:sz="0" w:space="0" w:color="auto"/>
                <w:left w:val="none" w:sz="0" w:space="0" w:color="auto"/>
                <w:bottom w:val="none" w:sz="0" w:space="0" w:color="auto"/>
                <w:right w:val="none" w:sz="0" w:space="0" w:color="auto"/>
              </w:divBdr>
            </w:div>
            <w:div w:id="1949658426">
              <w:marLeft w:val="0"/>
              <w:marRight w:val="0"/>
              <w:marTop w:val="0"/>
              <w:marBottom w:val="0"/>
              <w:divBdr>
                <w:top w:val="none" w:sz="0" w:space="0" w:color="auto"/>
                <w:left w:val="none" w:sz="0" w:space="0" w:color="auto"/>
                <w:bottom w:val="none" w:sz="0" w:space="0" w:color="auto"/>
                <w:right w:val="none" w:sz="0" w:space="0" w:color="auto"/>
              </w:divBdr>
            </w:div>
          </w:divsChild>
        </w:div>
        <w:div w:id="1079517305">
          <w:marLeft w:val="0"/>
          <w:marRight w:val="0"/>
          <w:marTop w:val="0"/>
          <w:marBottom w:val="0"/>
          <w:divBdr>
            <w:top w:val="none" w:sz="0" w:space="0" w:color="auto"/>
            <w:left w:val="none" w:sz="0" w:space="0" w:color="auto"/>
            <w:bottom w:val="none" w:sz="0" w:space="0" w:color="auto"/>
            <w:right w:val="none" w:sz="0" w:space="0" w:color="auto"/>
          </w:divBdr>
          <w:divsChild>
            <w:div w:id="149141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21488">
      <w:bodyDiv w:val="1"/>
      <w:marLeft w:val="0"/>
      <w:marRight w:val="0"/>
      <w:marTop w:val="0"/>
      <w:marBottom w:val="0"/>
      <w:divBdr>
        <w:top w:val="none" w:sz="0" w:space="0" w:color="auto"/>
        <w:left w:val="none" w:sz="0" w:space="0" w:color="auto"/>
        <w:bottom w:val="none" w:sz="0" w:space="0" w:color="auto"/>
        <w:right w:val="none" w:sz="0" w:space="0" w:color="auto"/>
      </w:divBdr>
    </w:div>
    <w:div w:id="1616599130">
      <w:bodyDiv w:val="1"/>
      <w:marLeft w:val="0"/>
      <w:marRight w:val="0"/>
      <w:marTop w:val="0"/>
      <w:marBottom w:val="0"/>
      <w:divBdr>
        <w:top w:val="none" w:sz="0" w:space="0" w:color="auto"/>
        <w:left w:val="none" w:sz="0" w:space="0" w:color="auto"/>
        <w:bottom w:val="none" w:sz="0" w:space="0" w:color="auto"/>
        <w:right w:val="none" w:sz="0" w:space="0" w:color="auto"/>
      </w:divBdr>
    </w:div>
    <w:div w:id="1635409172">
      <w:bodyDiv w:val="1"/>
      <w:marLeft w:val="0"/>
      <w:marRight w:val="0"/>
      <w:marTop w:val="0"/>
      <w:marBottom w:val="0"/>
      <w:divBdr>
        <w:top w:val="none" w:sz="0" w:space="0" w:color="auto"/>
        <w:left w:val="none" w:sz="0" w:space="0" w:color="auto"/>
        <w:bottom w:val="none" w:sz="0" w:space="0" w:color="auto"/>
        <w:right w:val="none" w:sz="0" w:space="0" w:color="auto"/>
      </w:divBdr>
    </w:div>
    <w:div w:id="1645237513">
      <w:bodyDiv w:val="1"/>
      <w:marLeft w:val="0"/>
      <w:marRight w:val="0"/>
      <w:marTop w:val="0"/>
      <w:marBottom w:val="0"/>
      <w:divBdr>
        <w:top w:val="none" w:sz="0" w:space="0" w:color="auto"/>
        <w:left w:val="none" w:sz="0" w:space="0" w:color="auto"/>
        <w:bottom w:val="none" w:sz="0" w:space="0" w:color="auto"/>
        <w:right w:val="none" w:sz="0" w:space="0" w:color="auto"/>
      </w:divBdr>
    </w:div>
    <w:div w:id="1649242363">
      <w:bodyDiv w:val="1"/>
      <w:marLeft w:val="0"/>
      <w:marRight w:val="0"/>
      <w:marTop w:val="0"/>
      <w:marBottom w:val="0"/>
      <w:divBdr>
        <w:top w:val="none" w:sz="0" w:space="0" w:color="auto"/>
        <w:left w:val="none" w:sz="0" w:space="0" w:color="auto"/>
        <w:bottom w:val="none" w:sz="0" w:space="0" w:color="auto"/>
        <w:right w:val="none" w:sz="0" w:space="0" w:color="auto"/>
      </w:divBdr>
      <w:divsChild>
        <w:div w:id="799345624">
          <w:marLeft w:val="0"/>
          <w:marRight w:val="0"/>
          <w:marTop w:val="0"/>
          <w:marBottom w:val="0"/>
          <w:divBdr>
            <w:top w:val="none" w:sz="0" w:space="0" w:color="auto"/>
            <w:left w:val="none" w:sz="0" w:space="0" w:color="auto"/>
            <w:bottom w:val="none" w:sz="0" w:space="0" w:color="auto"/>
            <w:right w:val="none" w:sz="0" w:space="0" w:color="auto"/>
          </w:divBdr>
        </w:div>
        <w:div w:id="1375544614">
          <w:marLeft w:val="0"/>
          <w:marRight w:val="0"/>
          <w:marTop w:val="0"/>
          <w:marBottom w:val="0"/>
          <w:divBdr>
            <w:top w:val="none" w:sz="0" w:space="0" w:color="auto"/>
            <w:left w:val="none" w:sz="0" w:space="0" w:color="auto"/>
            <w:bottom w:val="none" w:sz="0" w:space="0" w:color="auto"/>
            <w:right w:val="none" w:sz="0" w:space="0" w:color="auto"/>
          </w:divBdr>
        </w:div>
        <w:div w:id="2092508868">
          <w:marLeft w:val="0"/>
          <w:marRight w:val="0"/>
          <w:marTop w:val="0"/>
          <w:marBottom w:val="0"/>
          <w:divBdr>
            <w:top w:val="none" w:sz="0" w:space="0" w:color="auto"/>
            <w:left w:val="none" w:sz="0" w:space="0" w:color="auto"/>
            <w:bottom w:val="none" w:sz="0" w:space="0" w:color="auto"/>
            <w:right w:val="none" w:sz="0" w:space="0" w:color="auto"/>
          </w:divBdr>
        </w:div>
      </w:divsChild>
    </w:div>
    <w:div w:id="1685858086">
      <w:bodyDiv w:val="1"/>
      <w:marLeft w:val="0"/>
      <w:marRight w:val="0"/>
      <w:marTop w:val="0"/>
      <w:marBottom w:val="0"/>
      <w:divBdr>
        <w:top w:val="none" w:sz="0" w:space="0" w:color="auto"/>
        <w:left w:val="none" w:sz="0" w:space="0" w:color="auto"/>
        <w:bottom w:val="none" w:sz="0" w:space="0" w:color="auto"/>
        <w:right w:val="none" w:sz="0" w:space="0" w:color="auto"/>
      </w:divBdr>
      <w:divsChild>
        <w:div w:id="661856634">
          <w:marLeft w:val="994"/>
          <w:marRight w:val="0"/>
          <w:marTop w:val="0"/>
          <w:marBottom w:val="240"/>
          <w:divBdr>
            <w:top w:val="none" w:sz="0" w:space="0" w:color="auto"/>
            <w:left w:val="none" w:sz="0" w:space="0" w:color="auto"/>
            <w:bottom w:val="none" w:sz="0" w:space="0" w:color="auto"/>
            <w:right w:val="none" w:sz="0" w:space="0" w:color="auto"/>
          </w:divBdr>
        </w:div>
        <w:div w:id="1076825879">
          <w:marLeft w:val="994"/>
          <w:marRight w:val="0"/>
          <w:marTop w:val="0"/>
          <w:marBottom w:val="240"/>
          <w:divBdr>
            <w:top w:val="none" w:sz="0" w:space="0" w:color="auto"/>
            <w:left w:val="none" w:sz="0" w:space="0" w:color="auto"/>
            <w:bottom w:val="none" w:sz="0" w:space="0" w:color="auto"/>
            <w:right w:val="none" w:sz="0" w:space="0" w:color="auto"/>
          </w:divBdr>
        </w:div>
        <w:div w:id="1223642106">
          <w:marLeft w:val="994"/>
          <w:marRight w:val="0"/>
          <w:marTop w:val="0"/>
          <w:marBottom w:val="240"/>
          <w:divBdr>
            <w:top w:val="none" w:sz="0" w:space="0" w:color="auto"/>
            <w:left w:val="none" w:sz="0" w:space="0" w:color="auto"/>
            <w:bottom w:val="none" w:sz="0" w:space="0" w:color="auto"/>
            <w:right w:val="none" w:sz="0" w:space="0" w:color="auto"/>
          </w:divBdr>
        </w:div>
        <w:div w:id="1575117568">
          <w:marLeft w:val="994"/>
          <w:marRight w:val="0"/>
          <w:marTop w:val="0"/>
          <w:marBottom w:val="240"/>
          <w:divBdr>
            <w:top w:val="none" w:sz="0" w:space="0" w:color="auto"/>
            <w:left w:val="none" w:sz="0" w:space="0" w:color="auto"/>
            <w:bottom w:val="none" w:sz="0" w:space="0" w:color="auto"/>
            <w:right w:val="none" w:sz="0" w:space="0" w:color="auto"/>
          </w:divBdr>
        </w:div>
      </w:divsChild>
    </w:div>
    <w:div w:id="1703748243">
      <w:bodyDiv w:val="1"/>
      <w:marLeft w:val="0"/>
      <w:marRight w:val="0"/>
      <w:marTop w:val="0"/>
      <w:marBottom w:val="0"/>
      <w:divBdr>
        <w:top w:val="none" w:sz="0" w:space="0" w:color="auto"/>
        <w:left w:val="none" w:sz="0" w:space="0" w:color="auto"/>
        <w:bottom w:val="none" w:sz="0" w:space="0" w:color="auto"/>
        <w:right w:val="none" w:sz="0" w:space="0" w:color="auto"/>
      </w:divBdr>
      <w:divsChild>
        <w:div w:id="16201545">
          <w:marLeft w:val="994"/>
          <w:marRight w:val="0"/>
          <w:marTop w:val="0"/>
          <w:marBottom w:val="120"/>
          <w:divBdr>
            <w:top w:val="none" w:sz="0" w:space="0" w:color="auto"/>
            <w:left w:val="none" w:sz="0" w:space="0" w:color="auto"/>
            <w:bottom w:val="none" w:sz="0" w:space="0" w:color="auto"/>
            <w:right w:val="none" w:sz="0" w:space="0" w:color="auto"/>
          </w:divBdr>
        </w:div>
        <w:div w:id="1292709343">
          <w:marLeft w:val="1166"/>
          <w:marRight w:val="0"/>
          <w:marTop w:val="0"/>
          <w:marBottom w:val="120"/>
          <w:divBdr>
            <w:top w:val="none" w:sz="0" w:space="0" w:color="auto"/>
            <w:left w:val="none" w:sz="0" w:space="0" w:color="auto"/>
            <w:bottom w:val="none" w:sz="0" w:space="0" w:color="auto"/>
            <w:right w:val="none" w:sz="0" w:space="0" w:color="auto"/>
          </w:divBdr>
        </w:div>
        <w:div w:id="1759861460">
          <w:marLeft w:val="1166"/>
          <w:marRight w:val="0"/>
          <w:marTop w:val="0"/>
          <w:marBottom w:val="120"/>
          <w:divBdr>
            <w:top w:val="none" w:sz="0" w:space="0" w:color="auto"/>
            <w:left w:val="none" w:sz="0" w:space="0" w:color="auto"/>
            <w:bottom w:val="none" w:sz="0" w:space="0" w:color="auto"/>
            <w:right w:val="none" w:sz="0" w:space="0" w:color="auto"/>
          </w:divBdr>
        </w:div>
        <w:div w:id="1852380258">
          <w:marLeft w:val="1166"/>
          <w:marRight w:val="0"/>
          <w:marTop w:val="0"/>
          <w:marBottom w:val="120"/>
          <w:divBdr>
            <w:top w:val="none" w:sz="0" w:space="0" w:color="auto"/>
            <w:left w:val="none" w:sz="0" w:space="0" w:color="auto"/>
            <w:bottom w:val="none" w:sz="0" w:space="0" w:color="auto"/>
            <w:right w:val="none" w:sz="0" w:space="0" w:color="auto"/>
          </w:divBdr>
        </w:div>
        <w:div w:id="1887526821">
          <w:marLeft w:val="994"/>
          <w:marRight w:val="0"/>
          <w:marTop w:val="0"/>
          <w:marBottom w:val="120"/>
          <w:divBdr>
            <w:top w:val="none" w:sz="0" w:space="0" w:color="auto"/>
            <w:left w:val="none" w:sz="0" w:space="0" w:color="auto"/>
            <w:bottom w:val="none" w:sz="0" w:space="0" w:color="auto"/>
            <w:right w:val="none" w:sz="0" w:space="0" w:color="auto"/>
          </w:divBdr>
        </w:div>
      </w:divsChild>
    </w:div>
    <w:div w:id="1707440502">
      <w:bodyDiv w:val="1"/>
      <w:marLeft w:val="0"/>
      <w:marRight w:val="0"/>
      <w:marTop w:val="0"/>
      <w:marBottom w:val="0"/>
      <w:divBdr>
        <w:top w:val="none" w:sz="0" w:space="0" w:color="auto"/>
        <w:left w:val="none" w:sz="0" w:space="0" w:color="auto"/>
        <w:bottom w:val="none" w:sz="0" w:space="0" w:color="auto"/>
        <w:right w:val="none" w:sz="0" w:space="0" w:color="auto"/>
      </w:divBdr>
    </w:div>
    <w:div w:id="1718969441">
      <w:bodyDiv w:val="1"/>
      <w:marLeft w:val="0"/>
      <w:marRight w:val="0"/>
      <w:marTop w:val="0"/>
      <w:marBottom w:val="0"/>
      <w:divBdr>
        <w:top w:val="none" w:sz="0" w:space="0" w:color="auto"/>
        <w:left w:val="none" w:sz="0" w:space="0" w:color="auto"/>
        <w:bottom w:val="none" w:sz="0" w:space="0" w:color="auto"/>
        <w:right w:val="none" w:sz="0" w:space="0" w:color="auto"/>
      </w:divBdr>
    </w:div>
    <w:div w:id="1798914033">
      <w:bodyDiv w:val="1"/>
      <w:marLeft w:val="0"/>
      <w:marRight w:val="0"/>
      <w:marTop w:val="0"/>
      <w:marBottom w:val="0"/>
      <w:divBdr>
        <w:top w:val="none" w:sz="0" w:space="0" w:color="auto"/>
        <w:left w:val="none" w:sz="0" w:space="0" w:color="auto"/>
        <w:bottom w:val="none" w:sz="0" w:space="0" w:color="auto"/>
        <w:right w:val="none" w:sz="0" w:space="0" w:color="auto"/>
      </w:divBdr>
    </w:div>
    <w:div w:id="1807770049">
      <w:bodyDiv w:val="1"/>
      <w:marLeft w:val="0"/>
      <w:marRight w:val="0"/>
      <w:marTop w:val="0"/>
      <w:marBottom w:val="0"/>
      <w:divBdr>
        <w:top w:val="none" w:sz="0" w:space="0" w:color="auto"/>
        <w:left w:val="none" w:sz="0" w:space="0" w:color="auto"/>
        <w:bottom w:val="none" w:sz="0" w:space="0" w:color="auto"/>
        <w:right w:val="none" w:sz="0" w:space="0" w:color="auto"/>
      </w:divBdr>
    </w:div>
    <w:div w:id="1857386581">
      <w:bodyDiv w:val="1"/>
      <w:marLeft w:val="0"/>
      <w:marRight w:val="0"/>
      <w:marTop w:val="0"/>
      <w:marBottom w:val="0"/>
      <w:divBdr>
        <w:top w:val="none" w:sz="0" w:space="0" w:color="auto"/>
        <w:left w:val="none" w:sz="0" w:space="0" w:color="auto"/>
        <w:bottom w:val="none" w:sz="0" w:space="0" w:color="auto"/>
        <w:right w:val="none" w:sz="0" w:space="0" w:color="auto"/>
      </w:divBdr>
    </w:div>
    <w:div w:id="1883202456">
      <w:bodyDiv w:val="1"/>
      <w:marLeft w:val="0"/>
      <w:marRight w:val="0"/>
      <w:marTop w:val="0"/>
      <w:marBottom w:val="0"/>
      <w:divBdr>
        <w:top w:val="none" w:sz="0" w:space="0" w:color="auto"/>
        <w:left w:val="none" w:sz="0" w:space="0" w:color="auto"/>
        <w:bottom w:val="none" w:sz="0" w:space="0" w:color="auto"/>
        <w:right w:val="none" w:sz="0" w:space="0" w:color="auto"/>
      </w:divBdr>
      <w:divsChild>
        <w:div w:id="255483376">
          <w:marLeft w:val="1627"/>
          <w:marRight w:val="0"/>
          <w:marTop w:val="0"/>
          <w:marBottom w:val="0"/>
          <w:divBdr>
            <w:top w:val="none" w:sz="0" w:space="0" w:color="auto"/>
            <w:left w:val="none" w:sz="0" w:space="0" w:color="auto"/>
            <w:bottom w:val="none" w:sz="0" w:space="0" w:color="auto"/>
            <w:right w:val="none" w:sz="0" w:space="0" w:color="auto"/>
          </w:divBdr>
        </w:div>
        <w:div w:id="485441220">
          <w:marLeft w:val="1627"/>
          <w:marRight w:val="0"/>
          <w:marTop w:val="0"/>
          <w:marBottom w:val="0"/>
          <w:divBdr>
            <w:top w:val="none" w:sz="0" w:space="0" w:color="auto"/>
            <w:left w:val="none" w:sz="0" w:space="0" w:color="auto"/>
            <w:bottom w:val="none" w:sz="0" w:space="0" w:color="auto"/>
            <w:right w:val="none" w:sz="0" w:space="0" w:color="auto"/>
          </w:divBdr>
        </w:div>
        <w:div w:id="578291844">
          <w:marLeft w:val="446"/>
          <w:marRight w:val="0"/>
          <w:marTop w:val="0"/>
          <w:marBottom w:val="0"/>
          <w:divBdr>
            <w:top w:val="none" w:sz="0" w:space="0" w:color="auto"/>
            <w:left w:val="none" w:sz="0" w:space="0" w:color="auto"/>
            <w:bottom w:val="none" w:sz="0" w:space="0" w:color="auto"/>
            <w:right w:val="none" w:sz="0" w:space="0" w:color="auto"/>
          </w:divBdr>
        </w:div>
        <w:div w:id="639270552">
          <w:marLeft w:val="1627"/>
          <w:marRight w:val="0"/>
          <w:marTop w:val="0"/>
          <w:marBottom w:val="0"/>
          <w:divBdr>
            <w:top w:val="none" w:sz="0" w:space="0" w:color="auto"/>
            <w:left w:val="none" w:sz="0" w:space="0" w:color="auto"/>
            <w:bottom w:val="none" w:sz="0" w:space="0" w:color="auto"/>
            <w:right w:val="none" w:sz="0" w:space="0" w:color="auto"/>
          </w:divBdr>
        </w:div>
        <w:div w:id="723912716">
          <w:marLeft w:val="446"/>
          <w:marRight w:val="0"/>
          <w:marTop w:val="0"/>
          <w:marBottom w:val="0"/>
          <w:divBdr>
            <w:top w:val="none" w:sz="0" w:space="0" w:color="auto"/>
            <w:left w:val="none" w:sz="0" w:space="0" w:color="auto"/>
            <w:bottom w:val="none" w:sz="0" w:space="0" w:color="auto"/>
            <w:right w:val="none" w:sz="0" w:space="0" w:color="auto"/>
          </w:divBdr>
        </w:div>
        <w:div w:id="961037730">
          <w:marLeft w:val="1627"/>
          <w:marRight w:val="0"/>
          <w:marTop w:val="0"/>
          <w:marBottom w:val="0"/>
          <w:divBdr>
            <w:top w:val="none" w:sz="0" w:space="0" w:color="auto"/>
            <w:left w:val="none" w:sz="0" w:space="0" w:color="auto"/>
            <w:bottom w:val="none" w:sz="0" w:space="0" w:color="auto"/>
            <w:right w:val="none" w:sz="0" w:space="0" w:color="auto"/>
          </w:divBdr>
        </w:div>
        <w:div w:id="1211263805">
          <w:marLeft w:val="1627"/>
          <w:marRight w:val="0"/>
          <w:marTop w:val="0"/>
          <w:marBottom w:val="0"/>
          <w:divBdr>
            <w:top w:val="none" w:sz="0" w:space="0" w:color="auto"/>
            <w:left w:val="none" w:sz="0" w:space="0" w:color="auto"/>
            <w:bottom w:val="none" w:sz="0" w:space="0" w:color="auto"/>
            <w:right w:val="none" w:sz="0" w:space="0" w:color="auto"/>
          </w:divBdr>
        </w:div>
        <w:div w:id="1249969058">
          <w:marLeft w:val="1627"/>
          <w:marRight w:val="0"/>
          <w:marTop w:val="0"/>
          <w:marBottom w:val="0"/>
          <w:divBdr>
            <w:top w:val="none" w:sz="0" w:space="0" w:color="auto"/>
            <w:left w:val="none" w:sz="0" w:space="0" w:color="auto"/>
            <w:bottom w:val="none" w:sz="0" w:space="0" w:color="auto"/>
            <w:right w:val="none" w:sz="0" w:space="0" w:color="auto"/>
          </w:divBdr>
        </w:div>
        <w:div w:id="1300526576">
          <w:marLeft w:val="446"/>
          <w:marRight w:val="0"/>
          <w:marTop w:val="0"/>
          <w:marBottom w:val="0"/>
          <w:divBdr>
            <w:top w:val="none" w:sz="0" w:space="0" w:color="auto"/>
            <w:left w:val="none" w:sz="0" w:space="0" w:color="auto"/>
            <w:bottom w:val="none" w:sz="0" w:space="0" w:color="auto"/>
            <w:right w:val="none" w:sz="0" w:space="0" w:color="auto"/>
          </w:divBdr>
        </w:div>
        <w:div w:id="1322269711">
          <w:marLeft w:val="446"/>
          <w:marRight w:val="0"/>
          <w:marTop w:val="0"/>
          <w:marBottom w:val="0"/>
          <w:divBdr>
            <w:top w:val="none" w:sz="0" w:space="0" w:color="auto"/>
            <w:left w:val="none" w:sz="0" w:space="0" w:color="auto"/>
            <w:bottom w:val="none" w:sz="0" w:space="0" w:color="auto"/>
            <w:right w:val="none" w:sz="0" w:space="0" w:color="auto"/>
          </w:divBdr>
        </w:div>
        <w:div w:id="1648585215">
          <w:marLeft w:val="1627"/>
          <w:marRight w:val="0"/>
          <w:marTop w:val="0"/>
          <w:marBottom w:val="0"/>
          <w:divBdr>
            <w:top w:val="none" w:sz="0" w:space="0" w:color="auto"/>
            <w:left w:val="none" w:sz="0" w:space="0" w:color="auto"/>
            <w:bottom w:val="none" w:sz="0" w:space="0" w:color="auto"/>
            <w:right w:val="none" w:sz="0" w:space="0" w:color="auto"/>
          </w:divBdr>
        </w:div>
        <w:div w:id="1734279821">
          <w:marLeft w:val="446"/>
          <w:marRight w:val="0"/>
          <w:marTop w:val="0"/>
          <w:marBottom w:val="0"/>
          <w:divBdr>
            <w:top w:val="none" w:sz="0" w:space="0" w:color="auto"/>
            <w:left w:val="none" w:sz="0" w:space="0" w:color="auto"/>
            <w:bottom w:val="none" w:sz="0" w:space="0" w:color="auto"/>
            <w:right w:val="none" w:sz="0" w:space="0" w:color="auto"/>
          </w:divBdr>
        </w:div>
      </w:divsChild>
    </w:div>
    <w:div w:id="1897281027">
      <w:bodyDiv w:val="1"/>
      <w:marLeft w:val="0"/>
      <w:marRight w:val="0"/>
      <w:marTop w:val="0"/>
      <w:marBottom w:val="0"/>
      <w:divBdr>
        <w:top w:val="none" w:sz="0" w:space="0" w:color="auto"/>
        <w:left w:val="none" w:sz="0" w:space="0" w:color="auto"/>
        <w:bottom w:val="none" w:sz="0" w:space="0" w:color="auto"/>
        <w:right w:val="none" w:sz="0" w:space="0" w:color="auto"/>
      </w:divBdr>
    </w:div>
    <w:div w:id="1911844056">
      <w:bodyDiv w:val="1"/>
      <w:marLeft w:val="0"/>
      <w:marRight w:val="0"/>
      <w:marTop w:val="0"/>
      <w:marBottom w:val="0"/>
      <w:divBdr>
        <w:top w:val="none" w:sz="0" w:space="0" w:color="auto"/>
        <w:left w:val="none" w:sz="0" w:space="0" w:color="auto"/>
        <w:bottom w:val="none" w:sz="0" w:space="0" w:color="auto"/>
        <w:right w:val="none" w:sz="0" w:space="0" w:color="auto"/>
      </w:divBdr>
    </w:div>
    <w:div w:id="1927760075">
      <w:bodyDiv w:val="1"/>
      <w:marLeft w:val="0"/>
      <w:marRight w:val="0"/>
      <w:marTop w:val="0"/>
      <w:marBottom w:val="0"/>
      <w:divBdr>
        <w:top w:val="none" w:sz="0" w:space="0" w:color="auto"/>
        <w:left w:val="none" w:sz="0" w:space="0" w:color="auto"/>
        <w:bottom w:val="none" w:sz="0" w:space="0" w:color="auto"/>
        <w:right w:val="none" w:sz="0" w:space="0" w:color="auto"/>
      </w:divBdr>
    </w:div>
    <w:div w:id="1933708700">
      <w:bodyDiv w:val="1"/>
      <w:marLeft w:val="0"/>
      <w:marRight w:val="0"/>
      <w:marTop w:val="0"/>
      <w:marBottom w:val="0"/>
      <w:divBdr>
        <w:top w:val="none" w:sz="0" w:space="0" w:color="auto"/>
        <w:left w:val="none" w:sz="0" w:space="0" w:color="auto"/>
        <w:bottom w:val="none" w:sz="0" w:space="0" w:color="auto"/>
        <w:right w:val="none" w:sz="0" w:space="0" w:color="auto"/>
      </w:divBdr>
    </w:div>
    <w:div w:id="1960799982">
      <w:bodyDiv w:val="1"/>
      <w:marLeft w:val="0"/>
      <w:marRight w:val="0"/>
      <w:marTop w:val="0"/>
      <w:marBottom w:val="0"/>
      <w:divBdr>
        <w:top w:val="none" w:sz="0" w:space="0" w:color="auto"/>
        <w:left w:val="none" w:sz="0" w:space="0" w:color="auto"/>
        <w:bottom w:val="none" w:sz="0" w:space="0" w:color="auto"/>
        <w:right w:val="none" w:sz="0" w:space="0" w:color="auto"/>
      </w:divBdr>
    </w:div>
    <w:div w:id="1967157684">
      <w:bodyDiv w:val="1"/>
      <w:marLeft w:val="0"/>
      <w:marRight w:val="0"/>
      <w:marTop w:val="0"/>
      <w:marBottom w:val="0"/>
      <w:divBdr>
        <w:top w:val="none" w:sz="0" w:space="0" w:color="auto"/>
        <w:left w:val="none" w:sz="0" w:space="0" w:color="auto"/>
        <w:bottom w:val="none" w:sz="0" w:space="0" w:color="auto"/>
        <w:right w:val="none" w:sz="0" w:space="0" w:color="auto"/>
      </w:divBdr>
    </w:div>
    <w:div w:id="1974291862">
      <w:bodyDiv w:val="1"/>
      <w:marLeft w:val="0"/>
      <w:marRight w:val="0"/>
      <w:marTop w:val="0"/>
      <w:marBottom w:val="0"/>
      <w:divBdr>
        <w:top w:val="none" w:sz="0" w:space="0" w:color="auto"/>
        <w:left w:val="none" w:sz="0" w:space="0" w:color="auto"/>
        <w:bottom w:val="none" w:sz="0" w:space="0" w:color="auto"/>
        <w:right w:val="none" w:sz="0" w:space="0" w:color="auto"/>
      </w:divBdr>
      <w:divsChild>
        <w:div w:id="188759279">
          <w:marLeft w:val="0"/>
          <w:marRight w:val="0"/>
          <w:marTop w:val="0"/>
          <w:marBottom w:val="0"/>
          <w:divBdr>
            <w:top w:val="none" w:sz="0" w:space="0" w:color="auto"/>
            <w:left w:val="none" w:sz="0" w:space="0" w:color="auto"/>
            <w:bottom w:val="none" w:sz="0" w:space="0" w:color="auto"/>
            <w:right w:val="none" w:sz="0" w:space="0" w:color="auto"/>
          </w:divBdr>
          <w:divsChild>
            <w:div w:id="31148734">
              <w:marLeft w:val="0"/>
              <w:marRight w:val="0"/>
              <w:marTop w:val="0"/>
              <w:marBottom w:val="0"/>
              <w:divBdr>
                <w:top w:val="none" w:sz="0" w:space="0" w:color="auto"/>
                <w:left w:val="none" w:sz="0" w:space="0" w:color="auto"/>
                <w:bottom w:val="none" w:sz="0" w:space="0" w:color="auto"/>
                <w:right w:val="none" w:sz="0" w:space="0" w:color="auto"/>
              </w:divBdr>
            </w:div>
            <w:div w:id="135951815">
              <w:marLeft w:val="0"/>
              <w:marRight w:val="0"/>
              <w:marTop w:val="0"/>
              <w:marBottom w:val="0"/>
              <w:divBdr>
                <w:top w:val="none" w:sz="0" w:space="0" w:color="auto"/>
                <w:left w:val="none" w:sz="0" w:space="0" w:color="auto"/>
                <w:bottom w:val="none" w:sz="0" w:space="0" w:color="auto"/>
                <w:right w:val="none" w:sz="0" w:space="0" w:color="auto"/>
              </w:divBdr>
            </w:div>
            <w:div w:id="441851173">
              <w:marLeft w:val="0"/>
              <w:marRight w:val="0"/>
              <w:marTop w:val="0"/>
              <w:marBottom w:val="0"/>
              <w:divBdr>
                <w:top w:val="none" w:sz="0" w:space="0" w:color="auto"/>
                <w:left w:val="none" w:sz="0" w:space="0" w:color="auto"/>
                <w:bottom w:val="none" w:sz="0" w:space="0" w:color="auto"/>
                <w:right w:val="none" w:sz="0" w:space="0" w:color="auto"/>
              </w:divBdr>
            </w:div>
            <w:div w:id="619144835">
              <w:marLeft w:val="0"/>
              <w:marRight w:val="0"/>
              <w:marTop w:val="0"/>
              <w:marBottom w:val="0"/>
              <w:divBdr>
                <w:top w:val="none" w:sz="0" w:space="0" w:color="auto"/>
                <w:left w:val="none" w:sz="0" w:space="0" w:color="auto"/>
                <w:bottom w:val="none" w:sz="0" w:space="0" w:color="auto"/>
                <w:right w:val="none" w:sz="0" w:space="0" w:color="auto"/>
              </w:divBdr>
            </w:div>
            <w:div w:id="637414917">
              <w:marLeft w:val="0"/>
              <w:marRight w:val="0"/>
              <w:marTop w:val="0"/>
              <w:marBottom w:val="0"/>
              <w:divBdr>
                <w:top w:val="none" w:sz="0" w:space="0" w:color="auto"/>
                <w:left w:val="none" w:sz="0" w:space="0" w:color="auto"/>
                <w:bottom w:val="none" w:sz="0" w:space="0" w:color="auto"/>
                <w:right w:val="none" w:sz="0" w:space="0" w:color="auto"/>
              </w:divBdr>
            </w:div>
            <w:div w:id="649944395">
              <w:marLeft w:val="0"/>
              <w:marRight w:val="0"/>
              <w:marTop w:val="0"/>
              <w:marBottom w:val="0"/>
              <w:divBdr>
                <w:top w:val="none" w:sz="0" w:space="0" w:color="auto"/>
                <w:left w:val="none" w:sz="0" w:space="0" w:color="auto"/>
                <w:bottom w:val="none" w:sz="0" w:space="0" w:color="auto"/>
                <w:right w:val="none" w:sz="0" w:space="0" w:color="auto"/>
              </w:divBdr>
            </w:div>
            <w:div w:id="797840816">
              <w:marLeft w:val="0"/>
              <w:marRight w:val="0"/>
              <w:marTop w:val="0"/>
              <w:marBottom w:val="0"/>
              <w:divBdr>
                <w:top w:val="none" w:sz="0" w:space="0" w:color="auto"/>
                <w:left w:val="none" w:sz="0" w:space="0" w:color="auto"/>
                <w:bottom w:val="none" w:sz="0" w:space="0" w:color="auto"/>
                <w:right w:val="none" w:sz="0" w:space="0" w:color="auto"/>
              </w:divBdr>
            </w:div>
            <w:div w:id="840896599">
              <w:marLeft w:val="0"/>
              <w:marRight w:val="0"/>
              <w:marTop w:val="0"/>
              <w:marBottom w:val="0"/>
              <w:divBdr>
                <w:top w:val="none" w:sz="0" w:space="0" w:color="auto"/>
                <w:left w:val="none" w:sz="0" w:space="0" w:color="auto"/>
                <w:bottom w:val="none" w:sz="0" w:space="0" w:color="auto"/>
                <w:right w:val="none" w:sz="0" w:space="0" w:color="auto"/>
              </w:divBdr>
            </w:div>
            <w:div w:id="1070931316">
              <w:marLeft w:val="0"/>
              <w:marRight w:val="0"/>
              <w:marTop w:val="0"/>
              <w:marBottom w:val="0"/>
              <w:divBdr>
                <w:top w:val="none" w:sz="0" w:space="0" w:color="auto"/>
                <w:left w:val="none" w:sz="0" w:space="0" w:color="auto"/>
                <w:bottom w:val="none" w:sz="0" w:space="0" w:color="auto"/>
                <w:right w:val="none" w:sz="0" w:space="0" w:color="auto"/>
              </w:divBdr>
            </w:div>
            <w:div w:id="1335255301">
              <w:marLeft w:val="0"/>
              <w:marRight w:val="0"/>
              <w:marTop w:val="0"/>
              <w:marBottom w:val="0"/>
              <w:divBdr>
                <w:top w:val="none" w:sz="0" w:space="0" w:color="auto"/>
                <w:left w:val="none" w:sz="0" w:space="0" w:color="auto"/>
                <w:bottom w:val="none" w:sz="0" w:space="0" w:color="auto"/>
                <w:right w:val="none" w:sz="0" w:space="0" w:color="auto"/>
              </w:divBdr>
            </w:div>
            <w:div w:id="1508328620">
              <w:marLeft w:val="0"/>
              <w:marRight w:val="0"/>
              <w:marTop w:val="0"/>
              <w:marBottom w:val="0"/>
              <w:divBdr>
                <w:top w:val="none" w:sz="0" w:space="0" w:color="auto"/>
                <w:left w:val="none" w:sz="0" w:space="0" w:color="auto"/>
                <w:bottom w:val="none" w:sz="0" w:space="0" w:color="auto"/>
                <w:right w:val="none" w:sz="0" w:space="0" w:color="auto"/>
              </w:divBdr>
            </w:div>
            <w:div w:id="1652326169">
              <w:marLeft w:val="0"/>
              <w:marRight w:val="0"/>
              <w:marTop w:val="0"/>
              <w:marBottom w:val="0"/>
              <w:divBdr>
                <w:top w:val="none" w:sz="0" w:space="0" w:color="auto"/>
                <w:left w:val="none" w:sz="0" w:space="0" w:color="auto"/>
                <w:bottom w:val="none" w:sz="0" w:space="0" w:color="auto"/>
                <w:right w:val="none" w:sz="0" w:space="0" w:color="auto"/>
              </w:divBdr>
            </w:div>
            <w:div w:id="1779442696">
              <w:marLeft w:val="0"/>
              <w:marRight w:val="0"/>
              <w:marTop w:val="0"/>
              <w:marBottom w:val="0"/>
              <w:divBdr>
                <w:top w:val="none" w:sz="0" w:space="0" w:color="auto"/>
                <w:left w:val="none" w:sz="0" w:space="0" w:color="auto"/>
                <w:bottom w:val="none" w:sz="0" w:space="0" w:color="auto"/>
                <w:right w:val="none" w:sz="0" w:space="0" w:color="auto"/>
              </w:divBdr>
            </w:div>
            <w:div w:id="1832987507">
              <w:marLeft w:val="0"/>
              <w:marRight w:val="0"/>
              <w:marTop w:val="0"/>
              <w:marBottom w:val="0"/>
              <w:divBdr>
                <w:top w:val="none" w:sz="0" w:space="0" w:color="auto"/>
                <w:left w:val="none" w:sz="0" w:space="0" w:color="auto"/>
                <w:bottom w:val="none" w:sz="0" w:space="0" w:color="auto"/>
                <w:right w:val="none" w:sz="0" w:space="0" w:color="auto"/>
              </w:divBdr>
            </w:div>
            <w:div w:id="1992295362">
              <w:marLeft w:val="0"/>
              <w:marRight w:val="0"/>
              <w:marTop w:val="0"/>
              <w:marBottom w:val="0"/>
              <w:divBdr>
                <w:top w:val="none" w:sz="0" w:space="0" w:color="auto"/>
                <w:left w:val="none" w:sz="0" w:space="0" w:color="auto"/>
                <w:bottom w:val="none" w:sz="0" w:space="0" w:color="auto"/>
                <w:right w:val="none" w:sz="0" w:space="0" w:color="auto"/>
              </w:divBdr>
            </w:div>
            <w:div w:id="2101246919">
              <w:marLeft w:val="0"/>
              <w:marRight w:val="0"/>
              <w:marTop w:val="0"/>
              <w:marBottom w:val="0"/>
              <w:divBdr>
                <w:top w:val="none" w:sz="0" w:space="0" w:color="auto"/>
                <w:left w:val="none" w:sz="0" w:space="0" w:color="auto"/>
                <w:bottom w:val="none" w:sz="0" w:space="0" w:color="auto"/>
                <w:right w:val="none" w:sz="0" w:space="0" w:color="auto"/>
              </w:divBdr>
            </w:div>
            <w:div w:id="2106614666">
              <w:marLeft w:val="0"/>
              <w:marRight w:val="0"/>
              <w:marTop w:val="0"/>
              <w:marBottom w:val="0"/>
              <w:divBdr>
                <w:top w:val="none" w:sz="0" w:space="0" w:color="auto"/>
                <w:left w:val="none" w:sz="0" w:space="0" w:color="auto"/>
                <w:bottom w:val="none" w:sz="0" w:space="0" w:color="auto"/>
                <w:right w:val="none" w:sz="0" w:space="0" w:color="auto"/>
              </w:divBdr>
            </w:div>
            <w:div w:id="2124879945">
              <w:marLeft w:val="0"/>
              <w:marRight w:val="0"/>
              <w:marTop w:val="0"/>
              <w:marBottom w:val="0"/>
              <w:divBdr>
                <w:top w:val="none" w:sz="0" w:space="0" w:color="auto"/>
                <w:left w:val="none" w:sz="0" w:space="0" w:color="auto"/>
                <w:bottom w:val="none" w:sz="0" w:space="0" w:color="auto"/>
                <w:right w:val="none" w:sz="0" w:space="0" w:color="auto"/>
              </w:divBdr>
            </w:div>
          </w:divsChild>
        </w:div>
        <w:div w:id="1276212872">
          <w:marLeft w:val="0"/>
          <w:marRight w:val="0"/>
          <w:marTop w:val="0"/>
          <w:marBottom w:val="0"/>
          <w:divBdr>
            <w:top w:val="none" w:sz="0" w:space="0" w:color="auto"/>
            <w:left w:val="none" w:sz="0" w:space="0" w:color="auto"/>
            <w:bottom w:val="none" w:sz="0" w:space="0" w:color="auto"/>
            <w:right w:val="none" w:sz="0" w:space="0" w:color="auto"/>
          </w:divBdr>
          <w:divsChild>
            <w:div w:id="1466384423">
              <w:marLeft w:val="0"/>
              <w:marRight w:val="0"/>
              <w:marTop w:val="0"/>
              <w:marBottom w:val="0"/>
              <w:divBdr>
                <w:top w:val="none" w:sz="0" w:space="0" w:color="auto"/>
                <w:left w:val="none" w:sz="0" w:space="0" w:color="auto"/>
                <w:bottom w:val="none" w:sz="0" w:space="0" w:color="auto"/>
                <w:right w:val="none" w:sz="0" w:space="0" w:color="auto"/>
              </w:divBdr>
            </w:div>
          </w:divsChild>
        </w:div>
        <w:div w:id="1415198516">
          <w:marLeft w:val="0"/>
          <w:marRight w:val="0"/>
          <w:marTop w:val="0"/>
          <w:marBottom w:val="0"/>
          <w:divBdr>
            <w:top w:val="none" w:sz="0" w:space="0" w:color="auto"/>
            <w:left w:val="none" w:sz="0" w:space="0" w:color="auto"/>
            <w:bottom w:val="none" w:sz="0" w:space="0" w:color="auto"/>
            <w:right w:val="none" w:sz="0" w:space="0" w:color="auto"/>
          </w:divBdr>
          <w:divsChild>
            <w:div w:id="62265845">
              <w:marLeft w:val="0"/>
              <w:marRight w:val="0"/>
              <w:marTop w:val="0"/>
              <w:marBottom w:val="0"/>
              <w:divBdr>
                <w:top w:val="none" w:sz="0" w:space="0" w:color="auto"/>
                <w:left w:val="none" w:sz="0" w:space="0" w:color="auto"/>
                <w:bottom w:val="none" w:sz="0" w:space="0" w:color="auto"/>
                <w:right w:val="none" w:sz="0" w:space="0" w:color="auto"/>
              </w:divBdr>
            </w:div>
            <w:div w:id="127476614">
              <w:marLeft w:val="0"/>
              <w:marRight w:val="0"/>
              <w:marTop w:val="0"/>
              <w:marBottom w:val="0"/>
              <w:divBdr>
                <w:top w:val="none" w:sz="0" w:space="0" w:color="auto"/>
                <w:left w:val="none" w:sz="0" w:space="0" w:color="auto"/>
                <w:bottom w:val="none" w:sz="0" w:space="0" w:color="auto"/>
                <w:right w:val="none" w:sz="0" w:space="0" w:color="auto"/>
              </w:divBdr>
            </w:div>
            <w:div w:id="138807702">
              <w:marLeft w:val="0"/>
              <w:marRight w:val="0"/>
              <w:marTop w:val="0"/>
              <w:marBottom w:val="0"/>
              <w:divBdr>
                <w:top w:val="none" w:sz="0" w:space="0" w:color="auto"/>
                <w:left w:val="none" w:sz="0" w:space="0" w:color="auto"/>
                <w:bottom w:val="none" w:sz="0" w:space="0" w:color="auto"/>
                <w:right w:val="none" w:sz="0" w:space="0" w:color="auto"/>
              </w:divBdr>
            </w:div>
            <w:div w:id="310641980">
              <w:marLeft w:val="0"/>
              <w:marRight w:val="0"/>
              <w:marTop w:val="0"/>
              <w:marBottom w:val="0"/>
              <w:divBdr>
                <w:top w:val="none" w:sz="0" w:space="0" w:color="auto"/>
                <w:left w:val="none" w:sz="0" w:space="0" w:color="auto"/>
                <w:bottom w:val="none" w:sz="0" w:space="0" w:color="auto"/>
                <w:right w:val="none" w:sz="0" w:space="0" w:color="auto"/>
              </w:divBdr>
            </w:div>
            <w:div w:id="337123615">
              <w:marLeft w:val="0"/>
              <w:marRight w:val="0"/>
              <w:marTop w:val="0"/>
              <w:marBottom w:val="0"/>
              <w:divBdr>
                <w:top w:val="none" w:sz="0" w:space="0" w:color="auto"/>
                <w:left w:val="none" w:sz="0" w:space="0" w:color="auto"/>
                <w:bottom w:val="none" w:sz="0" w:space="0" w:color="auto"/>
                <w:right w:val="none" w:sz="0" w:space="0" w:color="auto"/>
              </w:divBdr>
            </w:div>
            <w:div w:id="346057523">
              <w:marLeft w:val="0"/>
              <w:marRight w:val="0"/>
              <w:marTop w:val="0"/>
              <w:marBottom w:val="0"/>
              <w:divBdr>
                <w:top w:val="none" w:sz="0" w:space="0" w:color="auto"/>
                <w:left w:val="none" w:sz="0" w:space="0" w:color="auto"/>
                <w:bottom w:val="none" w:sz="0" w:space="0" w:color="auto"/>
                <w:right w:val="none" w:sz="0" w:space="0" w:color="auto"/>
              </w:divBdr>
            </w:div>
            <w:div w:id="636564861">
              <w:marLeft w:val="0"/>
              <w:marRight w:val="0"/>
              <w:marTop w:val="0"/>
              <w:marBottom w:val="0"/>
              <w:divBdr>
                <w:top w:val="none" w:sz="0" w:space="0" w:color="auto"/>
                <w:left w:val="none" w:sz="0" w:space="0" w:color="auto"/>
                <w:bottom w:val="none" w:sz="0" w:space="0" w:color="auto"/>
                <w:right w:val="none" w:sz="0" w:space="0" w:color="auto"/>
              </w:divBdr>
            </w:div>
            <w:div w:id="776020832">
              <w:marLeft w:val="0"/>
              <w:marRight w:val="0"/>
              <w:marTop w:val="0"/>
              <w:marBottom w:val="0"/>
              <w:divBdr>
                <w:top w:val="none" w:sz="0" w:space="0" w:color="auto"/>
                <w:left w:val="none" w:sz="0" w:space="0" w:color="auto"/>
                <w:bottom w:val="none" w:sz="0" w:space="0" w:color="auto"/>
                <w:right w:val="none" w:sz="0" w:space="0" w:color="auto"/>
              </w:divBdr>
            </w:div>
            <w:div w:id="868494406">
              <w:marLeft w:val="0"/>
              <w:marRight w:val="0"/>
              <w:marTop w:val="0"/>
              <w:marBottom w:val="0"/>
              <w:divBdr>
                <w:top w:val="none" w:sz="0" w:space="0" w:color="auto"/>
                <w:left w:val="none" w:sz="0" w:space="0" w:color="auto"/>
                <w:bottom w:val="none" w:sz="0" w:space="0" w:color="auto"/>
                <w:right w:val="none" w:sz="0" w:space="0" w:color="auto"/>
              </w:divBdr>
            </w:div>
            <w:div w:id="1037513808">
              <w:marLeft w:val="0"/>
              <w:marRight w:val="0"/>
              <w:marTop w:val="0"/>
              <w:marBottom w:val="0"/>
              <w:divBdr>
                <w:top w:val="none" w:sz="0" w:space="0" w:color="auto"/>
                <w:left w:val="none" w:sz="0" w:space="0" w:color="auto"/>
                <w:bottom w:val="none" w:sz="0" w:space="0" w:color="auto"/>
                <w:right w:val="none" w:sz="0" w:space="0" w:color="auto"/>
              </w:divBdr>
            </w:div>
            <w:div w:id="1081833525">
              <w:marLeft w:val="0"/>
              <w:marRight w:val="0"/>
              <w:marTop w:val="0"/>
              <w:marBottom w:val="0"/>
              <w:divBdr>
                <w:top w:val="none" w:sz="0" w:space="0" w:color="auto"/>
                <w:left w:val="none" w:sz="0" w:space="0" w:color="auto"/>
                <w:bottom w:val="none" w:sz="0" w:space="0" w:color="auto"/>
                <w:right w:val="none" w:sz="0" w:space="0" w:color="auto"/>
              </w:divBdr>
            </w:div>
            <w:div w:id="1110586339">
              <w:marLeft w:val="0"/>
              <w:marRight w:val="0"/>
              <w:marTop w:val="0"/>
              <w:marBottom w:val="0"/>
              <w:divBdr>
                <w:top w:val="none" w:sz="0" w:space="0" w:color="auto"/>
                <w:left w:val="none" w:sz="0" w:space="0" w:color="auto"/>
                <w:bottom w:val="none" w:sz="0" w:space="0" w:color="auto"/>
                <w:right w:val="none" w:sz="0" w:space="0" w:color="auto"/>
              </w:divBdr>
            </w:div>
            <w:div w:id="1146817694">
              <w:marLeft w:val="0"/>
              <w:marRight w:val="0"/>
              <w:marTop w:val="0"/>
              <w:marBottom w:val="0"/>
              <w:divBdr>
                <w:top w:val="none" w:sz="0" w:space="0" w:color="auto"/>
                <w:left w:val="none" w:sz="0" w:space="0" w:color="auto"/>
                <w:bottom w:val="none" w:sz="0" w:space="0" w:color="auto"/>
                <w:right w:val="none" w:sz="0" w:space="0" w:color="auto"/>
              </w:divBdr>
            </w:div>
            <w:div w:id="1298147481">
              <w:marLeft w:val="0"/>
              <w:marRight w:val="0"/>
              <w:marTop w:val="0"/>
              <w:marBottom w:val="0"/>
              <w:divBdr>
                <w:top w:val="none" w:sz="0" w:space="0" w:color="auto"/>
                <w:left w:val="none" w:sz="0" w:space="0" w:color="auto"/>
                <w:bottom w:val="none" w:sz="0" w:space="0" w:color="auto"/>
                <w:right w:val="none" w:sz="0" w:space="0" w:color="auto"/>
              </w:divBdr>
            </w:div>
            <w:div w:id="1344742932">
              <w:marLeft w:val="0"/>
              <w:marRight w:val="0"/>
              <w:marTop w:val="0"/>
              <w:marBottom w:val="0"/>
              <w:divBdr>
                <w:top w:val="none" w:sz="0" w:space="0" w:color="auto"/>
                <w:left w:val="none" w:sz="0" w:space="0" w:color="auto"/>
                <w:bottom w:val="none" w:sz="0" w:space="0" w:color="auto"/>
                <w:right w:val="none" w:sz="0" w:space="0" w:color="auto"/>
              </w:divBdr>
            </w:div>
            <w:div w:id="1624650949">
              <w:marLeft w:val="0"/>
              <w:marRight w:val="0"/>
              <w:marTop w:val="0"/>
              <w:marBottom w:val="0"/>
              <w:divBdr>
                <w:top w:val="none" w:sz="0" w:space="0" w:color="auto"/>
                <w:left w:val="none" w:sz="0" w:space="0" w:color="auto"/>
                <w:bottom w:val="none" w:sz="0" w:space="0" w:color="auto"/>
                <w:right w:val="none" w:sz="0" w:space="0" w:color="auto"/>
              </w:divBdr>
            </w:div>
            <w:div w:id="1632244260">
              <w:marLeft w:val="0"/>
              <w:marRight w:val="0"/>
              <w:marTop w:val="0"/>
              <w:marBottom w:val="0"/>
              <w:divBdr>
                <w:top w:val="none" w:sz="0" w:space="0" w:color="auto"/>
                <w:left w:val="none" w:sz="0" w:space="0" w:color="auto"/>
                <w:bottom w:val="none" w:sz="0" w:space="0" w:color="auto"/>
                <w:right w:val="none" w:sz="0" w:space="0" w:color="auto"/>
              </w:divBdr>
            </w:div>
            <w:div w:id="1806116466">
              <w:marLeft w:val="0"/>
              <w:marRight w:val="0"/>
              <w:marTop w:val="0"/>
              <w:marBottom w:val="0"/>
              <w:divBdr>
                <w:top w:val="none" w:sz="0" w:space="0" w:color="auto"/>
                <w:left w:val="none" w:sz="0" w:space="0" w:color="auto"/>
                <w:bottom w:val="none" w:sz="0" w:space="0" w:color="auto"/>
                <w:right w:val="none" w:sz="0" w:space="0" w:color="auto"/>
              </w:divBdr>
            </w:div>
            <w:div w:id="1806460094">
              <w:marLeft w:val="0"/>
              <w:marRight w:val="0"/>
              <w:marTop w:val="0"/>
              <w:marBottom w:val="0"/>
              <w:divBdr>
                <w:top w:val="none" w:sz="0" w:space="0" w:color="auto"/>
                <w:left w:val="none" w:sz="0" w:space="0" w:color="auto"/>
                <w:bottom w:val="none" w:sz="0" w:space="0" w:color="auto"/>
                <w:right w:val="none" w:sz="0" w:space="0" w:color="auto"/>
              </w:divBdr>
            </w:div>
            <w:div w:id="2125953567">
              <w:marLeft w:val="0"/>
              <w:marRight w:val="0"/>
              <w:marTop w:val="0"/>
              <w:marBottom w:val="0"/>
              <w:divBdr>
                <w:top w:val="none" w:sz="0" w:space="0" w:color="auto"/>
                <w:left w:val="none" w:sz="0" w:space="0" w:color="auto"/>
                <w:bottom w:val="none" w:sz="0" w:space="0" w:color="auto"/>
                <w:right w:val="none" w:sz="0" w:space="0" w:color="auto"/>
              </w:divBdr>
            </w:div>
          </w:divsChild>
        </w:div>
        <w:div w:id="1495418010">
          <w:marLeft w:val="0"/>
          <w:marRight w:val="0"/>
          <w:marTop w:val="0"/>
          <w:marBottom w:val="0"/>
          <w:divBdr>
            <w:top w:val="none" w:sz="0" w:space="0" w:color="auto"/>
            <w:left w:val="none" w:sz="0" w:space="0" w:color="auto"/>
            <w:bottom w:val="none" w:sz="0" w:space="0" w:color="auto"/>
            <w:right w:val="none" w:sz="0" w:space="0" w:color="auto"/>
          </w:divBdr>
          <w:divsChild>
            <w:div w:id="354448">
              <w:marLeft w:val="0"/>
              <w:marRight w:val="0"/>
              <w:marTop w:val="0"/>
              <w:marBottom w:val="0"/>
              <w:divBdr>
                <w:top w:val="none" w:sz="0" w:space="0" w:color="auto"/>
                <w:left w:val="none" w:sz="0" w:space="0" w:color="auto"/>
                <w:bottom w:val="none" w:sz="0" w:space="0" w:color="auto"/>
                <w:right w:val="none" w:sz="0" w:space="0" w:color="auto"/>
              </w:divBdr>
            </w:div>
            <w:div w:id="338312285">
              <w:marLeft w:val="0"/>
              <w:marRight w:val="0"/>
              <w:marTop w:val="0"/>
              <w:marBottom w:val="0"/>
              <w:divBdr>
                <w:top w:val="none" w:sz="0" w:space="0" w:color="auto"/>
                <w:left w:val="none" w:sz="0" w:space="0" w:color="auto"/>
                <w:bottom w:val="none" w:sz="0" w:space="0" w:color="auto"/>
                <w:right w:val="none" w:sz="0" w:space="0" w:color="auto"/>
              </w:divBdr>
            </w:div>
            <w:div w:id="818109666">
              <w:marLeft w:val="0"/>
              <w:marRight w:val="0"/>
              <w:marTop w:val="0"/>
              <w:marBottom w:val="0"/>
              <w:divBdr>
                <w:top w:val="none" w:sz="0" w:space="0" w:color="auto"/>
                <w:left w:val="none" w:sz="0" w:space="0" w:color="auto"/>
                <w:bottom w:val="none" w:sz="0" w:space="0" w:color="auto"/>
                <w:right w:val="none" w:sz="0" w:space="0" w:color="auto"/>
              </w:divBdr>
            </w:div>
            <w:div w:id="829370707">
              <w:marLeft w:val="0"/>
              <w:marRight w:val="0"/>
              <w:marTop w:val="0"/>
              <w:marBottom w:val="0"/>
              <w:divBdr>
                <w:top w:val="none" w:sz="0" w:space="0" w:color="auto"/>
                <w:left w:val="none" w:sz="0" w:space="0" w:color="auto"/>
                <w:bottom w:val="none" w:sz="0" w:space="0" w:color="auto"/>
                <w:right w:val="none" w:sz="0" w:space="0" w:color="auto"/>
              </w:divBdr>
            </w:div>
            <w:div w:id="1194685245">
              <w:marLeft w:val="0"/>
              <w:marRight w:val="0"/>
              <w:marTop w:val="0"/>
              <w:marBottom w:val="0"/>
              <w:divBdr>
                <w:top w:val="none" w:sz="0" w:space="0" w:color="auto"/>
                <w:left w:val="none" w:sz="0" w:space="0" w:color="auto"/>
                <w:bottom w:val="none" w:sz="0" w:space="0" w:color="auto"/>
                <w:right w:val="none" w:sz="0" w:space="0" w:color="auto"/>
              </w:divBdr>
            </w:div>
            <w:div w:id="1367947197">
              <w:marLeft w:val="0"/>
              <w:marRight w:val="0"/>
              <w:marTop w:val="0"/>
              <w:marBottom w:val="0"/>
              <w:divBdr>
                <w:top w:val="none" w:sz="0" w:space="0" w:color="auto"/>
                <w:left w:val="none" w:sz="0" w:space="0" w:color="auto"/>
                <w:bottom w:val="none" w:sz="0" w:space="0" w:color="auto"/>
                <w:right w:val="none" w:sz="0" w:space="0" w:color="auto"/>
              </w:divBdr>
            </w:div>
            <w:div w:id="1380518561">
              <w:marLeft w:val="0"/>
              <w:marRight w:val="0"/>
              <w:marTop w:val="0"/>
              <w:marBottom w:val="0"/>
              <w:divBdr>
                <w:top w:val="none" w:sz="0" w:space="0" w:color="auto"/>
                <w:left w:val="none" w:sz="0" w:space="0" w:color="auto"/>
                <w:bottom w:val="none" w:sz="0" w:space="0" w:color="auto"/>
                <w:right w:val="none" w:sz="0" w:space="0" w:color="auto"/>
              </w:divBdr>
            </w:div>
            <w:div w:id="1504736323">
              <w:marLeft w:val="0"/>
              <w:marRight w:val="0"/>
              <w:marTop w:val="0"/>
              <w:marBottom w:val="0"/>
              <w:divBdr>
                <w:top w:val="none" w:sz="0" w:space="0" w:color="auto"/>
                <w:left w:val="none" w:sz="0" w:space="0" w:color="auto"/>
                <w:bottom w:val="none" w:sz="0" w:space="0" w:color="auto"/>
                <w:right w:val="none" w:sz="0" w:space="0" w:color="auto"/>
              </w:divBdr>
            </w:div>
            <w:div w:id="1512642794">
              <w:marLeft w:val="0"/>
              <w:marRight w:val="0"/>
              <w:marTop w:val="0"/>
              <w:marBottom w:val="0"/>
              <w:divBdr>
                <w:top w:val="none" w:sz="0" w:space="0" w:color="auto"/>
                <w:left w:val="none" w:sz="0" w:space="0" w:color="auto"/>
                <w:bottom w:val="none" w:sz="0" w:space="0" w:color="auto"/>
                <w:right w:val="none" w:sz="0" w:space="0" w:color="auto"/>
              </w:divBdr>
            </w:div>
            <w:div w:id="1520465741">
              <w:marLeft w:val="0"/>
              <w:marRight w:val="0"/>
              <w:marTop w:val="0"/>
              <w:marBottom w:val="0"/>
              <w:divBdr>
                <w:top w:val="none" w:sz="0" w:space="0" w:color="auto"/>
                <w:left w:val="none" w:sz="0" w:space="0" w:color="auto"/>
                <w:bottom w:val="none" w:sz="0" w:space="0" w:color="auto"/>
                <w:right w:val="none" w:sz="0" w:space="0" w:color="auto"/>
              </w:divBdr>
            </w:div>
            <w:div w:id="1546983699">
              <w:marLeft w:val="0"/>
              <w:marRight w:val="0"/>
              <w:marTop w:val="0"/>
              <w:marBottom w:val="0"/>
              <w:divBdr>
                <w:top w:val="none" w:sz="0" w:space="0" w:color="auto"/>
                <w:left w:val="none" w:sz="0" w:space="0" w:color="auto"/>
                <w:bottom w:val="none" w:sz="0" w:space="0" w:color="auto"/>
                <w:right w:val="none" w:sz="0" w:space="0" w:color="auto"/>
              </w:divBdr>
            </w:div>
            <w:div w:id="1584873380">
              <w:marLeft w:val="0"/>
              <w:marRight w:val="0"/>
              <w:marTop w:val="0"/>
              <w:marBottom w:val="0"/>
              <w:divBdr>
                <w:top w:val="none" w:sz="0" w:space="0" w:color="auto"/>
                <w:left w:val="none" w:sz="0" w:space="0" w:color="auto"/>
                <w:bottom w:val="none" w:sz="0" w:space="0" w:color="auto"/>
                <w:right w:val="none" w:sz="0" w:space="0" w:color="auto"/>
              </w:divBdr>
            </w:div>
            <w:div w:id="1593705467">
              <w:marLeft w:val="0"/>
              <w:marRight w:val="0"/>
              <w:marTop w:val="0"/>
              <w:marBottom w:val="0"/>
              <w:divBdr>
                <w:top w:val="none" w:sz="0" w:space="0" w:color="auto"/>
                <w:left w:val="none" w:sz="0" w:space="0" w:color="auto"/>
                <w:bottom w:val="none" w:sz="0" w:space="0" w:color="auto"/>
                <w:right w:val="none" w:sz="0" w:space="0" w:color="auto"/>
              </w:divBdr>
            </w:div>
            <w:div w:id="1898394323">
              <w:marLeft w:val="0"/>
              <w:marRight w:val="0"/>
              <w:marTop w:val="0"/>
              <w:marBottom w:val="0"/>
              <w:divBdr>
                <w:top w:val="none" w:sz="0" w:space="0" w:color="auto"/>
                <w:left w:val="none" w:sz="0" w:space="0" w:color="auto"/>
                <w:bottom w:val="none" w:sz="0" w:space="0" w:color="auto"/>
                <w:right w:val="none" w:sz="0" w:space="0" w:color="auto"/>
              </w:divBdr>
            </w:div>
            <w:div w:id="1950886960">
              <w:marLeft w:val="0"/>
              <w:marRight w:val="0"/>
              <w:marTop w:val="0"/>
              <w:marBottom w:val="0"/>
              <w:divBdr>
                <w:top w:val="none" w:sz="0" w:space="0" w:color="auto"/>
                <w:left w:val="none" w:sz="0" w:space="0" w:color="auto"/>
                <w:bottom w:val="none" w:sz="0" w:space="0" w:color="auto"/>
                <w:right w:val="none" w:sz="0" w:space="0" w:color="auto"/>
              </w:divBdr>
            </w:div>
            <w:div w:id="2000032111">
              <w:marLeft w:val="0"/>
              <w:marRight w:val="0"/>
              <w:marTop w:val="0"/>
              <w:marBottom w:val="0"/>
              <w:divBdr>
                <w:top w:val="none" w:sz="0" w:space="0" w:color="auto"/>
                <w:left w:val="none" w:sz="0" w:space="0" w:color="auto"/>
                <w:bottom w:val="none" w:sz="0" w:space="0" w:color="auto"/>
                <w:right w:val="none" w:sz="0" w:space="0" w:color="auto"/>
              </w:divBdr>
            </w:div>
            <w:div w:id="2004577000">
              <w:marLeft w:val="0"/>
              <w:marRight w:val="0"/>
              <w:marTop w:val="0"/>
              <w:marBottom w:val="0"/>
              <w:divBdr>
                <w:top w:val="none" w:sz="0" w:space="0" w:color="auto"/>
                <w:left w:val="none" w:sz="0" w:space="0" w:color="auto"/>
                <w:bottom w:val="none" w:sz="0" w:space="0" w:color="auto"/>
                <w:right w:val="none" w:sz="0" w:space="0" w:color="auto"/>
              </w:divBdr>
            </w:div>
            <w:div w:id="2108889911">
              <w:marLeft w:val="0"/>
              <w:marRight w:val="0"/>
              <w:marTop w:val="0"/>
              <w:marBottom w:val="0"/>
              <w:divBdr>
                <w:top w:val="none" w:sz="0" w:space="0" w:color="auto"/>
                <w:left w:val="none" w:sz="0" w:space="0" w:color="auto"/>
                <w:bottom w:val="none" w:sz="0" w:space="0" w:color="auto"/>
                <w:right w:val="none" w:sz="0" w:space="0" w:color="auto"/>
              </w:divBdr>
            </w:div>
            <w:div w:id="2131899061">
              <w:marLeft w:val="0"/>
              <w:marRight w:val="0"/>
              <w:marTop w:val="0"/>
              <w:marBottom w:val="0"/>
              <w:divBdr>
                <w:top w:val="none" w:sz="0" w:space="0" w:color="auto"/>
                <w:left w:val="none" w:sz="0" w:space="0" w:color="auto"/>
                <w:bottom w:val="none" w:sz="0" w:space="0" w:color="auto"/>
                <w:right w:val="none" w:sz="0" w:space="0" w:color="auto"/>
              </w:divBdr>
            </w:div>
            <w:div w:id="21427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6373">
      <w:bodyDiv w:val="1"/>
      <w:marLeft w:val="0"/>
      <w:marRight w:val="0"/>
      <w:marTop w:val="0"/>
      <w:marBottom w:val="0"/>
      <w:divBdr>
        <w:top w:val="none" w:sz="0" w:space="0" w:color="auto"/>
        <w:left w:val="none" w:sz="0" w:space="0" w:color="auto"/>
        <w:bottom w:val="none" w:sz="0" w:space="0" w:color="auto"/>
        <w:right w:val="none" w:sz="0" w:space="0" w:color="auto"/>
      </w:divBdr>
      <w:divsChild>
        <w:div w:id="216279990">
          <w:marLeft w:val="0"/>
          <w:marRight w:val="0"/>
          <w:marTop w:val="0"/>
          <w:marBottom w:val="0"/>
          <w:divBdr>
            <w:top w:val="none" w:sz="0" w:space="0" w:color="auto"/>
            <w:left w:val="none" w:sz="0" w:space="0" w:color="auto"/>
            <w:bottom w:val="none" w:sz="0" w:space="0" w:color="auto"/>
            <w:right w:val="none" w:sz="0" w:space="0" w:color="auto"/>
          </w:divBdr>
        </w:div>
        <w:div w:id="891421953">
          <w:marLeft w:val="0"/>
          <w:marRight w:val="0"/>
          <w:marTop w:val="0"/>
          <w:marBottom w:val="0"/>
          <w:divBdr>
            <w:top w:val="none" w:sz="0" w:space="0" w:color="auto"/>
            <w:left w:val="none" w:sz="0" w:space="0" w:color="auto"/>
            <w:bottom w:val="none" w:sz="0" w:space="0" w:color="auto"/>
            <w:right w:val="none" w:sz="0" w:space="0" w:color="auto"/>
          </w:divBdr>
        </w:div>
      </w:divsChild>
    </w:div>
    <w:div w:id="1986085197">
      <w:bodyDiv w:val="1"/>
      <w:marLeft w:val="0"/>
      <w:marRight w:val="0"/>
      <w:marTop w:val="0"/>
      <w:marBottom w:val="0"/>
      <w:divBdr>
        <w:top w:val="none" w:sz="0" w:space="0" w:color="auto"/>
        <w:left w:val="none" w:sz="0" w:space="0" w:color="auto"/>
        <w:bottom w:val="none" w:sz="0" w:space="0" w:color="auto"/>
        <w:right w:val="none" w:sz="0" w:space="0" w:color="auto"/>
      </w:divBdr>
      <w:divsChild>
        <w:div w:id="274875522">
          <w:marLeft w:val="706"/>
          <w:marRight w:val="0"/>
          <w:marTop w:val="0"/>
          <w:marBottom w:val="240"/>
          <w:divBdr>
            <w:top w:val="none" w:sz="0" w:space="0" w:color="auto"/>
            <w:left w:val="none" w:sz="0" w:space="0" w:color="auto"/>
            <w:bottom w:val="none" w:sz="0" w:space="0" w:color="auto"/>
            <w:right w:val="none" w:sz="0" w:space="0" w:color="auto"/>
          </w:divBdr>
        </w:div>
        <w:div w:id="450243243">
          <w:marLeft w:val="706"/>
          <w:marRight w:val="0"/>
          <w:marTop w:val="0"/>
          <w:marBottom w:val="240"/>
          <w:divBdr>
            <w:top w:val="none" w:sz="0" w:space="0" w:color="auto"/>
            <w:left w:val="none" w:sz="0" w:space="0" w:color="auto"/>
            <w:bottom w:val="none" w:sz="0" w:space="0" w:color="auto"/>
            <w:right w:val="none" w:sz="0" w:space="0" w:color="auto"/>
          </w:divBdr>
        </w:div>
        <w:div w:id="665936437">
          <w:marLeft w:val="706"/>
          <w:marRight w:val="0"/>
          <w:marTop w:val="0"/>
          <w:marBottom w:val="240"/>
          <w:divBdr>
            <w:top w:val="none" w:sz="0" w:space="0" w:color="auto"/>
            <w:left w:val="none" w:sz="0" w:space="0" w:color="auto"/>
            <w:bottom w:val="none" w:sz="0" w:space="0" w:color="auto"/>
            <w:right w:val="none" w:sz="0" w:space="0" w:color="auto"/>
          </w:divBdr>
        </w:div>
        <w:div w:id="963464273">
          <w:marLeft w:val="706"/>
          <w:marRight w:val="0"/>
          <w:marTop w:val="0"/>
          <w:marBottom w:val="240"/>
          <w:divBdr>
            <w:top w:val="none" w:sz="0" w:space="0" w:color="auto"/>
            <w:left w:val="none" w:sz="0" w:space="0" w:color="auto"/>
            <w:bottom w:val="none" w:sz="0" w:space="0" w:color="auto"/>
            <w:right w:val="none" w:sz="0" w:space="0" w:color="auto"/>
          </w:divBdr>
        </w:div>
      </w:divsChild>
    </w:div>
    <w:div w:id="1993872821">
      <w:bodyDiv w:val="1"/>
      <w:marLeft w:val="0"/>
      <w:marRight w:val="0"/>
      <w:marTop w:val="0"/>
      <w:marBottom w:val="0"/>
      <w:divBdr>
        <w:top w:val="none" w:sz="0" w:space="0" w:color="auto"/>
        <w:left w:val="none" w:sz="0" w:space="0" w:color="auto"/>
        <w:bottom w:val="none" w:sz="0" w:space="0" w:color="auto"/>
        <w:right w:val="none" w:sz="0" w:space="0" w:color="auto"/>
      </w:divBdr>
      <w:divsChild>
        <w:div w:id="1202089771">
          <w:marLeft w:val="0"/>
          <w:marRight w:val="0"/>
          <w:marTop w:val="360"/>
          <w:marBottom w:val="360"/>
          <w:divBdr>
            <w:top w:val="none" w:sz="0" w:space="0" w:color="auto"/>
            <w:left w:val="none" w:sz="0" w:space="0" w:color="auto"/>
            <w:bottom w:val="none" w:sz="0" w:space="0" w:color="auto"/>
            <w:right w:val="none" w:sz="0" w:space="0" w:color="auto"/>
          </w:divBdr>
          <w:divsChild>
            <w:div w:id="1690136682">
              <w:marLeft w:val="0"/>
              <w:marRight w:val="0"/>
              <w:marTop w:val="0"/>
              <w:marBottom w:val="0"/>
              <w:divBdr>
                <w:top w:val="none" w:sz="0" w:space="0" w:color="auto"/>
                <w:left w:val="none" w:sz="0" w:space="0" w:color="auto"/>
                <w:bottom w:val="none" w:sz="0" w:space="0" w:color="auto"/>
                <w:right w:val="none" w:sz="0" w:space="0" w:color="auto"/>
              </w:divBdr>
              <w:divsChild>
                <w:div w:id="276831984">
                  <w:marLeft w:val="0"/>
                  <w:marRight w:val="0"/>
                  <w:marTop w:val="0"/>
                  <w:marBottom w:val="0"/>
                  <w:divBdr>
                    <w:top w:val="none" w:sz="0" w:space="0" w:color="auto"/>
                    <w:left w:val="none" w:sz="0" w:space="0" w:color="auto"/>
                    <w:bottom w:val="none" w:sz="0" w:space="0" w:color="auto"/>
                    <w:right w:val="none" w:sz="0" w:space="0" w:color="auto"/>
                  </w:divBdr>
                  <w:divsChild>
                    <w:div w:id="1989744388">
                      <w:marLeft w:val="0"/>
                      <w:marRight w:val="0"/>
                      <w:marTop w:val="0"/>
                      <w:marBottom w:val="0"/>
                      <w:divBdr>
                        <w:top w:val="none" w:sz="0" w:space="0" w:color="auto"/>
                        <w:left w:val="none" w:sz="0" w:space="0" w:color="auto"/>
                        <w:bottom w:val="none" w:sz="0" w:space="0" w:color="auto"/>
                        <w:right w:val="none" w:sz="0" w:space="0" w:color="auto"/>
                      </w:divBdr>
                      <w:divsChild>
                        <w:div w:id="1186795014">
                          <w:marLeft w:val="0"/>
                          <w:marRight w:val="0"/>
                          <w:marTop w:val="0"/>
                          <w:marBottom w:val="0"/>
                          <w:divBdr>
                            <w:top w:val="none" w:sz="0" w:space="0" w:color="auto"/>
                            <w:left w:val="none" w:sz="0" w:space="0" w:color="auto"/>
                            <w:bottom w:val="none" w:sz="0" w:space="0" w:color="auto"/>
                            <w:right w:val="none" w:sz="0" w:space="0" w:color="auto"/>
                          </w:divBdr>
                          <w:divsChild>
                            <w:div w:id="5059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983535">
      <w:bodyDiv w:val="1"/>
      <w:marLeft w:val="0"/>
      <w:marRight w:val="0"/>
      <w:marTop w:val="0"/>
      <w:marBottom w:val="0"/>
      <w:divBdr>
        <w:top w:val="none" w:sz="0" w:space="0" w:color="auto"/>
        <w:left w:val="none" w:sz="0" w:space="0" w:color="auto"/>
        <w:bottom w:val="none" w:sz="0" w:space="0" w:color="auto"/>
        <w:right w:val="none" w:sz="0" w:space="0" w:color="auto"/>
      </w:divBdr>
    </w:div>
    <w:div w:id="2024940095">
      <w:bodyDiv w:val="1"/>
      <w:marLeft w:val="0"/>
      <w:marRight w:val="0"/>
      <w:marTop w:val="0"/>
      <w:marBottom w:val="0"/>
      <w:divBdr>
        <w:top w:val="none" w:sz="0" w:space="0" w:color="auto"/>
        <w:left w:val="none" w:sz="0" w:space="0" w:color="auto"/>
        <w:bottom w:val="none" w:sz="0" w:space="0" w:color="auto"/>
        <w:right w:val="none" w:sz="0" w:space="0" w:color="auto"/>
      </w:divBdr>
      <w:divsChild>
        <w:div w:id="653685084">
          <w:marLeft w:val="274"/>
          <w:marRight w:val="0"/>
          <w:marTop w:val="0"/>
          <w:marBottom w:val="240"/>
          <w:divBdr>
            <w:top w:val="none" w:sz="0" w:space="0" w:color="auto"/>
            <w:left w:val="none" w:sz="0" w:space="0" w:color="auto"/>
            <w:bottom w:val="none" w:sz="0" w:space="0" w:color="auto"/>
            <w:right w:val="none" w:sz="0" w:space="0" w:color="auto"/>
          </w:divBdr>
        </w:div>
        <w:div w:id="704645437">
          <w:marLeft w:val="274"/>
          <w:marRight w:val="0"/>
          <w:marTop w:val="0"/>
          <w:marBottom w:val="240"/>
          <w:divBdr>
            <w:top w:val="none" w:sz="0" w:space="0" w:color="auto"/>
            <w:left w:val="none" w:sz="0" w:space="0" w:color="auto"/>
            <w:bottom w:val="none" w:sz="0" w:space="0" w:color="auto"/>
            <w:right w:val="none" w:sz="0" w:space="0" w:color="auto"/>
          </w:divBdr>
        </w:div>
      </w:divsChild>
    </w:div>
    <w:div w:id="2032412224">
      <w:bodyDiv w:val="1"/>
      <w:marLeft w:val="0"/>
      <w:marRight w:val="0"/>
      <w:marTop w:val="0"/>
      <w:marBottom w:val="0"/>
      <w:divBdr>
        <w:top w:val="none" w:sz="0" w:space="0" w:color="auto"/>
        <w:left w:val="none" w:sz="0" w:space="0" w:color="auto"/>
        <w:bottom w:val="none" w:sz="0" w:space="0" w:color="auto"/>
        <w:right w:val="none" w:sz="0" w:space="0" w:color="auto"/>
      </w:divBdr>
      <w:divsChild>
        <w:div w:id="289633247">
          <w:marLeft w:val="274"/>
          <w:marRight w:val="0"/>
          <w:marTop w:val="0"/>
          <w:marBottom w:val="0"/>
          <w:divBdr>
            <w:top w:val="none" w:sz="0" w:space="0" w:color="auto"/>
            <w:left w:val="none" w:sz="0" w:space="0" w:color="auto"/>
            <w:bottom w:val="none" w:sz="0" w:space="0" w:color="auto"/>
            <w:right w:val="none" w:sz="0" w:space="0" w:color="auto"/>
          </w:divBdr>
        </w:div>
        <w:div w:id="875241901">
          <w:marLeft w:val="274"/>
          <w:marRight w:val="0"/>
          <w:marTop w:val="0"/>
          <w:marBottom w:val="0"/>
          <w:divBdr>
            <w:top w:val="none" w:sz="0" w:space="0" w:color="auto"/>
            <w:left w:val="none" w:sz="0" w:space="0" w:color="auto"/>
            <w:bottom w:val="none" w:sz="0" w:space="0" w:color="auto"/>
            <w:right w:val="none" w:sz="0" w:space="0" w:color="auto"/>
          </w:divBdr>
        </w:div>
      </w:divsChild>
    </w:div>
    <w:div w:id="2034453862">
      <w:bodyDiv w:val="1"/>
      <w:marLeft w:val="0"/>
      <w:marRight w:val="0"/>
      <w:marTop w:val="0"/>
      <w:marBottom w:val="0"/>
      <w:divBdr>
        <w:top w:val="none" w:sz="0" w:space="0" w:color="auto"/>
        <w:left w:val="none" w:sz="0" w:space="0" w:color="auto"/>
        <w:bottom w:val="none" w:sz="0" w:space="0" w:color="auto"/>
        <w:right w:val="none" w:sz="0" w:space="0" w:color="auto"/>
      </w:divBdr>
    </w:div>
    <w:div w:id="2036228391">
      <w:bodyDiv w:val="1"/>
      <w:marLeft w:val="0"/>
      <w:marRight w:val="0"/>
      <w:marTop w:val="0"/>
      <w:marBottom w:val="0"/>
      <w:divBdr>
        <w:top w:val="none" w:sz="0" w:space="0" w:color="auto"/>
        <w:left w:val="none" w:sz="0" w:space="0" w:color="auto"/>
        <w:bottom w:val="none" w:sz="0" w:space="0" w:color="auto"/>
        <w:right w:val="none" w:sz="0" w:space="0" w:color="auto"/>
      </w:divBdr>
    </w:div>
    <w:div w:id="2042633867">
      <w:bodyDiv w:val="1"/>
      <w:marLeft w:val="0"/>
      <w:marRight w:val="0"/>
      <w:marTop w:val="0"/>
      <w:marBottom w:val="0"/>
      <w:divBdr>
        <w:top w:val="none" w:sz="0" w:space="0" w:color="auto"/>
        <w:left w:val="none" w:sz="0" w:space="0" w:color="auto"/>
        <w:bottom w:val="none" w:sz="0" w:space="0" w:color="auto"/>
        <w:right w:val="none" w:sz="0" w:space="0" w:color="auto"/>
      </w:divBdr>
      <w:divsChild>
        <w:div w:id="918910000">
          <w:marLeft w:val="0"/>
          <w:marRight w:val="0"/>
          <w:marTop w:val="0"/>
          <w:marBottom w:val="0"/>
          <w:divBdr>
            <w:top w:val="none" w:sz="0" w:space="0" w:color="auto"/>
            <w:left w:val="none" w:sz="0" w:space="0" w:color="auto"/>
            <w:bottom w:val="none" w:sz="0" w:space="0" w:color="auto"/>
            <w:right w:val="none" w:sz="0" w:space="0" w:color="auto"/>
          </w:divBdr>
          <w:divsChild>
            <w:div w:id="1772772233">
              <w:marLeft w:val="0"/>
              <w:marRight w:val="0"/>
              <w:marTop w:val="0"/>
              <w:marBottom w:val="0"/>
              <w:divBdr>
                <w:top w:val="none" w:sz="0" w:space="0" w:color="auto"/>
                <w:left w:val="none" w:sz="0" w:space="0" w:color="auto"/>
                <w:bottom w:val="none" w:sz="0" w:space="0" w:color="auto"/>
                <w:right w:val="none" w:sz="0" w:space="0" w:color="auto"/>
              </w:divBdr>
              <w:divsChild>
                <w:div w:id="1678653453">
                  <w:marLeft w:val="0"/>
                  <w:marRight w:val="0"/>
                  <w:marTop w:val="0"/>
                  <w:marBottom w:val="0"/>
                  <w:divBdr>
                    <w:top w:val="none" w:sz="0" w:space="0" w:color="auto"/>
                    <w:left w:val="none" w:sz="0" w:space="0" w:color="auto"/>
                    <w:bottom w:val="none" w:sz="0" w:space="0" w:color="auto"/>
                    <w:right w:val="none" w:sz="0" w:space="0" w:color="auto"/>
                  </w:divBdr>
                  <w:divsChild>
                    <w:div w:id="906264544">
                      <w:marLeft w:val="0"/>
                      <w:marRight w:val="0"/>
                      <w:marTop w:val="0"/>
                      <w:marBottom w:val="0"/>
                      <w:divBdr>
                        <w:top w:val="none" w:sz="0" w:space="0" w:color="auto"/>
                        <w:left w:val="none" w:sz="0" w:space="0" w:color="auto"/>
                        <w:bottom w:val="none" w:sz="0" w:space="0" w:color="auto"/>
                        <w:right w:val="none" w:sz="0" w:space="0" w:color="auto"/>
                      </w:divBdr>
                      <w:divsChild>
                        <w:div w:id="1615669065">
                          <w:marLeft w:val="0"/>
                          <w:marRight w:val="0"/>
                          <w:marTop w:val="0"/>
                          <w:marBottom w:val="0"/>
                          <w:divBdr>
                            <w:top w:val="none" w:sz="0" w:space="0" w:color="auto"/>
                            <w:left w:val="none" w:sz="0" w:space="0" w:color="auto"/>
                            <w:bottom w:val="none" w:sz="0" w:space="0" w:color="auto"/>
                            <w:right w:val="none" w:sz="0" w:space="0" w:color="auto"/>
                          </w:divBdr>
                          <w:divsChild>
                            <w:div w:id="654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966134">
      <w:bodyDiv w:val="1"/>
      <w:marLeft w:val="0"/>
      <w:marRight w:val="0"/>
      <w:marTop w:val="0"/>
      <w:marBottom w:val="0"/>
      <w:divBdr>
        <w:top w:val="none" w:sz="0" w:space="0" w:color="auto"/>
        <w:left w:val="none" w:sz="0" w:space="0" w:color="auto"/>
        <w:bottom w:val="none" w:sz="0" w:space="0" w:color="auto"/>
        <w:right w:val="none" w:sz="0" w:space="0" w:color="auto"/>
      </w:divBdr>
    </w:div>
    <w:div w:id="2110813170">
      <w:bodyDiv w:val="1"/>
      <w:marLeft w:val="0"/>
      <w:marRight w:val="0"/>
      <w:marTop w:val="0"/>
      <w:marBottom w:val="0"/>
      <w:divBdr>
        <w:top w:val="none" w:sz="0" w:space="0" w:color="auto"/>
        <w:left w:val="none" w:sz="0" w:space="0" w:color="auto"/>
        <w:bottom w:val="none" w:sz="0" w:space="0" w:color="auto"/>
        <w:right w:val="none" w:sz="0" w:space="0" w:color="auto"/>
      </w:divBdr>
    </w:div>
    <w:div w:id="2128502647">
      <w:bodyDiv w:val="1"/>
      <w:marLeft w:val="0"/>
      <w:marRight w:val="0"/>
      <w:marTop w:val="0"/>
      <w:marBottom w:val="0"/>
      <w:divBdr>
        <w:top w:val="none" w:sz="0" w:space="0" w:color="auto"/>
        <w:left w:val="none" w:sz="0" w:space="0" w:color="auto"/>
        <w:bottom w:val="none" w:sz="0" w:space="0" w:color="auto"/>
        <w:right w:val="none" w:sz="0" w:space="0" w:color="auto"/>
      </w:divBdr>
    </w:div>
    <w:div w:id="214480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5.png" Id="rId117" /><Relationship Type="http://schemas.openxmlformats.org/officeDocument/2006/relationships/comments" Target="comments.xml" Id="rId21" /><Relationship Type="http://schemas.openxmlformats.org/officeDocument/2006/relationships/image" Target="media/image21.png" Id="rId42" /><Relationship Type="http://schemas.openxmlformats.org/officeDocument/2006/relationships/image" Target="media/image41.png" Id="rId63" /><Relationship Type="http://schemas.openxmlformats.org/officeDocument/2006/relationships/image" Target="media/image62.png" Id="rId84" /><Relationship Type="http://schemas.openxmlformats.org/officeDocument/2006/relationships/image" Target="media/image116.png" Id="rId138" /><Relationship Type="http://schemas.openxmlformats.org/officeDocument/2006/relationships/image" Target="media/image137.png" Id="rId159" /><Relationship Type="http://schemas.openxmlformats.org/officeDocument/2006/relationships/hyperlink" Target="https://elkarlan.sharepoint.com/:b:/r/sites/Platea_Toolkit/tecnico/Tecnico/ISW/DSI/Integracion/dokusi/Guia_Tecnica%20-%20Guia%20de%20Uso%20-%20Archivo%20Digital_B_1.0%20-%20REST.pdf?csf=1&amp;web=1&amp;e=LU5HXt" TargetMode="External" Id="rId170" /><Relationship Type="http://schemas.openxmlformats.org/officeDocument/2006/relationships/image" Target="media/image85.png" Id="rId107" /><Relationship Type="http://schemas.openxmlformats.org/officeDocument/2006/relationships/hyperlink" Target="http://creativecommons.org/licenses/by-nc-sa/3.0/" TargetMode="External" Id="rId11" /><Relationship Type="http://schemas.openxmlformats.org/officeDocument/2006/relationships/image" Target="media/image11.png" Id="rId32" /><Relationship Type="http://schemas.openxmlformats.org/officeDocument/2006/relationships/image" Target="media/image31.png" Id="rId53" /><Relationship Type="http://schemas.openxmlformats.org/officeDocument/2006/relationships/image" Target="media/image52.png" Id="rId74" /><Relationship Type="http://schemas.openxmlformats.org/officeDocument/2006/relationships/image" Target="media/image106.png" Id="rId128" /><Relationship Type="http://schemas.openxmlformats.org/officeDocument/2006/relationships/image" Target="media/image127.png" Id="rId149" /><Relationship Type="http://schemas.openxmlformats.org/officeDocument/2006/relationships/numbering" Target="numbering.xml" Id="rId5" /><Relationship Type="http://schemas.openxmlformats.org/officeDocument/2006/relationships/image" Target="media/image73.png" Id="rId95" /><Relationship Type="http://schemas.openxmlformats.org/officeDocument/2006/relationships/image" Target="media/image138.png" Id="rId160" /><Relationship Type="http://schemas.openxmlformats.org/officeDocument/2006/relationships/fontTable" Target="fontTable.xml" Id="rId181" /><Relationship Type="http://schemas.microsoft.com/office/2011/relationships/commentsExtended" Target="commentsExtended.xml" Id="rId22" /><Relationship Type="http://schemas.openxmlformats.org/officeDocument/2006/relationships/image" Target="media/image22.png" Id="rId43" /><Relationship Type="http://schemas.openxmlformats.org/officeDocument/2006/relationships/image" Target="media/image42.png" Id="rId64" /><Relationship Type="http://schemas.openxmlformats.org/officeDocument/2006/relationships/image" Target="media/image96.png" Id="rId118" /><Relationship Type="http://schemas.openxmlformats.org/officeDocument/2006/relationships/image" Target="media/image117.png" Id="rId139" /><Relationship Type="http://schemas.openxmlformats.org/officeDocument/2006/relationships/image" Target="media/image63.png" Id="rId85" /><Relationship Type="http://schemas.openxmlformats.org/officeDocument/2006/relationships/image" Target="media/image128.png" Id="rId150" /><Relationship Type="http://schemas.openxmlformats.org/officeDocument/2006/relationships/hyperlink" Target="https://elkarlan.sharepoint.com/:b:/r/sites/Platea_Toolkit/tecnico/Tecnico/ISW/DSI/Integracion/dokusi/Guia_Tecnica%20-%20Guia%20de%20Uso%20-%20Archivo%20Digital_B_4.37%20-%20SOAP.pdf?csf=1&amp;web=1&amp;e=geqg13" TargetMode="External" Id="rId171" /><Relationship Type="http://schemas.openxmlformats.org/officeDocument/2006/relationships/image" Target="media/image1.png" Id="rId12" /><Relationship Type="http://schemas.openxmlformats.org/officeDocument/2006/relationships/image" Target="media/image12.png" Id="rId33" /><Relationship Type="http://schemas.openxmlformats.org/officeDocument/2006/relationships/image" Target="media/image86.png" Id="rId108" /><Relationship Type="http://schemas.openxmlformats.org/officeDocument/2006/relationships/image" Target="media/image107.png" Id="rId129" /><Relationship Type="http://schemas.openxmlformats.org/officeDocument/2006/relationships/image" Target="media/image32.png" Id="rId54" /><Relationship Type="http://schemas.openxmlformats.org/officeDocument/2006/relationships/image" Target="media/image53.png" Id="rId75" /><Relationship Type="http://schemas.openxmlformats.org/officeDocument/2006/relationships/image" Target="media/image74.png" Id="rId96" /><Relationship Type="http://schemas.openxmlformats.org/officeDocument/2006/relationships/image" Target="media/image118.png" Id="rId140" /><Relationship Type="http://schemas.openxmlformats.org/officeDocument/2006/relationships/image" Target="media/image139.png" Id="rId161" /><Relationship Type="http://schemas.microsoft.com/office/2011/relationships/people" Target="people.xml" Id="rId182" /><Relationship Type="http://schemas.openxmlformats.org/officeDocument/2006/relationships/styles" Target="styles.xml" Id="rId6" /><Relationship Type="http://schemas.microsoft.com/office/2016/09/relationships/commentsIds" Target="commentsIds.xml" Id="rId23" /><Relationship Type="http://schemas.openxmlformats.org/officeDocument/2006/relationships/image" Target="media/image97.png" Id="rId119" /><Relationship Type="http://schemas.openxmlformats.org/officeDocument/2006/relationships/image" Target="media/image23.png" Id="rId44" /><Relationship Type="http://schemas.openxmlformats.org/officeDocument/2006/relationships/image" Target="media/image38.png" Id="rId60" /><Relationship Type="http://schemas.openxmlformats.org/officeDocument/2006/relationships/image" Target="media/image43.png" Id="rId65" /><Relationship Type="http://schemas.openxmlformats.org/officeDocument/2006/relationships/image" Target="media/image59.png" Id="rId81" /><Relationship Type="http://schemas.openxmlformats.org/officeDocument/2006/relationships/image" Target="media/image64.png" Id="rId86" /><Relationship Type="http://schemas.openxmlformats.org/officeDocument/2006/relationships/image" Target="media/image108.png" Id="rId130" /><Relationship Type="http://schemas.openxmlformats.org/officeDocument/2006/relationships/image" Target="media/image113.png" Id="rId135" /><Relationship Type="http://schemas.openxmlformats.org/officeDocument/2006/relationships/image" Target="media/image129.png" Id="rId151" /><Relationship Type="http://schemas.openxmlformats.org/officeDocument/2006/relationships/image" Target="media/image134.png" Id="rId156" /><Relationship Type="http://schemas.openxmlformats.org/officeDocument/2006/relationships/hyperlink" Target="https://elkarlan.sharepoint.com/:w:/r/sites/Platea_Toolkit/tecnico/Tecnico/ISW/DSI/Integracion/Gu%C3%ADas%20Toolkit%20ACTUAL/Registro%20de%20representantes.docx?d=w87a3d913459c4fcc8538164b33b0237a&amp;csf=1&amp;web=1&amp;e=iN2LbF" TargetMode="External" Id="rId177" /><Relationship Type="http://schemas.openxmlformats.org/officeDocument/2006/relationships/hyperlink" Target="https://elkarlan.sharepoint.com/:b:/r/sites/Platea_Toolkit/tecnico/Tecnico/ISW/DSI/Integracion/dokusi/Gu%C3%ADa_Uso_Generaci%C3%B3n_QR_v4.pdf?csf=1&amp;web=1&amp;e=R8GPFq" TargetMode="External" Id="rId172" /><Relationship Type="http://schemas.openxmlformats.org/officeDocument/2006/relationships/hyperlink" Target="http://www.ejie.eus/y79-04/es/contenidos/informacion/metodologia_desarrollo_ejie/es_0212/metodologia_desarrollo.html" TargetMode="External" Id="rId13" /><Relationship Type="http://schemas.openxmlformats.org/officeDocument/2006/relationships/header" Target="header2.xml" Id="rId18" /><Relationship Type="http://schemas.openxmlformats.org/officeDocument/2006/relationships/image" Target="media/image18.png" Id="rId39" /><Relationship Type="http://schemas.openxmlformats.org/officeDocument/2006/relationships/image" Target="media/image87.png" Id="rId109" /><Relationship Type="http://schemas.openxmlformats.org/officeDocument/2006/relationships/image" Target="media/image13.png" Id="rId34" /><Relationship Type="http://schemas.openxmlformats.org/officeDocument/2006/relationships/image" Target="media/image28.png" Id="rId50" /><Relationship Type="http://schemas.openxmlformats.org/officeDocument/2006/relationships/image" Target="media/image33.png" Id="rId55" /><Relationship Type="http://schemas.openxmlformats.org/officeDocument/2006/relationships/image" Target="media/image54.png" Id="rId76" /><Relationship Type="http://schemas.openxmlformats.org/officeDocument/2006/relationships/image" Target="media/image75.png" Id="rId97" /><Relationship Type="http://schemas.openxmlformats.org/officeDocument/2006/relationships/image" Target="media/image82.png" Id="rId104" /><Relationship Type="http://schemas.openxmlformats.org/officeDocument/2006/relationships/image" Target="media/image98.png" Id="rId120" /><Relationship Type="http://schemas.openxmlformats.org/officeDocument/2006/relationships/image" Target="media/image103.png" Id="rId125" /><Relationship Type="http://schemas.openxmlformats.org/officeDocument/2006/relationships/image" Target="media/image119.png" Id="rId141" /><Relationship Type="http://schemas.openxmlformats.org/officeDocument/2006/relationships/image" Target="media/image124.png" Id="rId146" /><Relationship Type="http://schemas.openxmlformats.org/officeDocument/2006/relationships/hyperlink" Target="https://elkarlan.sharepoint.com/:w:/r/sites/Platea_Toolkit/tecnico/Tecnico/ISW/DSI/Integracion/pif/PIF%20Normativa%20desarrollo.docx?d=w5d5b35fad3284fc7bc6ba7296253404b&amp;csf=1&amp;web=1&amp;e=jgEpch" TargetMode="External" Id="rId167" /><Relationship Type="http://schemas.openxmlformats.org/officeDocument/2006/relationships/settings" Target="settings.xml" Id="rId7" /><Relationship Type="http://schemas.openxmlformats.org/officeDocument/2006/relationships/image" Target="media/image49.png" Id="rId71" /><Relationship Type="http://schemas.openxmlformats.org/officeDocument/2006/relationships/image" Target="media/image70.png" Id="rId92" /><Relationship Type="http://schemas.openxmlformats.org/officeDocument/2006/relationships/image" Target="media/image140.png" Id="rId162" /><Relationship Type="http://schemas.openxmlformats.org/officeDocument/2006/relationships/theme" Target="theme/theme1.xml" Id="rId183" /><Relationship Type="http://schemas.openxmlformats.org/officeDocument/2006/relationships/customXml" Target="../customXml/item2.xml" Id="rId2" /><Relationship Type="http://schemas.openxmlformats.org/officeDocument/2006/relationships/image" Target="media/image8.png" Id="rId29" /><Relationship Type="http://schemas.microsoft.com/office/2018/08/relationships/commentsExtensible" Target="commentsExtensible.xml" Id="rId24" /><Relationship Type="http://schemas.openxmlformats.org/officeDocument/2006/relationships/image" Target="media/image19.png" Id="rId40" /><Relationship Type="http://schemas.openxmlformats.org/officeDocument/2006/relationships/image" Target="media/image24.png" Id="rId45" /><Relationship Type="http://schemas.openxmlformats.org/officeDocument/2006/relationships/image" Target="media/image44.png" Id="rId66" /><Relationship Type="http://schemas.openxmlformats.org/officeDocument/2006/relationships/image" Target="media/image65.emf" Id="rId87" /><Relationship Type="http://schemas.openxmlformats.org/officeDocument/2006/relationships/image" Target="media/image88.png" Id="rId110" /><Relationship Type="http://schemas.openxmlformats.org/officeDocument/2006/relationships/image" Target="media/image93.png" Id="rId115" /><Relationship Type="http://schemas.openxmlformats.org/officeDocument/2006/relationships/image" Target="media/image109.png" Id="rId131" /><Relationship Type="http://schemas.openxmlformats.org/officeDocument/2006/relationships/image" Target="media/image114.png" Id="rId136" /><Relationship Type="http://schemas.openxmlformats.org/officeDocument/2006/relationships/image" Target="media/image135.png" Id="rId157" /><Relationship Type="http://schemas.openxmlformats.org/officeDocument/2006/relationships/hyperlink" Target="https://elkarlan.sharepoint.com/:w:/r/sites/Platea_Toolkit/tecnico/Tecnico/ISW/DSI/Integracion/Gu%C3%ADas%20Toolkit%20ACTUAL/Registro%20de%20cuentas%20de%20interesados.docx?d=w9ae9935bf16d4455b46d670f6fceee6b&amp;csf=1&amp;web=1&amp;e=iVAyqn" TargetMode="External" Id="rId178" /><Relationship Type="http://schemas.openxmlformats.org/officeDocument/2006/relationships/image" Target="media/image39.png" Id="rId61" /><Relationship Type="http://schemas.openxmlformats.org/officeDocument/2006/relationships/image" Target="media/image60.png" Id="rId82" /><Relationship Type="http://schemas.openxmlformats.org/officeDocument/2006/relationships/image" Target="media/image130.png" Id="rId152" /><Relationship Type="http://schemas.openxmlformats.org/officeDocument/2006/relationships/hyperlink" Target="https://elkarlan.sharepoint.com/:b:/r/sites/Platea_Toolkit/tecnico/Tecnico/ISW/DSI/Integracion/dokusi/definicionMetadatos.pdf?csf=1&amp;web=1&amp;e=YcZQeC" TargetMode="External" Id="rId173" /><Relationship Type="http://schemas.openxmlformats.org/officeDocument/2006/relationships/footer" Target="footer2.xml" Id="rId19" /><Relationship Type="http://schemas.openxmlformats.org/officeDocument/2006/relationships/hyperlink" Target="http://www.ejie.eus/" TargetMode="External" Id="rId14" /><Relationship Type="http://schemas.openxmlformats.org/officeDocument/2006/relationships/image" Target="media/image9.png" Id="rId30" /><Relationship Type="http://schemas.openxmlformats.org/officeDocument/2006/relationships/image" Target="media/image14.png" Id="rId35" /><Relationship Type="http://schemas.openxmlformats.org/officeDocument/2006/relationships/image" Target="media/image34.png" Id="rId56" /><Relationship Type="http://schemas.openxmlformats.org/officeDocument/2006/relationships/image" Target="media/image55.png" Id="rId77" /><Relationship Type="http://schemas.openxmlformats.org/officeDocument/2006/relationships/image" Target="media/image78.png" Id="rId100" /><Relationship Type="http://schemas.openxmlformats.org/officeDocument/2006/relationships/image" Target="media/image83.png" Id="rId105" /><Relationship Type="http://schemas.openxmlformats.org/officeDocument/2006/relationships/image" Target="media/image104.png" Id="rId126" /><Relationship Type="http://schemas.openxmlformats.org/officeDocument/2006/relationships/image" Target="media/image125.png" Id="rId147" /><Relationship Type="http://schemas.openxmlformats.org/officeDocument/2006/relationships/hyperlink" Target="https://elkarlan.sharepoint.com/:w:/r/sites/Platea_Toolkit/tecnico/Tecnico/ISW/DSI/Integracion/firma/Gu%C3%ADa%20de%20Uso%20-%20Componente%20de%20firma%20Giltza%20Ciudadano%20y%20Giltza%20Profesional.docx?d=wb11c650cc3084860825ef537e142dcc4&amp;csf=1&amp;web=1&amp;e=gWhFRm" TargetMode="External" Id="rId168" /><Relationship Type="http://schemas.openxmlformats.org/officeDocument/2006/relationships/webSettings" Target="webSettings.xml" Id="rId8" /><Relationship Type="http://schemas.openxmlformats.org/officeDocument/2006/relationships/image" Target="media/image29.png" Id="rId51" /><Relationship Type="http://schemas.openxmlformats.org/officeDocument/2006/relationships/image" Target="media/image50.png" Id="rId72" /><Relationship Type="http://schemas.openxmlformats.org/officeDocument/2006/relationships/image" Target="media/image71.png" Id="rId93" /><Relationship Type="http://schemas.openxmlformats.org/officeDocument/2006/relationships/image" Target="media/image76.png" Id="rId98" /><Relationship Type="http://schemas.openxmlformats.org/officeDocument/2006/relationships/image" Target="media/image99.png" Id="rId121" /><Relationship Type="http://schemas.openxmlformats.org/officeDocument/2006/relationships/image" Target="media/image120.png" Id="rId142" /><Relationship Type="http://schemas.openxmlformats.org/officeDocument/2006/relationships/image" Target="media/image141.png" Id="rId163" /><Relationship Type="http://schemas.openxmlformats.org/officeDocument/2006/relationships/customXml" Target="../customXml/item3.xml" Id="rId3" /><Relationship Type="http://schemas.openxmlformats.org/officeDocument/2006/relationships/hyperlink" Target="https://www.figma.com/proto/aqebAcocXwv4bRzMLIl7mm/Toolkit---Formularios?page-id=12158%3A122106&amp;node-id=14996-167734&amp;p=f&amp;viewport=-145%2C247%2C0.02&amp;t=erQg9hpe5yBaCxfS-1&amp;scaling=min-zoom&amp;content-scaling=fixed&amp;starting-point-node-id=15724%3A143971&amp;show-proto-sidebar=1" TargetMode="External" Id="rId25" /><Relationship Type="http://schemas.openxmlformats.org/officeDocument/2006/relationships/image" Target="media/image25.png" Id="rId46" /><Relationship Type="http://schemas.openxmlformats.org/officeDocument/2006/relationships/image" Target="media/image45.png" Id="rId67" /><Relationship Type="http://schemas.openxmlformats.org/officeDocument/2006/relationships/image" Target="media/image94.png" Id="rId116" /><Relationship Type="http://schemas.openxmlformats.org/officeDocument/2006/relationships/image" Target="media/image115.png" Id="rId137" /><Relationship Type="http://schemas.openxmlformats.org/officeDocument/2006/relationships/image" Target="media/image136.png" Id="rId158" /><Relationship Type="http://schemas.openxmlformats.org/officeDocument/2006/relationships/image" Target="media/image5.png" Id="rId20" /><Relationship Type="http://schemas.openxmlformats.org/officeDocument/2006/relationships/image" Target="media/image20.png" Id="rId41" /><Relationship Type="http://schemas.openxmlformats.org/officeDocument/2006/relationships/image" Target="media/image40.png" Id="rId62" /><Relationship Type="http://schemas.openxmlformats.org/officeDocument/2006/relationships/image" Target="media/image61.png" Id="rId83" /><Relationship Type="http://schemas.openxmlformats.org/officeDocument/2006/relationships/image" Target="media/image66.png" Id="rId88" /><Relationship Type="http://schemas.openxmlformats.org/officeDocument/2006/relationships/image" Target="media/image89.png" Id="rId111" /><Relationship Type="http://schemas.openxmlformats.org/officeDocument/2006/relationships/image" Target="media/image110.png" Id="rId132" /><Relationship Type="http://schemas.openxmlformats.org/officeDocument/2006/relationships/image" Target="media/image131.png" Id="rId153" /><Relationship Type="http://schemas.openxmlformats.org/officeDocument/2006/relationships/hyperlink" Target="https://elkarlan.sharepoint.com/:w:/r/sites/Platea_Toolkit/tecnico/Tecnico/ISW/DSI/Integracion/componente%20digitalizaci%C3%B3n/Nueva%20versi%C3%B3n/Gu%C3%ADa_Uso_Servicios%20documentales%20corporativos%20de%20digitalizaci%C3%B3n%20segura%20v3.3.docx?d=w0a831eb161764de68c9817de9ac80b06&amp;csf=1&amp;web=1&amp;e=jThaUg" TargetMode="External" Id="rId174" /><Relationship Type="http://schemas.openxmlformats.org/officeDocument/2006/relationships/hyperlink" Target="https://elkarlan.sharepoint.com/:w:/r/sites/Platea_Toolkit/tecnico/Tecnico/ISW/DSI/Integracion/Gu%C3%ADas%20Toolkit%20ACTUAL/Registro%20de%20Personal%20de%20Funcionarios%20Habilitados.docx?d=w301622e57ef847639f9cb890a8eedf88&amp;csf=1&amp;web=1&amp;e=y6Nx0Z" TargetMode="External" Id="rId179" /><Relationship Type="http://schemas.openxmlformats.org/officeDocument/2006/relationships/hyperlink" Target="http://creativecommons.org/licenses/by-nc-sa/3.0/" TargetMode="External" Id="rId15" /><Relationship Type="http://schemas.openxmlformats.org/officeDocument/2006/relationships/image" Target="media/image15.png" Id="rId36" /><Relationship Type="http://schemas.openxmlformats.org/officeDocument/2006/relationships/image" Target="media/image35.png" Id="rId57" /><Relationship Type="http://schemas.openxmlformats.org/officeDocument/2006/relationships/image" Target="media/image84.png" Id="rId106" /><Relationship Type="http://schemas.openxmlformats.org/officeDocument/2006/relationships/image" Target="media/image105.png" Id="rId12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image" Target="media/image30.png" Id="rId52" /><Relationship Type="http://schemas.openxmlformats.org/officeDocument/2006/relationships/image" Target="media/image51.png" Id="rId73" /><Relationship Type="http://schemas.openxmlformats.org/officeDocument/2006/relationships/image" Target="media/image56.png" Id="rId78" /><Relationship Type="http://schemas.openxmlformats.org/officeDocument/2006/relationships/image" Target="media/image72.png" Id="rId94" /><Relationship Type="http://schemas.openxmlformats.org/officeDocument/2006/relationships/image" Target="media/image77.png" Id="rId99" /><Relationship Type="http://schemas.openxmlformats.org/officeDocument/2006/relationships/image" Target="media/image79.png" Id="rId101" /><Relationship Type="http://schemas.openxmlformats.org/officeDocument/2006/relationships/image" Target="media/image100.png" Id="rId122" /><Relationship Type="http://schemas.openxmlformats.org/officeDocument/2006/relationships/image" Target="media/image121.png" Id="rId143" /><Relationship Type="http://schemas.openxmlformats.org/officeDocument/2006/relationships/image" Target="media/image126.png" Id="rId148" /><Relationship Type="http://schemas.openxmlformats.org/officeDocument/2006/relationships/image" Target="media/image142.png" Id="rId164" /><Relationship Type="http://schemas.openxmlformats.org/officeDocument/2006/relationships/hyperlink" Target="https://elkarlan.sharepoint.com/:w:/r/sites/Platea_Toolkit/tecnico/Tecnico/ISW/DSI/Integracion/firma/Firma%20electr%C3%B3nica.docx?d=w8e827a2bc41147578ace0ad379fa56e2&amp;csf=1&amp;web=1&amp;e=wAsOaB" TargetMode="External"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elkarlan.sharepoint.com/:w:/r/sites/Platea_Toolkit/tecnico/Tecnico/ISW/DSI/Integracion/Gu%C3%ADas%20Toolkit%20ACTUAL/Gu%C3%ADa%20de%20Uso%20-%20Apilamiento%20remoto%20por%20PIF.docx?d=w0c279da88a1f48cb90d951866eacfb14&amp;csf=1&amp;web=1&amp;e=1Q3kjB" TargetMode="External" Id="rId180" /><Relationship Type="http://schemas.openxmlformats.org/officeDocument/2006/relationships/hyperlink" Target="https://www.figma.com/proto/aqebAcocXwv4bRzMLIl7mm/Toolkit---Formularios?page-id=3206%3A59642&amp;node-id=3206-60676&amp;p=f&amp;viewport=-10%2C490%2C0.02&amp;t=VV54QtXQaXJKxmnM-1&amp;scaling=min-zoom&amp;content-scaling=fixed&amp;starting-point-node-id=3206%3A62940&amp;show-proto-sidebar=1" TargetMode="External" Id="rId26" /><Relationship Type="http://schemas.openxmlformats.org/officeDocument/2006/relationships/image" Target="media/image26.png" Id="rId47" /><Relationship Type="http://schemas.openxmlformats.org/officeDocument/2006/relationships/image" Target="media/image46.png" Id="rId68" /><Relationship Type="http://schemas.openxmlformats.org/officeDocument/2006/relationships/image" Target="media/image67.png" Id="rId89" /><Relationship Type="http://schemas.openxmlformats.org/officeDocument/2006/relationships/image" Target="media/image90.png" Id="rId112" /><Relationship Type="http://schemas.openxmlformats.org/officeDocument/2006/relationships/image" Target="media/image111.png" Id="rId133" /><Relationship Type="http://schemas.openxmlformats.org/officeDocument/2006/relationships/image" Target="media/image132.png" Id="rId154" /><Relationship Type="http://schemas.openxmlformats.org/officeDocument/2006/relationships/hyperlink" Target="https://elkarlan.sharepoint.com/:w:/r/sites/Platea_Toolkit/tecnico/Tecnico/ISW/DSI/Integracion/Gu%C3%ADas%20Toolkit%20ACTUAL/X43EnvioAvisos.docx?d=w5be57a739c134898ad784e66f0cdb229&amp;csf=1&amp;web=1&amp;e=ZOf8S0" TargetMode="External" Id="rId175" /><Relationship Type="http://schemas.openxmlformats.org/officeDocument/2006/relationships/header" Target="header1.xml" Id="rId16" /><Relationship Type="http://schemas.openxmlformats.org/officeDocument/2006/relationships/image" Target="media/image16.png" Id="rId37" /><Relationship Type="http://schemas.openxmlformats.org/officeDocument/2006/relationships/image" Target="media/image36.png" Id="rId58" /><Relationship Type="http://schemas.openxmlformats.org/officeDocument/2006/relationships/image" Target="media/image57.png" Id="rId79" /><Relationship Type="http://schemas.openxmlformats.org/officeDocument/2006/relationships/image" Target="media/image80.png" Id="rId102" /><Relationship Type="http://schemas.openxmlformats.org/officeDocument/2006/relationships/image" Target="media/image101.png" Id="rId123" /><Relationship Type="http://schemas.openxmlformats.org/officeDocument/2006/relationships/image" Target="media/image122.png" Id="rId144" /><Relationship Type="http://schemas.openxmlformats.org/officeDocument/2006/relationships/image" Target="media/image68.png" Id="rId90" /><Relationship Type="http://schemas.openxmlformats.org/officeDocument/2006/relationships/image" Target="media/image143.png" Id="rId165" /><Relationship Type="http://schemas.openxmlformats.org/officeDocument/2006/relationships/image" Target="media/image6.png" Id="rId27" /><Relationship Type="http://schemas.openxmlformats.org/officeDocument/2006/relationships/image" Target="media/image27.png" Id="rId48" /><Relationship Type="http://schemas.openxmlformats.org/officeDocument/2006/relationships/image" Target="media/image47.png" Id="rId69" /><Relationship Type="http://schemas.openxmlformats.org/officeDocument/2006/relationships/image" Target="media/image91.png" Id="rId113" /><Relationship Type="http://schemas.openxmlformats.org/officeDocument/2006/relationships/image" Target="media/image112.png" Id="rId134" /><Relationship Type="http://schemas.openxmlformats.org/officeDocument/2006/relationships/image" Target="media/image58.png" Id="rId80" /><Relationship Type="http://schemas.openxmlformats.org/officeDocument/2006/relationships/image" Target="media/image133.png" Id="rId155" /><Relationship Type="http://schemas.openxmlformats.org/officeDocument/2006/relationships/hyperlink" Target="https://elkarlan.sharepoint.com/:w:/r/sites/Platea_Toolkit/tecnico/Tecnico/ISW/DSI/Integracion/Gu%C3%ADas%20Toolkit%20ACTUAL/Solicitudes%20y%20aportaciones.docx?d=w9bd8fcce07804e008e3e4e1ad2a2a9a6&amp;csf=1&amp;web=1&amp;e=Xz8yye" TargetMode="External" Id="rId176" /><Relationship Type="http://schemas.openxmlformats.org/officeDocument/2006/relationships/footer" Target="footer1.xml" Id="rId17" /><Relationship Type="http://schemas.openxmlformats.org/officeDocument/2006/relationships/image" Target="media/image17.png" Id="rId38" /><Relationship Type="http://schemas.openxmlformats.org/officeDocument/2006/relationships/image" Target="media/image37.png" Id="rId59" /><Relationship Type="http://schemas.openxmlformats.org/officeDocument/2006/relationships/image" Target="media/image81.png" Id="rId103" /><Relationship Type="http://schemas.openxmlformats.org/officeDocument/2006/relationships/image" Target="media/image102.png" Id="rId124" /><Relationship Type="http://schemas.openxmlformats.org/officeDocument/2006/relationships/image" Target="media/image48.png" Id="rId70" /><Relationship Type="http://schemas.openxmlformats.org/officeDocument/2006/relationships/image" Target="media/image69.png" Id="rId91" /><Relationship Type="http://schemas.openxmlformats.org/officeDocument/2006/relationships/image" Target="media/image123.png" Id="rId145" /><Relationship Type="http://schemas.openxmlformats.org/officeDocument/2006/relationships/image" Target="media/image144.png" Id="rId166" /><Relationship Type="http://schemas.openxmlformats.org/officeDocument/2006/relationships/customXml" Target="../customXml/item1.xml" Id="rId1" /><Relationship Type="http://schemas.openxmlformats.org/officeDocument/2006/relationships/image" Target="media/image7.png" Id="rId28" /><Relationship Type="http://schemas.openxmlformats.org/officeDocument/2006/relationships/hyperlink" Target="https://www.figma.com/design/whOpkpqiX5OxmAQMyf97eK/Toolkit_v.17.1?node-id=0-1&amp;p=f&amp;t=p1GzwvkjFVB2NJaA-0" TargetMode="External" Id="rId49" /><Relationship Type="http://schemas.openxmlformats.org/officeDocument/2006/relationships/image" Target="media/image92.png" Id="rId114" /><Relationship Type="http://schemas.openxmlformats.org/officeDocument/2006/relationships/image" Target="/media/image8f.png" Id="rId1314848478" /><Relationship Type="http://schemas.openxmlformats.org/officeDocument/2006/relationships/image" Target="/media/image90.png" Id="rId782368997" /></Relationships>
</file>

<file path=word/_rels/footer2.xml.rels><?xml version="1.0" encoding="UTF-8" standalone="yes"?>
<Relationships xmlns="http://schemas.openxmlformats.org/package/2006/relationships"><Relationship Id="rId1" Type="http://schemas.openxmlformats.org/officeDocument/2006/relationships/hyperlink" Target="http://www.ejie.e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4.wmf"/><Relationship Id="rId1" Type="http://schemas.openxmlformats.org/officeDocument/2006/relationships/image" Target="media/image3.pn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986665b-7e9d-4939-92e9-90190993b6ae" xsi:nil="true"/>
    <lcf76f155ced4ddcb4097134ff3c332f xmlns="b9194baf-f421-458e-a307-f650f414a476">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3BDBA07F87A7504CA12D476119E4609F" ma:contentTypeVersion="13" ma:contentTypeDescription="Crear nuevo documento." ma:contentTypeScope="" ma:versionID="6e8d1a0cda8ec24f87324c98b531375d">
  <xsd:schema xmlns:xsd="http://www.w3.org/2001/XMLSchema" xmlns:xs="http://www.w3.org/2001/XMLSchema" xmlns:p="http://schemas.microsoft.com/office/2006/metadata/properties" xmlns:ns2="b9194baf-f421-458e-a307-f650f414a476" xmlns:ns3="3986665b-7e9d-4939-92e9-90190993b6ae" targetNamespace="http://schemas.microsoft.com/office/2006/metadata/properties" ma:root="true" ma:fieldsID="6b5ecc6180ba67f12e8e23664f4f505e" ns2:_="" ns3:_="">
    <xsd:import namespace="b9194baf-f421-458e-a307-f650f414a476"/>
    <xsd:import namespace="3986665b-7e9d-4939-92e9-90190993b6a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194baf-f421-458e-a307-f650f414a4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16238219-447f-418f-809f-6e2596424ee1"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986665b-7e9d-4939-92e9-90190993b6ae"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494d28a9-4ea7-4a65-94a3-3c7c9bd27b46}" ma:internalName="TaxCatchAll" ma:showField="CatchAllData" ma:web="3986665b-7e9d-4939-92e9-90190993b6a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ABEEE01-E4D2-47B8-B9EA-A1F4C64441BE}">
  <ds:schemaRefs>
    <ds:schemaRef ds:uri="http://schemas.microsoft.com/office/2006/metadata/properties"/>
    <ds:schemaRef ds:uri="http://schemas.microsoft.com/office/infopath/2007/PartnerControls"/>
    <ds:schemaRef ds:uri="3986665b-7e9d-4939-92e9-90190993b6ae"/>
    <ds:schemaRef ds:uri="b9194baf-f421-458e-a307-f650f414a476"/>
  </ds:schemaRefs>
</ds:datastoreItem>
</file>

<file path=customXml/itemProps2.xml><?xml version="1.0" encoding="utf-8"?>
<ds:datastoreItem xmlns:ds="http://schemas.openxmlformats.org/officeDocument/2006/customXml" ds:itemID="{8E95F5A4-3A3F-4153-BFCD-D4F5B2B03E33}">
  <ds:schemaRefs>
    <ds:schemaRef ds:uri="http://schemas.microsoft.com/sharepoint/v3/contenttype/forms"/>
  </ds:schemaRefs>
</ds:datastoreItem>
</file>

<file path=customXml/itemProps3.xml><?xml version="1.0" encoding="utf-8"?>
<ds:datastoreItem xmlns:ds="http://schemas.openxmlformats.org/officeDocument/2006/customXml" ds:itemID="{A64072E7-98F1-4B56-8B1F-535CE3C58037}">
  <ds:schemaRefs>
    <ds:schemaRef ds:uri="http://schemas.openxmlformats.org/officeDocument/2006/bibliography"/>
  </ds:schemaRefs>
</ds:datastoreItem>
</file>

<file path=customXml/itemProps4.xml><?xml version="1.0" encoding="utf-8"?>
<ds:datastoreItem xmlns:ds="http://schemas.openxmlformats.org/officeDocument/2006/customXml" ds:itemID="{C707599C-7AEC-480C-8420-BDAE09501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194baf-f421-458e-a307-f650f414a476"/>
    <ds:schemaRef ds:uri="3986665b-7e9d-4939-92e9-90190993b6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Toolkit – Orquestador</dc:title>
  <dc:subject>Versión 1.4</dc:subject>
  <dc:creator>Javier Lopez-Tello Ruiz</dc:creator>
  <keywords/>
  <dc:description/>
  <lastModifiedBy>AdminDigital-Tramita - Gallego, Antonio - HIBERUS IKT S.L.U.</lastModifiedBy>
  <revision>76</revision>
  <dcterms:created xsi:type="dcterms:W3CDTF">2024-10-23T05:31:00.0000000Z</dcterms:created>
  <dcterms:modified xsi:type="dcterms:W3CDTF">2026-01-26T08:46:08.3195046Z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0x0101003BDBA07F87A7504CA12D476119E4609F</vt:lpwstr>
  </property>
  <property fmtid="{D5CDD505-2E9C-101B-9397-08002B2CF9AE}" pid="3" name="MediaServiceImageTags">
    <vt:lpwstr/>
  </property>
  <property fmtid="{D5CDD505-2E9C-101B-9397-08002B2CF9AE}" pid="4" name="docLang">
    <vt:lpwstr>es</vt:lpwstr>
  </property>
</Properties>
</file>